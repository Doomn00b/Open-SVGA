
<file path=[Content_Types].xml><?xml version="1.0" encoding="utf-8"?>
<Types xmlns="http://schemas.openxmlformats.org/package/2006/content-types">
  <Default Extension="xml" ContentType="application/xml"/>
  <Default Extension="doc" ContentType="application/msword"/>
  <Default Extension="jpeg" ContentType="image/jpeg"/>
  <Default Extension="rels" ContentType="application/vnd.openxmlformats-package.relationships+xml"/>
  <Default Extension="emf" ContentType="image/x-emf"/>
  <Default Extension="xls" ContentType="application/vnd.ms-excel"/>
  <Default Extension="bin" ContentType="application/vnd.openxmlformats-officedocument.oleObject"/>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07A26ED" w14:textId="77777777" w:rsidR="002C51E9" w:rsidRDefault="002C51E9" w:rsidP="002C51E9">
      <w:pPr>
        <w:jc w:val="center"/>
        <w:rPr>
          <w:sz w:val="72"/>
          <w:szCs w:val="72"/>
        </w:rPr>
      </w:pPr>
      <w:bookmarkStart w:id="0" w:name="_GoBack"/>
      <w:bookmarkEnd w:id="0"/>
    </w:p>
    <w:p w14:paraId="2934318F" w14:textId="58724A66" w:rsidR="002C51E9" w:rsidRDefault="002C51E9" w:rsidP="002C51E9">
      <w:pPr>
        <w:jc w:val="center"/>
        <w:rPr>
          <w:b/>
          <w:bCs/>
          <w:sz w:val="72"/>
          <w:szCs w:val="72"/>
        </w:rPr>
      </w:pPr>
      <w:r>
        <w:rPr>
          <w:b/>
          <w:bCs/>
          <w:noProof/>
          <w:sz w:val="72"/>
          <w:szCs w:val="72"/>
        </w:rPr>
        <w:drawing>
          <wp:inline distT="0" distB="0" distL="0" distR="0" wp14:anchorId="55A1EFD2" wp14:editId="7A242A28">
            <wp:extent cx="3241675" cy="1273810"/>
            <wp:effectExtent l="0" t="0" r="9525" b="0"/>
            <wp:docPr id="3" name="Picture 2" descr="Macintosh HD:Users:fbruno:Downloads:GPL-GPU - Logo Final Files:GPL-GPU-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bruno:Downloads:GPL-GPU - Logo Final Files:GPL-GPU-0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41675" cy="1273810"/>
                    </a:xfrm>
                    <a:prstGeom prst="rect">
                      <a:avLst/>
                    </a:prstGeom>
                    <a:noFill/>
                    <a:ln>
                      <a:noFill/>
                    </a:ln>
                  </pic:spPr>
                </pic:pic>
              </a:graphicData>
            </a:graphic>
          </wp:inline>
        </w:drawing>
      </w:r>
    </w:p>
    <w:p w14:paraId="525DFE29" w14:textId="77777777" w:rsidR="002C51E9" w:rsidRDefault="002C51E9" w:rsidP="002C51E9">
      <w:pPr>
        <w:jc w:val="center"/>
        <w:rPr>
          <w:sz w:val="144"/>
          <w:szCs w:val="144"/>
          <w:vertAlign w:val="superscript"/>
        </w:rPr>
      </w:pPr>
      <w:r>
        <w:rPr>
          <w:sz w:val="144"/>
          <w:szCs w:val="144"/>
          <w:vertAlign w:val="superscript"/>
        </w:rPr>
        <w:t>________________________</w:t>
      </w:r>
    </w:p>
    <w:p w14:paraId="7AEC421C" w14:textId="77777777" w:rsidR="002C51E9" w:rsidRDefault="002C51E9" w:rsidP="002C51E9">
      <w:pPr>
        <w:jc w:val="center"/>
        <w:rPr>
          <w:b/>
          <w:bCs/>
          <w:sz w:val="72"/>
          <w:szCs w:val="72"/>
          <w:vertAlign w:val="superscript"/>
        </w:rPr>
      </w:pPr>
      <w:r>
        <w:rPr>
          <w:b/>
          <w:bCs/>
          <w:i/>
          <w:iCs/>
          <w:sz w:val="72"/>
          <w:szCs w:val="72"/>
          <w:vertAlign w:val="superscript"/>
        </w:rPr>
        <w:t>Technical Reference Manual</w:t>
      </w:r>
    </w:p>
    <w:p w14:paraId="54B1167F" w14:textId="77777777" w:rsidR="002C51E9" w:rsidRDefault="002C51E9" w:rsidP="002C51E9">
      <w:pPr>
        <w:jc w:val="center"/>
        <w:rPr>
          <w:b/>
          <w:bCs/>
          <w:i/>
          <w:iCs/>
          <w:sz w:val="52"/>
          <w:szCs w:val="52"/>
          <w:vertAlign w:val="superscript"/>
        </w:rPr>
      </w:pPr>
    </w:p>
    <w:p w14:paraId="28B8D663" w14:textId="77777777" w:rsidR="002C51E9" w:rsidRDefault="002C51E9" w:rsidP="002C51E9">
      <w:pPr>
        <w:jc w:val="center"/>
        <w:rPr>
          <w:b/>
          <w:bCs/>
          <w:i/>
          <w:iCs/>
          <w:sz w:val="52"/>
          <w:szCs w:val="52"/>
          <w:vertAlign w:val="superscript"/>
        </w:rPr>
      </w:pPr>
    </w:p>
    <w:p w14:paraId="56055C0B" w14:textId="77777777" w:rsidR="002C51E9" w:rsidRDefault="002C51E9" w:rsidP="002C51E9">
      <w:pPr>
        <w:jc w:val="center"/>
        <w:rPr>
          <w:b/>
          <w:bCs/>
          <w:i/>
          <w:iCs/>
          <w:sz w:val="56"/>
          <w:szCs w:val="56"/>
          <w:vertAlign w:val="superscript"/>
        </w:rPr>
      </w:pPr>
      <w:r>
        <w:rPr>
          <w:b/>
          <w:bCs/>
          <w:i/>
          <w:iCs/>
          <w:sz w:val="56"/>
          <w:szCs w:val="56"/>
          <w:vertAlign w:val="superscript"/>
        </w:rPr>
        <w:t>High Performance, Reconfigurable</w:t>
      </w:r>
    </w:p>
    <w:p w14:paraId="26A90829" w14:textId="77777777" w:rsidR="002C51E9" w:rsidRDefault="002C51E9" w:rsidP="002C51E9">
      <w:pPr>
        <w:jc w:val="center"/>
        <w:rPr>
          <w:b/>
          <w:bCs/>
          <w:i/>
          <w:iCs/>
          <w:sz w:val="56"/>
          <w:szCs w:val="56"/>
          <w:vertAlign w:val="superscript"/>
        </w:rPr>
      </w:pPr>
      <w:r>
        <w:rPr>
          <w:b/>
          <w:bCs/>
          <w:i/>
          <w:iCs/>
          <w:sz w:val="56"/>
          <w:szCs w:val="56"/>
          <w:vertAlign w:val="superscript"/>
        </w:rPr>
        <w:t>Graphics and Multimedia IP</w:t>
      </w:r>
    </w:p>
    <w:p w14:paraId="3DAAD188" w14:textId="77777777" w:rsidR="002C51E9" w:rsidRDefault="002C51E9" w:rsidP="002C51E9">
      <w:pPr>
        <w:jc w:val="center"/>
        <w:rPr>
          <w:sz w:val="56"/>
          <w:szCs w:val="56"/>
          <w:vertAlign w:val="superscript"/>
        </w:rPr>
      </w:pPr>
    </w:p>
    <w:p w14:paraId="5D351091" w14:textId="77777777" w:rsidR="002C51E9" w:rsidRDefault="002C51E9" w:rsidP="002C51E9">
      <w:pPr>
        <w:jc w:val="center"/>
        <w:rPr>
          <w:sz w:val="56"/>
          <w:szCs w:val="56"/>
          <w:vertAlign w:val="superscript"/>
        </w:rPr>
      </w:pPr>
    </w:p>
    <w:p w14:paraId="57C9736D" w14:textId="77777777" w:rsidR="002C51E9" w:rsidRDefault="002C51E9" w:rsidP="002C51E9">
      <w:pPr>
        <w:jc w:val="center"/>
      </w:pPr>
    </w:p>
    <w:p w14:paraId="665DF3E3" w14:textId="77777777" w:rsidR="002C51E9" w:rsidRDefault="002C51E9" w:rsidP="002C51E9">
      <w:pPr>
        <w:jc w:val="center"/>
      </w:pPr>
    </w:p>
    <w:p w14:paraId="3D623CC2" w14:textId="77777777" w:rsidR="002C51E9" w:rsidRDefault="002C51E9" w:rsidP="002C51E9">
      <w:pPr>
        <w:jc w:val="center"/>
      </w:pPr>
    </w:p>
    <w:p w14:paraId="7CC1AA87" w14:textId="77777777" w:rsidR="002C51E9" w:rsidRDefault="002C51E9" w:rsidP="002C51E9">
      <w:pPr>
        <w:jc w:val="center"/>
      </w:pPr>
    </w:p>
    <w:p w14:paraId="2CB7E4E5" w14:textId="77777777" w:rsidR="002C51E9" w:rsidRDefault="002C51E9" w:rsidP="002C51E9"/>
    <w:p w14:paraId="25D4F5BE" w14:textId="77777777" w:rsidR="002C51E9" w:rsidRDefault="002C51E9" w:rsidP="002C51E9">
      <w:pPr>
        <w:jc w:val="center"/>
        <w:rPr>
          <w:rFonts w:ascii="Helvetica" w:hAnsi="Helvetica" w:cs="Helvetica"/>
          <w:b/>
          <w:bCs/>
          <w:sz w:val="40"/>
          <w:szCs w:val="40"/>
          <w:vertAlign w:val="superscript"/>
        </w:rPr>
      </w:pPr>
      <w:r>
        <w:rPr>
          <w:b/>
          <w:bCs/>
          <w:sz w:val="40"/>
          <w:szCs w:val="40"/>
          <w:vertAlign w:val="superscript"/>
        </w:rPr>
        <w:t>ASIC Solutions</w:t>
      </w:r>
    </w:p>
    <w:p w14:paraId="75E4379D" w14:textId="77777777" w:rsidR="002C51E9" w:rsidRDefault="002C51E9" w:rsidP="002C51E9">
      <w:pPr>
        <w:jc w:val="center"/>
        <w:rPr>
          <w:sz w:val="36"/>
          <w:szCs w:val="36"/>
          <w:vertAlign w:val="superscript"/>
        </w:rPr>
      </w:pPr>
      <w:r>
        <w:rPr>
          <w:b/>
          <w:bCs/>
          <w:sz w:val="36"/>
          <w:szCs w:val="36"/>
          <w:vertAlign w:val="superscript"/>
        </w:rPr>
        <w:sym w:font="Symbol" w:char="F0E3"/>
      </w:r>
      <w:r>
        <w:rPr>
          <w:b/>
          <w:bCs/>
          <w:sz w:val="36"/>
          <w:szCs w:val="36"/>
          <w:vertAlign w:val="superscript"/>
        </w:rPr>
        <w:t>2014 ASIC Solutions, all rights reserved</w:t>
      </w:r>
      <w:r>
        <w:rPr>
          <w:sz w:val="36"/>
          <w:szCs w:val="36"/>
          <w:vertAlign w:val="superscript"/>
        </w:rPr>
        <w:t>.</w:t>
      </w:r>
    </w:p>
    <w:p w14:paraId="4F3667B6" w14:textId="77777777" w:rsidR="002C51E9" w:rsidRPr="002D10EB" w:rsidRDefault="002C51E9" w:rsidP="002C51E9">
      <w:pPr>
        <w:keepNext/>
        <w:spacing w:before="360"/>
        <w:rPr>
          <w:rFonts w:asciiTheme="minorHAnsi" w:hAnsiTheme="minorHAnsi" w:cs="Cambria"/>
          <w:b/>
          <w:bCs/>
          <w:sz w:val="24"/>
          <w:szCs w:val="24"/>
        </w:rPr>
      </w:pPr>
      <w:r>
        <w:rPr>
          <w:rFonts w:ascii="Ottawa" w:hAnsi="Ottawa" w:cs="Ottawa"/>
          <w:b/>
          <w:bCs/>
          <w:sz w:val="24"/>
          <w:szCs w:val="24"/>
        </w:rPr>
        <w:br w:type="page"/>
      </w:r>
      <w:r w:rsidRPr="002D10EB">
        <w:rPr>
          <w:rFonts w:asciiTheme="minorHAnsi" w:hAnsiTheme="minorHAnsi" w:cs="Cambria"/>
          <w:b/>
          <w:bCs/>
          <w:sz w:val="24"/>
          <w:szCs w:val="24"/>
        </w:rPr>
        <w:lastRenderedPageBreak/>
        <w:t>Copyrights</w:t>
      </w:r>
      <w:r>
        <w:rPr>
          <w:rFonts w:asciiTheme="minorHAnsi" w:hAnsiTheme="minorHAnsi" w:cs="Cambria"/>
          <w:b/>
          <w:bCs/>
          <w:sz w:val="24"/>
          <w:szCs w:val="24"/>
        </w:rPr>
        <w:fldChar w:fldCharType="begin"/>
      </w:r>
      <w:r w:rsidRPr="002D10EB">
        <w:rPr>
          <w:rFonts w:asciiTheme="minorHAnsi" w:hAnsiTheme="minorHAnsi" w:cs="Cambria"/>
          <w:sz w:val="24"/>
          <w:szCs w:val="24"/>
        </w:rPr>
        <w:instrText>tc "</w:instrText>
      </w:r>
      <w:r w:rsidRPr="002D10EB">
        <w:rPr>
          <w:rFonts w:asciiTheme="minorHAnsi" w:hAnsiTheme="minorHAnsi" w:cs="Cambria"/>
          <w:b/>
          <w:bCs/>
          <w:sz w:val="24"/>
          <w:szCs w:val="24"/>
        </w:rPr>
        <w:instrText>Copyrights</w:instrText>
      </w:r>
      <w:r w:rsidRPr="002D10EB">
        <w:rPr>
          <w:rFonts w:asciiTheme="minorHAnsi" w:hAnsiTheme="minorHAnsi" w:cs="Cambria"/>
          <w:sz w:val="24"/>
          <w:szCs w:val="24"/>
        </w:rPr>
        <w:instrText>"</w:instrText>
      </w:r>
      <w:r>
        <w:rPr>
          <w:rFonts w:asciiTheme="minorHAnsi" w:hAnsiTheme="minorHAnsi" w:cs="Cambria"/>
          <w:b/>
          <w:bCs/>
          <w:sz w:val="24"/>
          <w:szCs w:val="24"/>
        </w:rPr>
        <w:fldChar w:fldCharType="end"/>
      </w:r>
    </w:p>
    <w:p w14:paraId="75359DAF" w14:textId="106A24E0" w:rsidR="002C51E9" w:rsidRPr="00951C85" w:rsidRDefault="002C51E9" w:rsidP="002C51E9">
      <w:pPr>
        <w:pStyle w:val="BodyText"/>
        <w:ind w:firstLine="0"/>
        <w:rPr>
          <w:rFonts w:asciiTheme="minorHAnsi" w:hAnsiTheme="minorHAnsi" w:cs="Cambria"/>
          <w:bCs/>
          <w:color w:val="auto"/>
        </w:rPr>
      </w:pPr>
      <w:r w:rsidRPr="00951C85">
        <w:rPr>
          <w:rFonts w:asciiTheme="minorHAnsi" w:hAnsiTheme="minorHAnsi" w:cs="Cambria"/>
          <w:bCs/>
          <w:color w:val="auto"/>
        </w:rPr>
        <w:t xml:space="preserve">©2013 </w:t>
      </w:r>
      <w:r>
        <w:rPr>
          <w:rFonts w:asciiTheme="minorHAnsi" w:hAnsiTheme="minorHAnsi" w:cs="Cambria"/>
          <w:bCs/>
          <w:color w:val="auto"/>
        </w:rPr>
        <w:t>ASIC Solutions</w:t>
      </w:r>
      <w:r w:rsidRPr="00951C85">
        <w:rPr>
          <w:rFonts w:asciiTheme="minorHAnsi" w:hAnsiTheme="minorHAnsi" w:cs="Cambria"/>
          <w:bCs/>
          <w:color w:val="auto"/>
        </w:rPr>
        <w:t xml:space="preserve">.  All rights reserved.  Printed in the U.S.A.  This </w:t>
      </w:r>
      <w:r w:rsidR="00217262">
        <w:rPr>
          <w:rFonts w:asciiTheme="minorHAnsi" w:hAnsiTheme="minorHAnsi" w:cs="Cambria"/>
          <w:bCs/>
          <w:color w:val="auto"/>
        </w:rPr>
        <w:t xml:space="preserve">document is provided under the </w:t>
      </w:r>
      <w:r w:rsidRPr="00951C85">
        <w:rPr>
          <w:rFonts w:asciiTheme="minorHAnsi" w:hAnsiTheme="minorHAnsi" w:cs="Cambria"/>
          <w:bCs/>
          <w:color w:val="auto"/>
        </w:rPr>
        <w:t>GPL v3 and is protected by federal copyright law. This Document may be modified as long as the modifications are contributed back to the community and all credits and references remain. A link must be provided to the original specification.</w:t>
      </w:r>
    </w:p>
    <w:p w14:paraId="24EF4A59" w14:textId="77777777" w:rsidR="002C51E9" w:rsidRPr="002D10EB" w:rsidRDefault="002C51E9" w:rsidP="002C51E9">
      <w:pPr>
        <w:keepNext/>
        <w:spacing w:before="360"/>
        <w:rPr>
          <w:rFonts w:asciiTheme="minorHAnsi" w:hAnsiTheme="minorHAnsi" w:cs="Cambria"/>
          <w:b/>
          <w:bCs/>
          <w:sz w:val="24"/>
          <w:szCs w:val="24"/>
        </w:rPr>
      </w:pPr>
      <w:r w:rsidRPr="002D10EB">
        <w:rPr>
          <w:rFonts w:asciiTheme="minorHAnsi" w:hAnsiTheme="minorHAnsi" w:cs="Cambria"/>
          <w:b/>
          <w:bCs/>
          <w:sz w:val="24"/>
          <w:szCs w:val="24"/>
        </w:rPr>
        <w:t>Trademarks</w:t>
      </w:r>
      <w:r>
        <w:rPr>
          <w:rFonts w:asciiTheme="minorHAnsi" w:hAnsiTheme="minorHAnsi" w:cs="Cambria"/>
          <w:b/>
          <w:bCs/>
          <w:sz w:val="24"/>
          <w:szCs w:val="24"/>
        </w:rPr>
        <w:fldChar w:fldCharType="begin"/>
      </w:r>
      <w:r w:rsidRPr="002D10EB">
        <w:rPr>
          <w:rFonts w:asciiTheme="minorHAnsi" w:hAnsiTheme="minorHAnsi" w:cs="Cambria"/>
          <w:sz w:val="24"/>
          <w:szCs w:val="24"/>
        </w:rPr>
        <w:instrText>tc "</w:instrText>
      </w:r>
      <w:r w:rsidRPr="002D10EB">
        <w:rPr>
          <w:rFonts w:asciiTheme="minorHAnsi" w:hAnsiTheme="minorHAnsi" w:cs="Cambria"/>
          <w:b/>
          <w:bCs/>
          <w:sz w:val="24"/>
          <w:szCs w:val="24"/>
        </w:rPr>
        <w:instrText>Trademarks</w:instrText>
      </w:r>
      <w:r w:rsidRPr="002D10EB">
        <w:rPr>
          <w:rFonts w:asciiTheme="minorHAnsi" w:hAnsiTheme="minorHAnsi" w:cs="Cambria"/>
          <w:sz w:val="24"/>
          <w:szCs w:val="24"/>
        </w:rPr>
        <w:instrText>"</w:instrText>
      </w:r>
      <w:r>
        <w:rPr>
          <w:rFonts w:asciiTheme="minorHAnsi" w:hAnsiTheme="minorHAnsi" w:cs="Cambria"/>
          <w:b/>
          <w:bCs/>
          <w:sz w:val="24"/>
          <w:szCs w:val="24"/>
        </w:rPr>
        <w:fldChar w:fldCharType="end"/>
      </w:r>
    </w:p>
    <w:p w14:paraId="0B03F0E8" w14:textId="77777777" w:rsidR="002C51E9" w:rsidRPr="00951C85" w:rsidRDefault="002C51E9" w:rsidP="002C51E9">
      <w:pPr>
        <w:pStyle w:val="Default"/>
        <w:rPr>
          <w:rFonts w:asciiTheme="minorHAnsi" w:hAnsiTheme="minorHAnsi" w:cs="Cambria"/>
          <w:sz w:val="18"/>
          <w:szCs w:val="18"/>
        </w:rPr>
      </w:pPr>
      <w:r w:rsidRPr="00951C85">
        <w:rPr>
          <w:rFonts w:asciiTheme="minorHAnsi" w:hAnsiTheme="minorHAnsi" w:cs="Cambria"/>
          <w:iCs/>
          <w:sz w:val="18"/>
          <w:szCs w:val="18"/>
        </w:rPr>
        <w:t xml:space="preserve">Microsoft and Windows are registered trademarks of Microsoft Corporation. </w:t>
      </w:r>
    </w:p>
    <w:p w14:paraId="313DAD14" w14:textId="77777777" w:rsidR="002C51E9" w:rsidRPr="00951C85" w:rsidRDefault="002C51E9" w:rsidP="002C51E9">
      <w:pPr>
        <w:pStyle w:val="BodyText"/>
        <w:ind w:firstLine="0"/>
        <w:rPr>
          <w:rFonts w:asciiTheme="minorHAnsi" w:hAnsiTheme="minorHAnsi" w:cs="Cambria"/>
          <w:bCs/>
          <w:color w:val="auto"/>
        </w:rPr>
      </w:pPr>
      <w:r w:rsidRPr="00951C85">
        <w:rPr>
          <w:rFonts w:asciiTheme="minorHAnsi" w:hAnsiTheme="minorHAnsi" w:cs="Cambria"/>
          <w:bCs/>
          <w:color w:val="auto"/>
        </w:rPr>
        <w:t>Some of the product names used herein have been used for identification purposes only and may be trademarks or registered trademarks of their respective manufacturers and sellers.</w:t>
      </w:r>
    </w:p>
    <w:p w14:paraId="2625A5F8" w14:textId="77777777" w:rsidR="002C51E9" w:rsidRPr="002D10EB" w:rsidRDefault="002C51E9" w:rsidP="002C51E9">
      <w:pPr>
        <w:rPr>
          <w:rFonts w:asciiTheme="minorHAnsi" w:hAnsiTheme="minorHAnsi" w:cs="Cambria"/>
        </w:rPr>
      </w:pPr>
    </w:p>
    <w:p w14:paraId="0D5CDC6F" w14:textId="77777777" w:rsidR="002C51E9" w:rsidRPr="00680935" w:rsidRDefault="002C51E9" w:rsidP="002C51E9">
      <w:pPr>
        <w:pStyle w:val="Default"/>
        <w:rPr>
          <w:rFonts w:asciiTheme="minorHAnsi" w:hAnsiTheme="minorHAnsi" w:cs="Cambria"/>
        </w:rPr>
      </w:pPr>
      <w:r w:rsidRPr="00680935">
        <w:rPr>
          <w:rFonts w:asciiTheme="minorHAnsi" w:hAnsiTheme="minorHAnsi" w:cs="Cambria"/>
          <w:b/>
          <w:bCs/>
          <w:iCs/>
        </w:rPr>
        <w:t xml:space="preserve">Disclaimer </w:t>
      </w:r>
    </w:p>
    <w:p w14:paraId="3E8150C9" w14:textId="77777777" w:rsidR="002C51E9" w:rsidRDefault="002C51E9" w:rsidP="002C51E9">
      <w:pPr>
        <w:pStyle w:val="Default"/>
        <w:rPr>
          <w:rFonts w:asciiTheme="minorHAnsi" w:hAnsiTheme="minorHAnsi" w:cs="Cambria"/>
          <w:iCs/>
          <w:sz w:val="18"/>
          <w:szCs w:val="18"/>
        </w:rPr>
      </w:pPr>
      <w:r>
        <w:rPr>
          <w:rFonts w:asciiTheme="minorHAnsi" w:hAnsiTheme="minorHAnsi" w:cs="Cambria"/>
          <w:iCs/>
          <w:sz w:val="18"/>
          <w:szCs w:val="18"/>
        </w:rPr>
        <w:t>ASIC Solutions</w:t>
      </w:r>
      <w:r w:rsidRPr="00680935">
        <w:rPr>
          <w:rFonts w:asciiTheme="minorHAnsi" w:hAnsiTheme="minorHAnsi" w:cs="Cambria"/>
          <w:iCs/>
          <w:sz w:val="18"/>
          <w:szCs w:val="18"/>
        </w:rPr>
        <w:t xml:space="preserve"> makes no representations or warranties with respect to the accuracy or completeness of the contents of this publication. </w:t>
      </w:r>
      <w:r>
        <w:rPr>
          <w:rFonts w:asciiTheme="minorHAnsi" w:hAnsiTheme="minorHAnsi" w:cs="Cambria"/>
          <w:iCs/>
          <w:sz w:val="18"/>
          <w:szCs w:val="18"/>
        </w:rPr>
        <w:t>ASIC Solutions</w:t>
      </w:r>
      <w:r w:rsidRPr="00680935">
        <w:rPr>
          <w:rFonts w:asciiTheme="minorHAnsi" w:hAnsiTheme="minorHAnsi" w:cs="Cambria"/>
          <w:iCs/>
          <w:sz w:val="18"/>
          <w:szCs w:val="18"/>
        </w:rPr>
        <w:t xml:space="preserve"> assumes no liability whatsoever, and disclaims any express or implied warranty, relating to its products including, but not limited to, the implied warranty of merchantability, fitness for a particular purpose, or infringement of any intellectual property right. </w:t>
      </w:r>
      <w:r>
        <w:rPr>
          <w:rFonts w:asciiTheme="minorHAnsi" w:hAnsiTheme="minorHAnsi" w:cs="Cambria"/>
          <w:iCs/>
          <w:sz w:val="18"/>
          <w:szCs w:val="18"/>
        </w:rPr>
        <w:t>ASIC Solution’s</w:t>
      </w:r>
      <w:r w:rsidRPr="00680935">
        <w:rPr>
          <w:rFonts w:asciiTheme="minorHAnsi" w:hAnsiTheme="minorHAnsi" w:cs="Cambria"/>
          <w:iCs/>
          <w:sz w:val="18"/>
          <w:szCs w:val="18"/>
        </w:rPr>
        <w:t xml:space="preserve"> IP is not designed, intended, authorized or warranted for use as components in systems intended for surgical implant into the body, or in other applications intended to support or sustain life, or in any other application in which the failure of </w:t>
      </w:r>
      <w:r>
        <w:rPr>
          <w:rFonts w:asciiTheme="minorHAnsi" w:hAnsiTheme="minorHAnsi" w:cs="Cambria"/>
          <w:iCs/>
          <w:sz w:val="18"/>
          <w:szCs w:val="18"/>
        </w:rPr>
        <w:t>ASIC Solution’s</w:t>
      </w:r>
      <w:r w:rsidRPr="00680935">
        <w:rPr>
          <w:rFonts w:asciiTheme="minorHAnsi" w:hAnsiTheme="minorHAnsi" w:cs="Cambria"/>
          <w:iCs/>
          <w:sz w:val="18"/>
          <w:szCs w:val="18"/>
        </w:rPr>
        <w:t xml:space="preserve"> IP could create a situation where personal injury, death, or property or </w:t>
      </w:r>
      <w:r>
        <w:rPr>
          <w:rFonts w:asciiTheme="minorHAnsi" w:hAnsiTheme="minorHAnsi" w:cs="Cambria"/>
          <w:iCs/>
          <w:sz w:val="18"/>
          <w:szCs w:val="18"/>
        </w:rPr>
        <w:t xml:space="preserve">environmental damage may occur. </w:t>
      </w:r>
    </w:p>
    <w:p w14:paraId="02050D49" w14:textId="77777777" w:rsidR="002C51E9" w:rsidRDefault="002C51E9" w:rsidP="002C51E9">
      <w:pPr>
        <w:pStyle w:val="Default"/>
        <w:rPr>
          <w:rFonts w:asciiTheme="minorHAnsi" w:hAnsiTheme="minorHAnsi" w:cs="Cambria"/>
          <w:b/>
          <w:iCs/>
        </w:rPr>
      </w:pPr>
    </w:p>
    <w:p w14:paraId="16DB49F7" w14:textId="77777777" w:rsidR="002C51E9" w:rsidRPr="00680935" w:rsidRDefault="002C51E9" w:rsidP="002C51E9">
      <w:pPr>
        <w:pStyle w:val="Default"/>
        <w:rPr>
          <w:rFonts w:asciiTheme="minorHAnsi" w:hAnsiTheme="minorHAnsi" w:cs="Cambria"/>
          <w:b/>
          <w:iCs/>
        </w:rPr>
      </w:pPr>
      <w:r w:rsidRPr="00680935">
        <w:rPr>
          <w:rFonts w:asciiTheme="minorHAnsi" w:hAnsiTheme="minorHAnsi" w:cs="Cambria"/>
          <w:b/>
          <w:iCs/>
        </w:rPr>
        <w:t>IP Licensing</w:t>
      </w:r>
    </w:p>
    <w:p w14:paraId="75B15528" w14:textId="77777777" w:rsidR="002C51E9" w:rsidRDefault="002C51E9" w:rsidP="002C51E9">
      <w:pPr>
        <w:pStyle w:val="Default"/>
        <w:rPr>
          <w:rFonts w:asciiTheme="minorHAnsi" w:hAnsiTheme="minorHAnsi" w:cs="Cambria"/>
          <w:sz w:val="18"/>
          <w:szCs w:val="18"/>
        </w:rPr>
      </w:pPr>
      <w:r w:rsidRPr="00680935">
        <w:rPr>
          <w:rFonts w:asciiTheme="minorHAnsi" w:hAnsiTheme="minorHAnsi" w:cs="Cambria"/>
          <w:sz w:val="18"/>
          <w:szCs w:val="18"/>
        </w:rPr>
        <w:t>The IP referenced in this document may be licensed under different terms. As of release of this document, the IP referenced herein are licensed as follows:</w:t>
      </w:r>
    </w:p>
    <w:p w14:paraId="2F1CDADD" w14:textId="77777777" w:rsidR="002C51E9" w:rsidRPr="00680935" w:rsidRDefault="002C51E9" w:rsidP="002C51E9">
      <w:pPr>
        <w:pStyle w:val="Default"/>
        <w:rPr>
          <w:rFonts w:asciiTheme="minorHAnsi" w:hAnsiTheme="minorHAnsi" w:cs="Cambria"/>
          <w:sz w:val="18"/>
          <w:szCs w:val="18"/>
        </w:rPr>
      </w:pPr>
    </w:p>
    <w:p w14:paraId="01052987" w14:textId="5315563A" w:rsidR="002C51E9" w:rsidRPr="00447955" w:rsidRDefault="002C51E9" w:rsidP="002C51E9">
      <w:pPr>
        <w:pStyle w:val="Default"/>
        <w:rPr>
          <w:rFonts w:ascii="Calibri" w:hAnsi="Calibri" w:cs="Cambria"/>
          <w:sz w:val="18"/>
          <w:szCs w:val="18"/>
        </w:rPr>
      </w:pPr>
      <w:r w:rsidRPr="00447955">
        <w:rPr>
          <w:rFonts w:ascii="Calibri" w:hAnsi="Calibri" w:cs="Cambria"/>
          <w:sz w:val="18"/>
          <w:szCs w:val="18"/>
        </w:rPr>
        <w:t xml:space="preserve">2D Core </w:t>
      </w:r>
      <w:r w:rsidRPr="00680935">
        <w:rPr>
          <w:rFonts w:ascii="Calibri" w:hAnsi="Calibri" w:cs="Calibri"/>
          <w:sz w:val="18"/>
          <w:szCs w:val="18"/>
        </w:rPr>
        <w:t xml:space="preserve">– </w:t>
      </w:r>
      <w:r>
        <w:rPr>
          <w:rFonts w:ascii="Calibri" w:hAnsi="Calibri" w:cs="Calibri"/>
          <w:sz w:val="18"/>
          <w:szCs w:val="18"/>
        </w:rPr>
        <w:t>GPL v3 for non-commercial use</w:t>
      </w:r>
      <w:r w:rsidRPr="00680935">
        <w:rPr>
          <w:rFonts w:ascii="Calibri" w:hAnsi="Calibri" w:cs="Calibri"/>
          <w:sz w:val="18"/>
          <w:szCs w:val="18"/>
        </w:rPr>
        <w:t xml:space="preserve">, contact </w:t>
      </w:r>
      <w:r>
        <w:rPr>
          <w:rFonts w:ascii="Calibri" w:hAnsi="Calibri" w:cs="Calibri"/>
          <w:sz w:val="18"/>
          <w:szCs w:val="18"/>
        </w:rPr>
        <w:t>asicsolutions.com</w:t>
      </w:r>
      <w:r w:rsidRPr="00680935">
        <w:rPr>
          <w:rFonts w:ascii="Calibri" w:hAnsi="Calibri" w:cs="Calibri"/>
          <w:sz w:val="18"/>
          <w:szCs w:val="18"/>
        </w:rPr>
        <w:t>.</w:t>
      </w:r>
    </w:p>
    <w:p w14:paraId="3E16E055" w14:textId="7499D964" w:rsidR="002C51E9" w:rsidRPr="00447955" w:rsidRDefault="002C51E9" w:rsidP="002C51E9">
      <w:pPr>
        <w:pStyle w:val="Default"/>
        <w:rPr>
          <w:rFonts w:ascii="Calibri" w:hAnsi="Calibri" w:cs="Cambria"/>
          <w:sz w:val="18"/>
          <w:szCs w:val="18"/>
        </w:rPr>
      </w:pPr>
      <w:r>
        <w:rPr>
          <w:rFonts w:ascii="Calibri" w:hAnsi="Calibri" w:cs="Cambria"/>
          <w:sz w:val="18"/>
          <w:szCs w:val="18"/>
        </w:rPr>
        <w:t>3</w:t>
      </w:r>
      <w:r w:rsidRPr="00447955">
        <w:rPr>
          <w:rFonts w:ascii="Calibri" w:hAnsi="Calibri" w:cs="Cambria"/>
          <w:sz w:val="18"/>
          <w:szCs w:val="18"/>
        </w:rPr>
        <w:t xml:space="preserve">D Core </w:t>
      </w:r>
      <w:r w:rsidRPr="00680935">
        <w:rPr>
          <w:rFonts w:ascii="Calibri" w:hAnsi="Calibri" w:cs="Calibri"/>
          <w:sz w:val="18"/>
          <w:szCs w:val="18"/>
        </w:rPr>
        <w:t xml:space="preserve">– </w:t>
      </w:r>
      <w:r>
        <w:rPr>
          <w:rFonts w:ascii="Calibri" w:hAnsi="Calibri" w:cs="Calibri"/>
          <w:sz w:val="18"/>
          <w:szCs w:val="18"/>
        </w:rPr>
        <w:t>GPL v3 for non-commercial use</w:t>
      </w:r>
      <w:r w:rsidRPr="00680935">
        <w:rPr>
          <w:rFonts w:ascii="Calibri" w:hAnsi="Calibri" w:cs="Calibri"/>
          <w:sz w:val="18"/>
          <w:szCs w:val="18"/>
        </w:rPr>
        <w:t xml:space="preserve">, contact </w:t>
      </w:r>
      <w:r>
        <w:rPr>
          <w:rFonts w:ascii="Calibri" w:hAnsi="Calibri" w:cs="Calibri"/>
          <w:sz w:val="18"/>
          <w:szCs w:val="18"/>
        </w:rPr>
        <w:t>asicsolutions.com</w:t>
      </w:r>
      <w:r w:rsidRPr="00680935">
        <w:rPr>
          <w:rFonts w:ascii="Calibri" w:hAnsi="Calibri" w:cs="Calibri"/>
          <w:sz w:val="18"/>
          <w:szCs w:val="18"/>
        </w:rPr>
        <w:t>.</w:t>
      </w:r>
    </w:p>
    <w:p w14:paraId="0EA8F0E1" w14:textId="339D18D3" w:rsidR="002C51E9" w:rsidRDefault="002C51E9">
      <w:pPr>
        <w:overflowPunct/>
        <w:autoSpaceDE/>
        <w:autoSpaceDN/>
        <w:adjustRightInd/>
        <w:textAlignment w:val="auto"/>
        <w:rPr>
          <w:rFonts w:asciiTheme="minorHAnsi" w:eastAsiaTheme="minorEastAsia" w:hAnsiTheme="minorHAnsi" w:cs="Cambria"/>
          <w:color w:val="000000"/>
          <w:sz w:val="18"/>
          <w:szCs w:val="18"/>
        </w:rPr>
      </w:pPr>
      <w:r>
        <w:rPr>
          <w:rFonts w:asciiTheme="minorHAnsi" w:hAnsiTheme="minorHAnsi" w:cs="Cambria"/>
          <w:sz w:val="18"/>
          <w:szCs w:val="18"/>
        </w:rPr>
        <w:br w:type="page"/>
      </w:r>
    </w:p>
    <w:p w14:paraId="2CCE3477" w14:textId="77777777" w:rsidR="002C51E9" w:rsidRPr="00680935" w:rsidRDefault="002C51E9" w:rsidP="002C51E9">
      <w:pPr>
        <w:pStyle w:val="Default"/>
        <w:rPr>
          <w:rFonts w:asciiTheme="minorHAnsi" w:hAnsiTheme="minorHAnsi" w:cs="Cambria"/>
          <w:sz w:val="18"/>
          <w:szCs w:val="18"/>
        </w:rPr>
      </w:pPr>
    </w:p>
    <w:p w14:paraId="23B06709" w14:textId="77777777" w:rsidR="006B0EDD" w:rsidRDefault="0082557E">
      <w:r>
        <w:object w:dxaOrig="1120" w:dyaOrig="2520" w14:anchorId="69150D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0.95pt;height:202.45pt" o:ole="">
            <v:imagedata r:id="rId10" o:title=""/>
          </v:shape>
          <o:OLEObject Type="Embed" ProgID="MSDraw" ShapeID="_x0000_i1025" DrawAspect="Content" ObjectID="_1342457272" r:id="rId11">
            <o:FieldCodes>\* MERGEFORMAT</o:FieldCodes>
          </o:OLEObject>
        </w:object>
      </w:r>
    </w:p>
    <w:p w14:paraId="416D8994" w14:textId="77777777" w:rsidR="006B0EDD" w:rsidRDefault="0082557E">
      <w:pPr>
        <w:pBdr>
          <w:top w:val="single" w:sz="6" w:space="1" w:color="auto"/>
          <w:bottom w:val="single" w:sz="6" w:space="1" w:color="auto"/>
        </w:pBdr>
        <w:jc w:val="center"/>
        <w:rPr>
          <w:b/>
          <w:i/>
          <w:sz w:val="72"/>
        </w:rPr>
      </w:pPr>
      <w:r>
        <w:rPr>
          <w:b/>
          <w:i/>
          <w:sz w:val="72"/>
        </w:rPr>
        <w:t>General Information</w:t>
      </w:r>
    </w:p>
    <w:p w14:paraId="2243CD48" w14:textId="77777777" w:rsidR="006B0EDD" w:rsidRDefault="0082557E" w:rsidP="002C6D9B">
      <w:pPr>
        <w:pStyle w:val="Heading1"/>
      </w:pPr>
      <w:r>
        <w:br w:type="page"/>
      </w:r>
      <w:r>
        <w:lastRenderedPageBreak/>
        <w:t xml:space="preserve">Section 1: </w:t>
      </w:r>
      <w:r>
        <w:tab/>
        <w:t>General Information</w:t>
      </w:r>
    </w:p>
    <w:p w14:paraId="1E2706D2" w14:textId="77777777" w:rsidR="006B0EDD" w:rsidRDefault="006B0EDD"/>
    <w:p w14:paraId="5A3D5A96" w14:textId="77777777" w:rsidR="004D4649" w:rsidRDefault="004D4649" w:rsidP="004D4649">
      <w:pPr>
        <w:pStyle w:val="Heading2"/>
        <w:numPr>
          <w:ilvl w:val="1"/>
          <w:numId w:val="2"/>
        </w:numPr>
      </w:pPr>
      <w:r>
        <w:t>License</w:t>
      </w:r>
    </w:p>
    <w:p w14:paraId="7EC92473" w14:textId="234150EA" w:rsidR="004D4649" w:rsidRPr="004D4649" w:rsidRDefault="004D4649" w:rsidP="004D4649">
      <w:r>
        <w:t>The source code documented here and this d</w:t>
      </w:r>
      <w:r w:rsidR="00217262">
        <w:t xml:space="preserve">ocument are licensed under the </w:t>
      </w:r>
      <w:r>
        <w:t>GPL v3.0 for non-commercial use. The source is available under a dual source license for commercial use. Please contact asicsolutions.com for more information.</w:t>
      </w:r>
    </w:p>
    <w:p w14:paraId="05884891" w14:textId="77777777" w:rsidR="004D4649" w:rsidRDefault="004D4649" w:rsidP="004D4649">
      <w:pPr>
        <w:pStyle w:val="Heading2"/>
      </w:pPr>
      <w:r>
        <w:t>1.1</w:t>
      </w:r>
      <w:r>
        <w:tab/>
        <w:t>Overview</w:t>
      </w:r>
    </w:p>
    <w:p w14:paraId="58548EA8" w14:textId="2A1CFCE2" w:rsidR="002C6D9B" w:rsidRDefault="002C6D9B">
      <w:pPr>
        <w:jc w:val="both"/>
      </w:pPr>
      <w:r>
        <w:t xml:space="preserve">GPL-GPU is high performance, small footprint Graphics Processing Unit IP. It is configurable via parameterization to include only the components necessary for a given project. Components are delivered as synthesizable Verilog with constraint guidance and a Verilog testbench. </w:t>
      </w:r>
      <w:r w:rsidR="00414785">
        <w:t>Not all components described wit</w:t>
      </w:r>
      <w:r w:rsidR="00217262">
        <w:t xml:space="preserve">hin may be available under the </w:t>
      </w:r>
      <w:r w:rsidR="00414785">
        <w:t>GPL li</w:t>
      </w:r>
      <w:r w:rsidR="004D4649">
        <w:t>cense.</w:t>
      </w:r>
    </w:p>
    <w:p w14:paraId="71784E15" w14:textId="191865A5" w:rsidR="006B0EDD" w:rsidRDefault="0082557E">
      <w:pPr>
        <w:pStyle w:val="Heading2"/>
      </w:pPr>
      <w:r>
        <w:t>1.2</w:t>
      </w:r>
      <w:r>
        <w:tab/>
        <w:t xml:space="preserve">Key </w:t>
      </w:r>
      <w:r w:rsidR="00217262">
        <w:t xml:space="preserve">2D </w:t>
      </w:r>
      <w:r>
        <w:t>Device Features</w:t>
      </w:r>
    </w:p>
    <w:p w14:paraId="6F7F788A" w14:textId="561882DF" w:rsidR="006B0EDD" w:rsidRDefault="0082557E">
      <w:r>
        <w:t xml:space="preserve"> The </w:t>
      </w:r>
      <w:r w:rsidR="004D4649">
        <w:t>GPLGPU</w:t>
      </w:r>
      <w:r>
        <w:t xml:space="preserve"> </w:t>
      </w:r>
      <w:r w:rsidR="00446EA9">
        <w:t xml:space="preserve">2D </w:t>
      </w:r>
      <w:r>
        <w:t>includes these features:</w:t>
      </w:r>
    </w:p>
    <w:p w14:paraId="6238C7B7" w14:textId="0545D8E3" w:rsidR="00217262" w:rsidRDefault="00217262" w:rsidP="0082557E">
      <w:pPr>
        <w:pStyle w:val="bulletedlist"/>
        <w:numPr>
          <w:ilvl w:val="0"/>
          <w:numId w:val="1"/>
        </w:numPr>
        <w:spacing w:before="120"/>
        <w:rPr>
          <w:rFonts w:ascii="Times New Roman" w:hAnsi="Times New Roman"/>
        </w:rPr>
      </w:pPr>
      <w:r>
        <w:rPr>
          <w:rFonts w:ascii="Times New Roman" w:hAnsi="Times New Roman"/>
        </w:rPr>
        <w:t>PCI Bus Interface.</w:t>
      </w:r>
    </w:p>
    <w:p w14:paraId="0840327C" w14:textId="7A46B2CA" w:rsidR="006B0EDD" w:rsidRDefault="00217262" w:rsidP="00217262">
      <w:pPr>
        <w:pStyle w:val="bulletedlist"/>
        <w:numPr>
          <w:ilvl w:val="0"/>
          <w:numId w:val="1"/>
        </w:numPr>
        <w:spacing w:before="120"/>
        <w:ind w:left="720"/>
        <w:rPr>
          <w:rFonts w:ascii="Times New Roman" w:hAnsi="Times New Roman"/>
        </w:rPr>
      </w:pPr>
      <w:r>
        <w:rPr>
          <w:rFonts w:ascii="Times New Roman" w:hAnsi="Times New Roman"/>
        </w:rPr>
        <w:t>Optional: AXI, AVALON</w:t>
      </w:r>
      <w:r w:rsidR="0082557E">
        <w:rPr>
          <w:rFonts w:ascii="Times New Roman" w:hAnsi="Times New Roman"/>
        </w:rPr>
        <w:t xml:space="preserve">. </w:t>
      </w:r>
    </w:p>
    <w:p w14:paraId="21DD6556" w14:textId="2D072C18" w:rsidR="006B0EDD" w:rsidRDefault="00217262" w:rsidP="0082557E">
      <w:pPr>
        <w:pStyle w:val="bulletedlist"/>
        <w:numPr>
          <w:ilvl w:val="0"/>
          <w:numId w:val="1"/>
        </w:numPr>
        <w:spacing w:before="120"/>
        <w:rPr>
          <w:rFonts w:ascii="Times New Roman" w:hAnsi="Times New Roman"/>
        </w:rPr>
      </w:pPr>
      <w:r>
        <w:rPr>
          <w:rFonts w:ascii="Times New Roman" w:hAnsi="Times New Roman"/>
        </w:rPr>
        <w:t>AMBA</w:t>
      </w:r>
      <w:r w:rsidR="004D4649">
        <w:rPr>
          <w:rFonts w:ascii="Times New Roman" w:hAnsi="Times New Roman"/>
        </w:rPr>
        <w:t xml:space="preserve"> Memory int</w:t>
      </w:r>
      <w:r>
        <w:rPr>
          <w:rFonts w:ascii="Times New Roman" w:hAnsi="Times New Roman"/>
        </w:rPr>
        <w:t>e</w:t>
      </w:r>
      <w:r w:rsidR="004D4649">
        <w:rPr>
          <w:rFonts w:ascii="Times New Roman" w:hAnsi="Times New Roman"/>
        </w:rPr>
        <w:t>rface</w:t>
      </w:r>
      <w:r w:rsidR="0082557E">
        <w:rPr>
          <w:rFonts w:ascii="Times New Roman" w:hAnsi="Times New Roman"/>
        </w:rPr>
        <w:t xml:space="preserve">. </w:t>
      </w:r>
    </w:p>
    <w:p w14:paraId="4585671D" w14:textId="0733595B" w:rsidR="004D4649" w:rsidRDefault="004D4649" w:rsidP="0082557E">
      <w:pPr>
        <w:pStyle w:val="bulletedlist"/>
        <w:numPr>
          <w:ilvl w:val="0"/>
          <w:numId w:val="1"/>
        </w:numPr>
        <w:spacing w:before="120"/>
        <w:rPr>
          <w:rFonts w:ascii="Times New Roman" w:hAnsi="Times New Roman"/>
        </w:rPr>
      </w:pPr>
      <w:r>
        <w:rPr>
          <w:rFonts w:ascii="Times New Roman" w:hAnsi="Times New Roman"/>
        </w:rPr>
        <w:t>Parameterizable 32/ 64/ 128</w:t>
      </w:r>
      <w:r w:rsidR="00217262">
        <w:rPr>
          <w:rFonts w:ascii="Times New Roman" w:hAnsi="Times New Roman"/>
        </w:rPr>
        <w:t>/ 256</w:t>
      </w:r>
      <w:r>
        <w:rPr>
          <w:rFonts w:ascii="Times New Roman" w:hAnsi="Times New Roman"/>
        </w:rPr>
        <w:t xml:space="preserve"> bit datapath support.</w:t>
      </w:r>
    </w:p>
    <w:p w14:paraId="29D19954" w14:textId="77777777" w:rsidR="006B0EDD" w:rsidRDefault="0082557E" w:rsidP="0082557E">
      <w:pPr>
        <w:pStyle w:val="bulletedlist"/>
        <w:numPr>
          <w:ilvl w:val="0"/>
          <w:numId w:val="1"/>
        </w:numPr>
        <w:spacing w:before="120"/>
        <w:rPr>
          <w:rFonts w:ascii="Times New Roman" w:hAnsi="Times New Roman"/>
        </w:rPr>
      </w:pPr>
      <w:r>
        <w:rPr>
          <w:rFonts w:ascii="Times New Roman" w:hAnsi="Times New Roman"/>
        </w:rPr>
        <w:t>Integrated Display List Processor</w:t>
      </w:r>
      <w:ins w:id="1" w:author="Frank Bruno" w:date="1997-06-23T14:55:00Z">
        <w:r>
          <w:rPr>
            <w:rFonts w:ascii="Times New Roman" w:hAnsi="Times New Roman"/>
          </w:rPr>
          <w:t xml:space="preserve"> with Text mode support</w:t>
        </w:r>
      </w:ins>
      <w:r>
        <w:rPr>
          <w:rFonts w:ascii="Times New Roman" w:hAnsi="Times New Roman"/>
        </w:rPr>
        <w:t xml:space="preserve">. </w:t>
      </w:r>
    </w:p>
    <w:p w14:paraId="68F40487" w14:textId="77777777" w:rsidR="004D4649" w:rsidRDefault="004D4649" w:rsidP="004D4649">
      <w:pPr>
        <w:pStyle w:val="bulletedlist"/>
        <w:numPr>
          <w:ilvl w:val="0"/>
          <w:numId w:val="1"/>
        </w:numPr>
        <w:spacing w:before="120"/>
        <w:rPr>
          <w:rFonts w:ascii="Times New Roman" w:hAnsi="Times New Roman"/>
        </w:rPr>
      </w:pPr>
      <w:r>
        <w:rPr>
          <w:rFonts w:ascii="Times New Roman" w:hAnsi="Times New Roman"/>
        </w:rPr>
        <w:t>Transparent BLT and Two operand Bit Blts.</w:t>
      </w:r>
    </w:p>
    <w:p w14:paraId="4E22CCEA" w14:textId="281C0533" w:rsidR="00446EA9" w:rsidRDefault="00446EA9" w:rsidP="004D4649">
      <w:pPr>
        <w:pStyle w:val="bulletedlist"/>
        <w:numPr>
          <w:ilvl w:val="0"/>
          <w:numId w:val="1"/>
        </w:numPr>
        <w:spacing w:before="120"/>
        <w:rPr>
          <w:rFonts w:ascii="Times New Roman" w:hAnsi="Times New Roman"/>
        </w:rPr>
      </w:pPr>
      <w:r>
        <w:rPr>
          <w:rFonts w:ascii="Times New Roman" w:hAnsi="Times New Roman"/>
        </w:rPr>
        <w:t>Patterned fills.</w:t>
      </w:r>
    </w:p>
    <w:p w14:paraId="593DE141" w14:textId="33DF8C6F" w:rsidR="002C51E9" w:rsidRPr="002C51E9" w:rsidRDefault="002C51E9" w:rsidP="002C51E9">
      <w:pPr>
        <w:pStyle w:val="bulletedlist"/>
        <w:numPr>
          <w:ilvl w:val="0"/>
          <w:numId w:val="1"/>
        </w:numPr>
        <w:spacing w:before="120"/>
        <w:rPr>
          <w:rFonts w:ascii="Times New Roman" w:hAnsi="Times New Roman"/>
        </w:rPr>
      </w:pPr>
      <w:r>
        <w:rPr>
          <w:rFonts w:ascii="Times New Roman" w:hAnsi="Times New Roman"/>
        </w:rPr>
        <w:t>Integrated RAMDAC with hardware cursor.</w:t>
      </w:r>
    </w:p>
    <w:p w14:paraId="0F16B6B9" w14:textId="77777777" w:rsidR="00446EA9" w:rsidRDefault="00446EA9" w:rsidP="00446EA9">
      <w:pPr>
        <w:pStyle w:val="bulletedlist"/>
        <w:numPr>
          <w:ilvl w:val="0"/>
          <w:numId w:val="1"/>
        </w:numPr>
        <w:spacing w:before="120"/>
        <w:rPr>
          <w:rFonts w:ascii="Times New Roman" w:hAnsi="Times New Roman"/>
        </w:rPr>
      </w:pPr>
      <w:r>
        <w:rPr>
          <w:rFonts w:ascii="Times New Roman" w:hAnsi="Times New Roman"/>
        </w:rPr>
        <w:t>Full Alpha blending.</w:t>
      </w:r>
    </w:p>
    <w:p w14:paraId="756C9C37" w14:textId="73A2F876" w:rsidR="00446EA9" w:rsidRDefault="00446EA9" w:rsidP="00446EA9">
      <w:pPr>
        <w:pStyle w:val="bulletedlist"/>
        <w:numPr>
          <w:ilvl w:val="0"/>
          <w:numId w:val="1"/>
        </w:numPr>
        <w:spacing w:before="120"/>
        <w:rPr>
          <w:rFonts w:ascii="Times New Roman" w:hAnsi="Times New Roman"/>
        </w:rPr>
      </w:pPr>
      <w:r>
        <w:rPr>
          <w:rFonts w:ascii="Times New Roman" w:hAnsi="Times New Roman"/>
        </w:rPr>
        <w:t>Lines: Patterned, Poly line, Line with initial error.</w:t>
      </w:r>
    </w:p>
    <w:p w14:paraId="33C4B2BE" w14:textId="77777777" w:rsidR="00446EA9" w:rsidRDefault="00446EA9" w:rsidP="00446EA9">
      <w:pPr>
        <w:pStyle w:val="bulletedlist"/>
        <w:numPr>
          <w:ilvl w:val="0"/>
          <w:numId w:val="1"/>
        </w:numPr>
        <w:spacing w:before="120"/>
        <w:rPr>
          <w:rFonts w:ascii="Times New Roman" w:hAnsi="Times New Roman"/>
        </w:rPr>
      </w:pPr>
      <w:r>
        <w:rPr>
          <w:rFonts w:ascii="Times New Roman" w:hAnsi="Times New Roman"/>
        </w:rPr>
        <w:t>Directly supports 8, 16, 32 bits per pixels.</w:t>
      </w:r>
    </w:p>
    <w:p w14:paraId="745EA726" w14:textId="77777777" w:rsidR="004D4649" w:rsidRDefault="004D4649" w:rsidP="00446EA9">
      <w:pPr>
        <w:pStyle w:val="bulletedlist"/>
        <w:spacing w:before="120"/>
        <w:ind w:left="0" w:firstLine="0"/>
        <w:rPr>
          <w:rFonts w:ascii="Times New Roman" w:hAnsi="Times New Roman"/>
        </w:rPr>
      </w:pPr>
    </w:p>
    <w:p w14:paraId="6E3F6386" w14:textId="0982B4E7" w:rsidR="004D4649" w:rsidRDefault="004D4649" w:rsidP="00446EA9">
      <w:pPr>
        <w:pStyle w:val="bulletedlist"/>
        <w:spacing w:before="120"/>
        <w:ind w:left="0" w:firstLine="0"/>
        <w:rPr>
          <w:rFonts w:ascii="Times New Roman" w:hAnsi="Times New Roman"/>
        </w:rPr>
      </w:pPr>
      <w:r>
        <w:rPr>
          <w:rFonts w:ascii="Times New Roman" w:hAnsi="Times New Roman"/>
        </w:rPr>
        <w:t>Optiona</w:t>
      </w:r>
      <w:r w:rsidR="00446EA9">
        <w:rPr>
          <w:rFonts w:ascii="Times New Roman" w:hAnsi="Times New Roman"/>
        </w:rPr>
        <w:t>l</w:t>
      </w:r>
      <w:r>
        <w:rPr>
          <w:rFonts w:ascii="Times New Roman" w:hAnsi="Times New Roman"/>
        </w:rPr>
        <w:t>:</w:t>
      </w:r>
    </w:p>
    <w:p w14:paraId="10D9FC4D" w14:textId="77777777" w:rsidR="006B0EDD" w:rsidRDefault="0082557E" w:rsidP="0082557E">
      <w:pPr>
        <w:pStyle w:val="bulletedlist"/>
        <w:numPr>
          <w:ilvl w:val="0"/>
          <w:numId w:val="1"/>
        </w:numPr>
        <w:spacing w:before="120"/>
        <w:rPr>
          <w:rFonts w:ascii="Times New Roman" w:hAnsi="Times New Roman"/>
        </w:rPr>
      </w:pPr>
      <w:r>
        <w:rPr>
          <w:rFonts w:ascii="Times New Roman" w:hAnsi="Times New Roman"/>
        </w:rPr>
        <w:t>Integrated Color Space Converter.</w:t>
      </w:r>
    </w:p>
    <w:p w14:paraId="221B57CA" w14:textId="3F59B666" w:rsidR="002C51E9" w:rsidRDefault="002C51E9" w:rsidP="0082557E">
      <w:pPr>
        <w:pStyle w:val="bulletedlist"/>
        <w:numPr>
          <w:ilvl w:val="0"/>
          <w:numId w:val="1"/>
        </w:numPr>
        <w:spacing w:before="120"/>
        <w:rPr>
          <w:rFonts w:ascii="Times New Roman" w:hAnsi="Times New Roman"/>
        </w:rPr>
      </w:pPr>
      <w:r>
        <w:rPr>
          <w:rFonts w:ascii="Times New Roman" w:hAnsi="Times New Roman"/>
        </w:rPr>
        <w:t>Full color cursor</w:t>
      </w:r>
    </w:p>
    <w:p w14:paraId="623BFA24" w14:textId="6E80B924" w:rsidR="002C51E9" w:rsidRPr="002C51E9" w:rsidRDefault="002C51E9" w:rsidP="002C51E9">
      <w:pPr>
        <w:pStyle w:val="bulletedlist"/>
        <w:numPr>
          <w:ilvl w:val="0"/>
          <w:numId w:val="1"/>
        </w:numPr>
        <w:spacing w:before="120"/>
        <w:rPr>
          <w:rFonts w:ascii="Times New Roman" w:hAnsi="Times New Roman"/>
        </w:rPr>
      </w:pPr>
      <w:r>
        <w:rPr>
          <w:rFonts w:ascii="Times New Roman" w:hAnsi="Times New Roman"/>
        </w:rPr>
        <w:t>Configurable memory windows.</w:t>
      </w:r>
    </w:p>
    <w:p w14:paraId="2CB0EBA6" w14:textId="5800266F" w:rsidR="00217262" w:rsidRDefault="00217262" w:rsidP="00217262">
      <w:pPr>
        <w:pStyle w:val="Heading2"/>
      </w:pPr>
      <w:r>
        <w:t>1.2</w:t>
      </w:r>
      <w:r>
        <w:tab/>
        <w:t>Key 3D Device Features</w:t>
      </w:r>
    </w:p>
    <w:p w14:paraId="32690AF1" w14:textId="192C6207" w:rsidR="00B66973" w:rsidRDefault="00217262" w:rsidP="00217262">
      <w:r>
        <w:t xml:space="preserve"> The GPLGPU 3D adds these additional features:</w:t>
      </w:r>
    </w:p>
    <w:p w14:paraId="56B95A2B" w14:textId="6419BF94" w:rsidR="00B66973" w:rsidRDefault="00B66973" w:rsidP="00B66973">
      <w:pPr>
        <w:pStyle w:val="bulletedlist"/>
        <w:numPr>
          <w:ilvl w:val="0"/>
          <w:numId w:val="1"/>
        </w:numPr>
        <w:spacing w:before="120"/>
        <w:rPr>
          <w:rFonts w:ascii="Times New Roman" w:hAnsi="Times New Roman"/>
        </w:rPr>
      </w:pPr>
      <w:r>
        <w:rPr>
          <w:rFonts w:ascii="Times New Roman" w:hAnsi="Times New Roman"/>
        </w:rPr>
        <w:t>3D Lines with setup support</w:t>
      </w:r>
    </w:p>
    <w:p w14:paraId="1FC5033B" w14:textId="49407E85" w:rsidR="00B66973" w:rsidRDefault="00B66973" w:rsidP="00B66973">
      <w:pPr>
        <w:pStyle w:val="bulletedlist"/>
        <w:numPr>
          <w:ilvl w:val="0"/>
          <w:numId w:val="1"/>
        </w:numPr>
        <w:spacing w:before="120"/>
        <w:rPr>
          <w:rFonts w:ascii="Times New Roman" w:hAnsi="Times New Roman"/>
        </w:rPr>
      </w:pPr>
      <w:r>
        <w:rPr>
          <w:rFonts w:ascii="Times New Roman" w:hAnsi="Times New Roman"/>
        </w:rPr>
        <w:t>3D Triangles with setup support</w:t>
      </w:r>
    </w:p>
    <w:p w14:paraId="4A427D72" w14:textId="7E6B0F5A" w:rsidR="00B66973" w:rsidRPr="00B66973" w:rsidRDefault="00B66973" w:rsidP="00B66973">
      <w:pPr>
        <w:pStyle w:val="bulletedlist"/>
        <w:numPr>
          <w:ilvl w:val="0"/>
          <w:numId w:val="1"/>
        </w:numPr>
        <w:spacing w:before="120"/>
        <w:ind w:left="720"/>
        <w:rPr>
          <w:rFonts w:ascii="Times New Roman" w:hAnsi="Times New Roman"/>
        </w:rPr>
      </w:pPr>
      <w:r>
        <w:rPr>
          <w:rFonts w:ascii="Times New Roman" w:hAnsi="Times New Roman"/>
        </w:rPr>
        <w:t>Backface culling</w:t>
      </w:r>
    </w:p>
    <w:p w14:paraId="00DD677D" w14:textId="77777777" w:rsidR="00B66973" w:rsidRDefault="00B66973" w:rsidP="00B66973">
      <w:pPr>
        <w:pStyle w:val="bulletedlist"/>
        <w:numPr>
          <w:ilvl w:val="0"/>
          <w:numId w:val="1"/>
        </w:numPr>
        <w:spacing w:before="120"/>
        <w:rPr>
          <w:rFonts w:ascii="Times New Roman" w:hAnsi="Times New Roman"/>
        </w:rPr>
      </w:pPr>
      <w:r>
        <w:rPr>
          <w:rFonts w:ascii="Times New Roman" w:hAnsi="Times New Roman"/>
        </w:rPr>
        <w:t>Advanced Texture Mapping.</w:t>
      </w:r>
    </w:p>
    <w:p w14:paraId="48D7CA9A" w14:textId="77777777" w:rsidR="00B66973" w:rsidRDefault="00B66973" w:rsidP="00B66973">
      <w:pPr>
        <w:pStyle w:val="bulletedlist"/>
        <w:numPr>
          <w:ilvl w:val="0"/>
          <w:numId w:val="1"/>
        </w:numPr>
        <w:spacing w:before="120"/>
        <w:ind w:left="1080"/>
        <w:rPr>
          <w:rFonts w:ascii="Times New Roman" w:hAnsi="Times New Roman"/>
        </w:rPr>
      </w:pPr>
      <w:r>
        <w:rPr>
          <w:rFonts w:ascii="Times New Roman" w:hAnsi="Times New Roman"/>
        </w:rPr>
        <w:t>Perspective Correction.</w:t>
      </w:r>
    </w:p>
    <w:p w14:paraId="19844586" w14:textId="77777777" w:rsidR="00B66973" w:rsidRDefault="00B66973" w:rsidP="00B66973">
      <w:pPr>
        <w:pStyle w:val="bulletedlist"/>
        <w:numPr>
          <w:ilvl w:val="0"/>
          <w:numId w:val="1"/>
        </w:numPr>
        <w:spacing w:before="120"/>
        <w:ind w:left="1080"/>
        <w:rPr>
          <w:rFonts w:ascii="Times New Roman" w:hAnsi="Times New Roman"/>
        </w:rPr>
      </w:pPr>
      <w:r>
        <w:rPr>
          <w:rFonts w:ascii="Times New Roman" w:hAnsi="Times New Roman"/>
        </w:rPr>
        <w:t>Point Sampling, Bilinear and Trilinear filtering.</w:t>
      </w:r>
    </w:p>
    <w:p w14:paraId="026BE0E1" w14:textId="77777777" w:rsidR="00B66973" w:rsidRDefault="00B66973" w:rsidP="00B66973">
      <w:pPr>
        <w:pStyle w:val="bulletedlist"/>
        <w:numPr>
          <w:ilvl w:val="0"/>
          <w:numId w:val="1"/>
        </w:numPr>
        <w:spacing w:before="120"/>
        <w:ind w:left="1080"/>
        <w:rPr>
          <w:rFonts w:ascii="Times New Roman" w:hAnsi="Times New Roman"/>
        </w:rPr>
      </w:pPr>
      <w:ins w:id="2" w:author="Frank Bruno" w:date="1997-06-23T14:55:00Z">
        <w:r>
          <w:rPr>
            <w:rFonts w:ascii="Times New Roman" w:hAnsi="Times New Roman"/>
          </w:rPr>
          <w:t xml:space="preserve">Full </w:t>
        </w:r>
      </w:ins>
      <w:r>
        <w:rPr>
          <w:rFonts w:ascii="Times New Roman" w:hAnsi="Times New Roman"/>
        </w:rPr>
        <w:t>Level-of-Detail Per-Pixel MIP Mapping.</w:t>
      </w:r>
    </w:p>
    <w:p w14:paraId="7F9EB7E1" w14:textId="77777777" w:rsidR="00B66973" w:rsidRDefault="00B66973" w:rsidP="00B66973">
      <w:pPr>
        <w:pStyle w:val="bulletedlist"/>
        <w:numPr>
          <w:ilvl w:val="0"/>
          <w:numId w:val="1"/>
        </w:numPr>
        <w:spacing w:before="120"/>
        <w:ind w:left="1080"/>
        <w:rPr>
          <w:rFonts w:ascii="Times New Roman" w:hAnsi="Times New Roman"/>
        </w:rPr>
      </w:pPr>
      <w:ins w:id="3" w:author="Frank Bruno" w:date="1997-06-23T14:55:00Z">
        <w:r>
          <w:rPr>
            <w:rFonts w:ascii="Times New Roman" w:hAnsi="Times New Roman"/>
          </w:rPr>
          <w:lastRenderedPageBreak/>
          <w:t xml:space="preserve">Full OpenGL </w:t>
        </w:r>
      </w:ins>
      <w:r>
        <w:rPr>
          <w:rFonts w:ascii="Times New Roman" w:hAnsi="Times New Roman"/>
        </w:rPr>
        <w:t>Decal</w:t>
      </w:r>
      <w:ins w:id="4" w:author="Frank Bruno" w:date="1997-06-23T14:56:00Z">
        <w:r>
          <w:rPr>
            <w:rFonts w:ascii="Times New Roman" w:hAnsi="Times New Roman"/>
          </w:rPr>
          <w:t>,</w:t>
        </w:r>
      </w:ins>
      <w:del w:id="5" w:author="Unknown">
        <w:r>
          <w:rPr>
            <w:rFonts w:ascii="Times New Roman" w:hAnsi="Times New Roman"/>
          </w:rPr>
          <w:delText xml:space="preserve"> Alpha</w:delText>
        </w:r>
      </w:del>
      <w:r>
        <w:rPr>
          <w:rFonts w:ascii="Times New Roman" w:hAnsi="Times New Roman"/>
        </w:rPr>
        <w:t xml:space="preserve"> Blend and </w:t>
      </w:r>
      <w:del w:id="6" w:author="Unknown">
        <w:r>
          <w:rPr>
            <w:rFonts w:ascii="Times New Roman" w:hAnsi="Times New Roman"/>
          </w:rPr>
          <w:delText xml:space="preserve">Alpha </w:delText>
        </w:r>
      </w:del>
      <w:r>
        <w:rPr>
          <w:rFonts w:ascii="Times New Roman" w:hAnsi="Times New Roman"/>
        </w:rPr>
        <w:t>Modulation.</w:t>
      </w:r>
    </w:p>
    <w:p w14:paraId="07013006" w14:textId="77777777" w:rsidR="00B66973" w:rsidRDefault="00B66973" w:rsidP="00B66973">
      <w:pPr>
        <w:pStyle w:val="bulletedlist"/>
        <w:numPr>
          <w:ilvl w:val="0"/>
          <w:numId w:val="1"/>
        </w:numPr>
        <w:spacing w:before="120"/>
        <w:ind w:left="1080"/>
        <w:rPr>
          <w:rFonts w:ascii="Times New Roman" w:hAnsi="Times New Roman"/>
        </w:rPr>
      </w:pPr>
      <w:r>
        <w:rPr>
          <w:rFonts w:ascii="Times New Roman" w:hAnsi="Times New Roman"/>
        </w:rPr>
        <w:t>RGB Modulation Lighting Effects.</w:t>
      </w:r>
    </w:p>
    <w:p w14:paraId="539C1558" w14:textId="77777777" w:rsidR="00B66973" w:rsidRDefault="00B66973" w:rsidP="00B66973">
      <w:pPr>
        <w:pStyle w:val="bulletedlist"/>
        <w:numPr>
          <w:ilvl w:val="0"/>
          <w:numId w:val="1"/>
        </w:numPr>
        <w:spacing w:before="120"/>
        <w:ind w:left="1080"/>
        <w:rPr>
          <w:rFonts w:ascii="Times New Roman" w:hAnsi="Times New Roman"/>
        </w:rPr>
      </w:pPr>
      <w:r>
        <w:rPr>
          <w:rFonts w:ascii="Times New Roman" w:hAnsi="Times New Roman"/>
        </w:rPr>
        <w:t>Separate Texture Mipmapping Minification and Magnification filtering.</w:t>
      </w:r>
    </w:p>
    <w:p w14:paraId="25EBAF88" w14:textId="77777777" w:rsidR="00B66973" w:rsidRDefault="00B66973" w:rsidP="00B66973">
      <w:pPr>
        <w:pStyle w:val="bulletedlist"/>
        <w:numPr>
          <w:ilvl w:val="0"/>
          <w:numId w:val="1"/>
        </w:numPr>
        <w:spacing w:before="120"/>
        <w:rPr>
          <w:rFonts w:ascii="Times New Roman" w:hAnsi="Times New Roman"/>
        </w:rPr>
      </w:pPr>
      <w:r>
        <w:rPr>
          <w:rFonts w:ascii="Times New Roman" w:hAnsi="Times New Roman"/>
        </w:rPr>
        <w:t>Advanced Texture Cache.</w:t>
      </w:r>
    </w:p>
    <w:p w14:paraId="5DB9B0B9" w14:textId="77777777" w:rsidR="00B66973" w:rsidRDefault="00B66973" w:rsidP="00B66973">
      <w:pPr>
        <w:pStyle w:val="bulletedlist"/>
        <w:numPr>
          <w:ilvl w:val="0"/>
          <w:numId w:val="1"/>
        </w:numPr>
        <w:spacing w:before="120"/>
        <w:ind w:left="1080"/>
        <w:rPr>
          <w:rFonts w:ascii="Times New Roman" w:hAnsi="Times New Roman"/>
        </w:rPr>
      </w:pPr>
      <w:r>
        <w:rPr>
          <w:rFonts w:ascii="Times New Roman" w:hAnsi="Times New Roman"/>
        </w:rPr>
        <w:t xml:space="preserve">Palette textures: 1, 2, </w:t>
      </w:r>
      <w:del w:id="7" w:author="Unknown">
        <w:r>
          <w:rPr>
            <w:rFonts w:ascii="Times New Roman" w:hAnsi="Times New Roman"/>
          </w:rPr>
          <w:delText>and</w:delText>
        </w:r>
      </w:del>
      <w:r>
        <w:rPr>
          <w:rFonts w:ascii="Times New Roman" w:hAnsi="Times New Roman"/>
        </w:rPr>
        <w:t xml:space="preserve"> 4 </w:t>
      </w:r>
      <w:ins w:id="8" w:author="Frank Bruno" w:date="1997-06-23T14:56:00Z">
        <w:r>
          <w:rPr>
            <w:rFonts w:ascii="Times New Roman" w:hAnsi="Times New Roman"/>
          </w:rPr>
          <w:t xml:space="preserve">and 8 </w:t>
        </w:r>
      </w:ins>
      <w:r>
        <w:rPr>
          <w:rFonts w:ascii="Times New Roman" w:hAnsi="Times New Roman"/>
        </w:rPr>
        <w:t>bit.</w:t>
      </w:r>
    </w:p>
    <w:p w14:paraId="37BD8B84" w14:textId="77777777" w:rsidR="00B66973" w:rsidRDefault="00B66973" w:rsidP="00B66973">
      <w:pPr>
        <w:pStyle w:val="bulletedlist"/>
        <w:numPr>
          <w:ilvl w:val="0"/>
          <w:numId w:val="1"/>
        </w:numPr>
        <w:spacing w:before="120"/>
        <w:ind w:left="1080"/>
        <w:rPr>
          <w:rFonts w:ascii="Times New Roman" w:hAnsi="Times New Roman"/>
        </w:rPr>
      </w:pPr>
      <w:r>
        <w:rPr>
          <w:rFonts w:ascii="Times New Roman" w:hAnsi="Times New Roman"/>
        </w:rPr>
        <w:t>Non-Palette textures: 8, 16, and 32 bit.</w:t>
      </w:r>
    </w:p>
    <w:p w14:paraId="7D9E066A" w14:textId="77777777" w:rsidR="00B66973" w:rsidRDefault="00B66973" w:rsidP="00B66973">
      <w:pPr>
        <w:pStyle w:val="bulletedlist"/>
        <w:numPr>
          <w:ilvl w:val="0"/>
          <w:numId w:val="1"/>
        </w:numPr>
        <w:spacing w:before="120"/>
        <w:ind w:left="1080"/>
        <w:rPr>
          <w:rFonts w:ascii="Times New Roman" w:hAnsi="Times New Roman"/>
        </w:rPr>
      </w:pPr>
      <w:r>
        <w:rPr>
          <w:rFonts w:ascii="Times New Roman" w:hAnsi="Times New Roman"/>
        </w:rPr>
        <w:t>Direct 8-Bit Palette Index Mode.</w:t>
      </w:r>
    </w:p>
    <w:p w14:paraId="219EEDC9" w14:textId="139A4F79" w:rsidR="00BC283E" w:rsidRDefault="00BC283E">
      <w:pPr>
        <w:overflowPunct/>
        <w:autoSpaceDE/>
        <w:autoSpaceDN/>
        <w:adjustRightInd/>
        <w:textAlignment w:val="auto"/>
      </w:pPr>
      <w:r>
        <w:br w:type="page"/>
      </w:r>
    </w:p>
    <w:p w14:paraId="49F995A9" w14:textId="77777777" w:rsidR="00BC283E" w:rsidRDefault="00BC283E" w:rsidP="00BC283E"/>
    <w:bookmarkStart w:id="9" w:name="_Toc312832390"/>
    <w:bookmarkEnd w:id="9"/>
    <w:p w14:paraId="06EF4CD0" w14:textId="77777777" w:rsidR="00BC283E" w:rsidRDefault="00BC283E" w:rsidP="00BC283E">
      <w:r>
        <w:object w:dxaOrig="1120" w:dyaOrig="2520" w14:anchorId="4D04BDFE">
          <v:shape id="_x0000_i1026" type="#_x0000_t75" style="width:106.1pt;height:238.2pt" o:ole="">
            <v:imagedata r:id="rId12" o:title=""/>
          </v:shape>
          <o:OLEObject Type="Embed" ProgID="MSDraw" ShapeID="_x0000_i1026" DrawAspect="Content" ObjectID="_1342457273" r:id="rId13">
            <o:FieldCodes>\* MERGEFORMAT</o:FieldCodes>
          </o:OLEObject>
        </w:object>
      </w:r>
    </w:p>
    <w:p w14:paraId="256287EE" w14:textId="77777777" w:rsidR="00BC283E" w:rsidRDefault="00BC283E" w:rsidP="00BC283E"/>
    <w:p w14:paraId="50056A0F" w14:textId="77777777" w:rsidR="00BC283E" w:rsidRDefault="00BC283E" w:rsidP="00BC283E">
      <w:pPr>
        <w:pBdr>
          <w:top w:val="single" w:sz="6" w:space="1" w:color="auto"/>
          <w:bottom w:val="single" w:sz="6" w:space="1" w:color="auto"/>
        </w:pBdr>
        <w:jc w:val="center"/>
        <w:rPr>
          <w:b/>
          <w:i/>
          <w:sz w:val="72"/>
        </w:rPr>
      </w:pPr>
      <w:r>
        <w:rPr>
          <w:b/>
          <w:i/>
          <w:sz w:val="72"/>
        </w:rPr>
        <w:t>Functional Description</w:t>
      </w:r>
    </w:p>
    <w:p w14:paraId="7AC2AEEB" w14:textId="77777777" w:rsidR="00BC283E" w:rsidRDefault="00BC283E" w:rsidP="00BC283E"/>
    <w:p w14:paraId="19BD55AD" w14:textId="77777777" w:rsidR="00BC283E" w:rsidRDefault="00BC283E" w:rsidP="00BC283E"/>
    <w:p w14:paraId="0F8C7B55" w14:textId="77777777" w:rsidR="00BC283E" w:rsidRDefault="00BC283E" w:rsidP="00BC283E"/>
    <w:p w14:paraId="1B64292C" w14:textId="77777777" w:rsidR="00BC283E" w:rsidRDefault="00BC283E" w:rsidP="00BC283E"/>
    <w:p w14:paraId="6C8C46C9" w14:textId="77777777" w:rsidR="00BC283E" w:rsidRDefault="00BC283E" w:rsidP="00BC283E"/>
    <w:p w14:paraId="5C848A00" w14:textId="77777777" w:rsidR="00BC283E" w:rsidRDefault="00BC283E" w:rsidP="00BC283E"/>
    <w:p w14:paraId="63AEFAF0" w14:textId="77777777" w:rsidR="00BC283E" w:rsidRDefault="00BC283E" w:rsidP="00BC283E"/>
    <w:p w14:paraId="4ADDBA54" w14:textId="77777777" w:rsidR="00BC283E" w:rsidRDefault="00BC283E" w:rsidP="00BC283E"/>
    <w:p w14:paraId="37420CFF" w14:textId="77777777" w:rsidR="00BC283E" w:rsidRDefault="00BC283E" w:rsidP="00BC283E"/>
    <w:p w14:paraId="7BF95C5D" w14:textId="77777777" w:rsidR="00BC283E" w:rsidRDefault="00BC283E" w:rsidP="00BC283E"/>
    <w:p w14:paraId="285951CD" w14:textId="77777777" w:rsidR="00BC283E" w:rsidRDefault="00BC283E" w:rsidP="00BC283E"/>
    <w:p w14:paraId="05A3DC40" w14:textId="77777777" w:rsidR="00BC283E" w:rsidRDefault="00BC283E" w:rsidP="00BC283E">
      <w:pPr>
        <w:rPr>
          <w:b/>
          <w:sz w:val="28"/>
        </w:rPr>
      </w:pPr>
      <w:bookmarkStart w:id="10" w:name="_Toc332687466"/>
      <w:bookmarkStart w:id="11" w:name="_Toc332695210"/>
      <w:bookmarkStart w:id="12" w:name="_Toc332695670"/>
      <w:r>
        <w:rPr>
          <w:b/>
        </w:rPr>
        <w:br w:type="page"/>
      </w:r>
      <w:r>
        <w:rPr>
          <w:b/>
          <w:sz w:val="28"/>
        </w:rPr>
        <w:lastRenderedPageBreak/>
        <w:t>Section 2:</w:t>
      </w:r>
      <w:r>
        <w:rPr>
          <w:b/>
          <w:sz w:val="28"/>
        </w:rPr>
        <w:tab/>
        <w:t>Functional Description</w:t>
      </w:r>
      <w:bookmarkEnd w:id="10"/>
      <w:bookmarkEnd w:id="11"/>
      <w:bookmarkEnd w:id="12"/>
    </w:p>
    <w:p w14:paraId="7A452E41" w14:textId="77777777" w:rsidR="00BC283E" w:rsidRDefault="00BC283E" w:rsidP="00BC283E"/>
    <w:p w14:paraId="39451958" w14:textId="4D9089F8" w:rsidR="00BC283E" w:rsidRPr="00093D7E" w:rsidRDefault="00BC283E" w:rsidP="00093D7E">
      <w:pPr>
        <w:pStyle w:val="Heading2"/>
      </w:pPr>
      <w:r w:rsidRPr="00093D7E">
        <w:t>2.1</w:t>
      </w:r>
      <w:r w:rsidRPr="00093D7E">
        <w:tab/>
        <w:t>Overview</w:t>
      </w:r>
    </w:p>
    <w:p w14:paraId="2AEA1631" w14:textId="26244EB7" w:rsidR="00BC283E" w:rsidRDefault="00BC283E" w:rsidP="00BC283E">
      <w:pPr>
        <w:jc w:val="both"/>
      </w:pPr>
      <w:r>
        <w:t xml:space="preserve">This section describes the architecture and block diagram for </w:t>
      </w:r>
      <w:r w:rsidR="00093D7E">
        <w:t>GPLGPU 2D</w:t>
      </w:r>
      <w:r>
        <w:t xml:space="preserve">. </w:t>
      </w:r>
    </w:p>
    <w:p w14:paraId="71622BBE" w14:textId="77777777" w:rsidR="00BC283E" w:rsidRDefault="00BC283E" w:rsidP="00BC283E">
      <w:pPr>
        <w:jc w:val="both"/>
      </w:pPr>
    </w:p>
    <w:p w14:paraId="5E34FEF9" w14:textId="55AFDF18" w:rsidR="00BC283E" w:rsidRDefault="00BC283E" w:rsidP="00BC283E">
      <w:pPr>
        <w:jc w:val="both"/>
      </w:pPr>
      <w:r>
        <w:t xml:space="preserve">Software may interact with </w:t>
      </w:r>
      <w:r w:rsidR="00093D7E">
        <w:t>GPLGPU</w:t>
      </w:r>
      <w:r>
        <w:t xml:space="preserve"> by direc</w:t>
      </w:r>
      <w:r w:rsidR="00093D7E">
        <w:t>tly manipulati</w:t>
      </w:r>
      <w:r w:rsidR="00217262">
        <w:t>ng pixels by providing access to</w:t>
      </w:r>
      <w:r w:rsidR="00093D7E">
        <w:t xml:space="preserve"> the memory interface </w:t>
      </w:r>
      <w:r>
        <w:t xml:space="preserve">or by setting up parameters in the register area to trigger one of the </w:t>
      </w:r>
      <w:r w:rsidR="00093D7E">
        <w:t>GPLGPU</w:t>
      </w:r>
      <w:r>
        <w:t xml:space="preserve"> drawing engine commands.</w:t>
      </w:r>
    </w:p>
    <w:p w14:paraId="0B01BF01" w14:textId="5DB18F3C" w:rsidR="00BC283E" w:rsidRDefault="00BC283E" w:rsidP="00BC283E">
      <w:pPr>
        <w:jc w:val="both"/>
      </w:pPr>
      <w:r>
        <w:t xml:space="preserve">The </w:t>
      </w:r>
      <w:r>
        <w:rPr>
          <w:b/>
        </w:rPr>
        <w:t>Drawing Engine</w:t>
      </w:r>
      <w:r>
        <w:t xml:space="preserve"> commands provide all of the normally required operati</w:t>
      </w:r>
      <w:r w:rsidR="00093D7E">
        <w:t xml:space="preserve">ons including: BIT BLT, 2D Line and alpha blending </w:t>
      </w:r>
      <w:r w:rsidR="00217262">
        <w:t>transparency</w:t>
      </w:r>
      <w:r w:rsidR="00B66973">
        <w:t xml:space="preserve"> as well as optionally 3D commands.</w:t>
      </w:r>
    </w:p>
    <w:p w14:paraId="4789891A" w14:textId="38505CDF" w:rsidR="00BC283E" w:rsidRDefault="00093D7E" w:rsidP="00BC283E">
      <w:pPr>
        <w:jc w:val="both"/>
      </w:pPr>
      <w:r>
        <w:t>GPLGPU</w:t>
      </w:r>
      <w:r w:rsidR="00BC283E">
        <w:t xml:space="preserve"> is implemented using a highly pipelined graphic processor architecture. This architecture allows</w:t>
      </w:r>
      <w:r>
        <w:t xml:space="preserve"> for high performance 2D</w:t>
      </w:r>
      <w:r w:rsidR="00217262">
        <w:t>/3D</w:t>
      </w:r>
      <w:r>
        <w:t xml:space="preserve"> r</w:t>
      </w:r>
      <w:r w:rsidR="00BC283E">
        <w:t xml:space="preserve">endering. After a sequence of commands and parameters are written, </w:t>
      </w:r>
      <w:r>
        <w:t>GPLGPU</w:t>
      </w:r>
      <w:r w:rsidR="00BC283E">
        <w:t xml:space="preserve"> executes the selected command without any further processor intervention.</w:t>
      </w:r>
    </w:p>
    <w:p w14:paraId="025D95F9" w14:textId="77777777" w:rsidR="00BC283E" w:rsidRDefault="00BC283E" w:rsidP="00BC283E">
      <w:pPr>
        <w:jc w:val="both"/>
      </w:pPr>
    </w:p>
    <w:p w14:paraId="5B4F17AB" w14:textId="77777777" w:rsidR="00BC283E" w:rsidRDefault="00BC283E" w:rsidP="00093D7E">
      <w:pPr>
        <w:pStyle w:val="Heading2"/>
      </w:pPr>
      <w:bookmarkStart w:id="13" w:name="_Toc332687467"/>
      <w:bookmarkStart w:id="14" w:name="_Toc332695211"/>
      <w:bookmarkStart w:id="15" w:name="_Toc332695671"/>
      <w:r>
        <w:t>2.2</w:t>
      </w:r>
      <w:r>
        <w:tab/>
        <w:t xml:space="preserve"> </w:t>
      </w:r>
      <w:bookmarkEnd w:id="13"/>
      <w:bookmarkEnd w:id="14"/>
      <w:bookmarkEnd w:id="15"/>
      <w:r>
        <w:t>Memory Buffer</w:t>
      </w:r>
    </w:p>
    <w:p w14:paraId="543FB0AD" w14:textId="7FD0E89B" w:rsidR="00BC283E" w:rsidRDefault="00FC5917" w:rsidP="00BC283E">
      <w:pPr>
        <w:jc w:val="both"/>
      </w:pPr>
      <w:r>
        <w:t>GPLGPU</w:t>
      </w:r>
      <w:r w:rsidR="00BC283E">
        <w:t xml:space="preserve"> supports one memory buffer up to 32Mbytes with a</w:t>
      </w:r>
      <w:r>
        <w:t>n AXI</w:t>
      </w:r>
      <w:r w:rsidR="00BC283E">
        <w:t xml:space="preserve"> data bus width of </w:t>
      </w:r>
      <w:r>
        <w:t xml:space="preserve"> 32/ 64/ </w:t>
      </w:r>
      <w:r w:rsidR="00BC283E">
        <w:t>128</w:t>
      </w:r>
      <w:r w:rsidR="00B66973">
        <w:t>/ 256</w:t>
      </w:r>
      <w:r w:rsidR="00BC283E">
        <w:t xml:space="preserve"> </w:t>
      </w:r>
      <w:r>
        <w:t>bits.</w:t>
      </w:r>
    </w:p>
    <w:p w14:paraId="3ED1124F" w14:textId="2513BAB2" w:rsidR="00BC283E" w:rsidRDefault="00BC283E" w:rsidP="00BC283E">
      <w:pPr>
        <w:jc w:val="both"/>
      </w:pPr>
      <w:r>
        <w:t xml:space="preserve">The </w:t>
      </w:r>
      <w:r w:rsidR="00FC5917">
        <w:t>memory</w:t>
      </w:r>
      <w:r>
        <w:t xml:space="preserve"> </w:t>
      </w:r>
      <w:r w:rsidR="00FC5917">
        <w:t>b</w:t>
      </w:r>
      <w:r>
        <w:t>uffer may be used as a display buffer, as well as off-screen memory to be used for the storage and manipulation of bit</w:t>
      </w:r>
      <w:r w:rsidR="00FC5917">
        <w:t xml:space="preserve">maps </w:t>
      </w:r>
      <w:r>
        <w:t>or fonts.</w:t>
      </w:r>
    </w:p>
    <w:p w14:paraId="38FAE2AD" w14:textId="3072E551" w:rsidR="00BC283E" w:rsidRDefault="00BC283E" w:rsidP="00E77622">
      <w:r>
        <w:t xml:space="preserve"> </w:t>
      </w:r>
    </w:p>
    <w:p w14:paraId="0BD6CA83" w14:textId="77777777" w:rsidR="00BC283E" w:rsidRDefault="00BC283E" w:rsidP="00BC283E">
      <w:pPr>
        <w:pStyle w:val="Heading2"/>
        <w:tabs>
          <w:tab w:val="left" w:pos="720"/>
        </w:tabs>
      </w:pPr>
      <w:bookmarkStart w:id="16" w:name="_Toc332687468"/>
      <w:bookmarkStart w:id="17" w:name="_Toc332695212"/>
      <w:bookmarkStart w:id="18" w:name="_Toc332695672"/>
      <w:r>
        <w:t>2.3</w:t>
      </w:r>
      <w:r>
        <w:tab/>
        <w:t>Register Map</w:t>
      </w:r>
      <w:bookmarkEnd w:id="16"/>
      <w:bookmarkEnd w:id="17"/>
      <w:bookmarkEnd w:id="18"/>
    </w:p>
    <w:p w14:paraId="5752776D" w14:textId="03007246" w:rsidR="00BC283E" w:rsidRDefault="00BC283E" w:rsidP="00BC283E">
      <w:r>
        <w:t xml:space="preserve">This section provides a brief overview of all </w:t>
      </w:r>
      <w:r w:rsidR="00B66973">
        <w:t>GPLGPU</w:t>
      </w:r>
      <w:r>
        <w:t xml:space="preserve"> registers.  A full description may be found in </w:t>
      </w:r>
      <w:r>
        <w:rPr>
          <w:b/>
        </w:rPr>
        <w:t>Sections 4</w:t>
      </w:r>
      <w:r>
        <w:t xml:space="preserve"> and </w:t>
      </w:r>
      <w:r>
        <w:rPr>
          <w:b/>
        </w:rPr>
        <w:t>5</w:t>
      </w:r>
      <w:r>
        <w:t xml:space="preserve"> of this document.</w:t>
      </w:r>
    </w:p>
    <w:p w14:paraId="11BC6306" w14:textId="77777777" w:rsidR="00BC283E" w:rsidRDefault="00BC283E" w:rsidP="00BC283E"/>
    <w:p w14:paraId="032F892B" w14:textId="77777777" w:rsidR="00BC283E" w:rsidRPr="00E77622" w:rsidRDefault="00BC283E" w:rsidP="00E77622">
      <w:pPr>
        <w:pStyle w:val="Heading3"/>
      </w:pPr>
      <w:r w:rsidRPr="00E77622">
        <w:t>2.3.1</w:t>
      </w:r>
      <w:r w:rsidRPr="00E77622">
        <w:tab/>
        <w:t xml:space="preserve"> I/O Mapped  VGA DAC  Registers</w:t>
      </w:r>
    </w:p>
    <w:p w14:paraId="51ADDBA3" w14:textId="77777777" w:rsidR="00BC283E" w:rsidRDefault="00BC283E" w:rsidP="00BC283E">
      <w:pPr>
        <w:pStyle w:val="NormalIndent"/>
        <w:ind w:left="0"/>
        <w:rPr>
          <w:rFonts w:ascii="Times New Roman" w:hAnsi="Times New Roman"/>
        </w:rPr>
      </w:pPr>
    </w:p>
    <w:p w14:paraId="15CFCBB8" w14:textId="77777777" w:rsidR="00BC283E" w:rsidRDefault="00BC283E" w:rsidP="00BC283E">
      <w:pPr>
        <w:jc w:val="both"/>
      </w:pPr>
      <w:r>
        <w:t xml:space="preserve">The following is a list of the I/O mapped VGA DAC shadowing registers. The addresses of these registers are absolute I/O addresses. </w:t>
      </w:r>
    </w:p>
    <w:p w14:paraId="5FC7119B" w14:textId="77777777" w:rsidR="00BC283E" w:rsidRDefault="00BC283E" w:rsidP="00BC283E">
      <w:pPr>
        <w:jc w:val="both"/>
      </w:pPr>
    </w:p>
    <w:p w14:paraId="72FB5740" w14:textId="210EAA28" w:rsidR="00BC283E" w:rsidRDefault="00B66973" w:rsidP="00BC283E">
      <w:pPr>
        <w:jc w:val="both"/>
      </w:pPr>
      <w:r>
        <w:t>GPLGPU</w:t>
      </w:r>
      <w:r w:rsidR="00BC283E">
        <w:t xml:space="preserve"> can easily be configured to respond or not respond to the following four I/O addresses. There are two modes of operation.  If VGA DAC register access is enabled in the VGA_CTRL register (</w:t>
      </w:r>
      <w:r w:rsidR="00BC283E">
        <w:rPr>
          <w:i/>
        </w:rPr>
        <w:t xml:space="preserve">See Appendix D.2.4), </w:t>
      </w:r>
      <w:r w:rsidR="00BC283E">
        <w:t xml:space="preserve">it can be in one of two modes:  snooping and owning </w:t>
      </w:r>
      <w:r w:rsidR="00BC283E">
        <w:rPr>
          <w:i/>
        </w:rPr>
        <w:t>(See Section 5.2).</w:t>
      </w:r>
    </w:p>
    <w:p w14:paraId="2F4F1A54" w14:textId="77777777" w:rsidR="00BC283E" w:rsidRDefault="00BC283E" w:rsidP="00BC283E">
      <w:pPr>
        <w:tabs>
          <w:tab w:val="left" w:pos="360"/>
        </w:tabs>
        <w:jc w:val="both"/>
      </w:pPr>
    </w:p>
    <w:p w14:paraId="08B1C789" w14:textId="77777777" w:rsidR="00BC283E" w:rsidRDefault="00BC283E" w:rsidP="00BC283E"/>
    <w:tbl>
      <w:tblPr>
        <w:tblW w:w="0" w:type="auto"/>
        <w:tblLayout w:type="fixed"/>
        <w:tblLook w:val="0000" w:firstRow="0" w:lastRow="0" w:firstColumn="0" w:lastColumn="0" w:noHBand="0" w:noVBand="0"/>
      </w:tblPr>
      <w:tblGrid>
        <w:gridCol w:w="2880"/>
        <w:gridCol w:w="2880"/>
        <w:gridCol w:w="2880"/>
      </w:tblGrid>
      <w:tr w:rsidR="00BC283E" w14:paraId="07938A0B"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27407D08" w14:textId="77777777" w:rsidR="00BC283E" w:rsidRDefault="00BC283E" w:rsidP="00D40C8E">
            <w:pPr>
              <w:tabs>
                <w:tab w:val="left" w:pos="540"/>
              </w:tabs>
              <w:rPr>
                <w:b/>
              </w:rPr>
            </w:pPr>
            <w:r>
              <w:rPr>
                <w:b/>
              </w:rPr>
              <w:t>I/O  ADDRESS</w:t>
            </w:r>
          </w:p>
        </w:tc>
        <w:tc>
          <w:tcPr>
            <w:tcW w:w="2880" w:type="dxa"/>
            <w:tcBorders>
              <w:top w:val="single" w:sz="6" w:space="0" w:color="auto"/>
              <w:left w:val="single" w:sz="6" w:space="0" w:color="auto"/>
              <w:bottom w:val="single" w:sz="6" w:space="0" w:color="auto"/>
              <w:right w:val="single" w:sz="6" w:space="0" w:color="auto"/>
            </w:tcBorders>
          </w:tcPr>
          <w:p w14:paraId="70096077" w14:textId="77777777" w:rsidR="00BC283E" w:rsidRDefault="00BC283E" w:rsidP="00D40C8E">
            <w:pPr>
              <w:rPr>
                <w:b/>
              </w:rPr>
            </w:pPr>
            <w:r>
              <w:rPr>
                <w:b/>
              </w:rPr>
              <w:t>REGISTER NAME</w:t>
            </w:r>
          </w:p>
        </w:tc>
        <w:tc>
          <w:tcPr>
            <w:tcW w:w="2880" w:type="dxa"/>
            <w:tcBorders>
              <w:top w:val="single" w:sz="6" w:space="0" w:color="auto"/>
              <w:left w:val="single" w:sz="6" w:space="0" w:color="auto"/>
              <w:bottom w:val="single" w:sz="6" w:space="0" w:color="auto"/>
              <w:right w:val="single" w:sz="6" w:space="0" w:color="auto"/>
            </w:tcBorders>
          </w:tcPr>
          <w:p w14:paraId="32C696CA" w14:textId="77777777" w:rsidR="00BC283E" w:rsidRDefault="00BC283E" w:rsidP="00D40C8E">
            <w:pPr>
              <w:rPr>
                <w:b/>
              </w:rPr>
            </w:pPr>
            <w:r>
              <w:rPr>
                <w:b/>
              </w:rPr>
              <w:t>DESCRIPTION</w:t>
            </w:r>
          </w:p>
        </w:tc>
      </w:tr>
      <w:tr w:rsidR="00BC283E" w14:paraId="2EE23AC5"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4223867D" w14:textId="77777777" w:rsidR="00BC283E" w:rsidRDefault="00BC283E" w:rsidP="00D40C8E">
            <w:r>
              <w:t>0x03C6</w:t>
            </w:r>
          </w:p>
        </w:tc>
        <w:tc>
          <w:tcPr>
            <w:tcW w:w="2880" w:type="dxa"/>
            <w:tcBorders>
              <w:top w:val="single" w:sz="6" w:space="0" w:color="auto"/>
              <w:left w:val="single" w:sz="6" w:space="0" w:color="auto"/>
              <w:bottom w:val="single" w:sz="6" w:space="0" w:color="auto"/>
              <w:right w:val="single" w:sz="6" w:space="0" w:color="auto"/>
            </w:tcBorders>
          </w:tcPr>
          <w:p w14:paraId="67EB2F9E" w14:textId="77777777" w:rsidR="00BC283E" w:rsidRDefault="00BC283E" w:rsidP="00D40C8E">
            <w:r>
              <w:t>PEL_MASK (DAC_02)</w:t>
            </w:r>
          </w:p>
        </w:tc>
        <w:tc>
          <w:tcPr>
            <w:tcW w:w="2880" w:type="dxa"/>
            <w:tcBorders>
              <w:top w:val="single" w:sz="6" w:space="0" w:color="auto"/>
              <w:left w:val="single" w:sz="6" w:space="0" w:color="auto"/>
              <w:bottom w:val="single" w:sz="6" w:space="0" w:color="auto"/>
              <w:right w:val="single" w:sz="6" w:space="0" w:color="auto"/>
            </w:tcBorders>
          </w:tcPr>
          <w:p w14:paraId="448EA1CE" w14:textId="77777777" w:rsidR="00BC283E" w:rsidRDefault="00BC283E" w:rsidP="00D40C8E">
            <w:r>
              <w:t>Pixel Mask</w:t>
            </w:r>
          </w:p>
        </w:tc>
      </w:tr>
      <w:tr w:rsidR="00BC283E" w14:paraId="7173F106"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37F576BA" w14:textId="77777777" w:rsidR="00BC283E" w:rsidRDefault="00BC283E" w:rsidP="00D40C8E">
            <w:r>
              <w:t>0x03C7</w:t>
            </w:r>
          </w:p>
        </w:tc>
        <w:tc>
          <w:tcPr>
            <w:tcW w:w="2880" w:type="dxa"/>
            <w:tcBorders>
              <w:top w:val="single" w:sz="6" w:space="0" w:color="auto"/>
              <w:left w:val="single" w:sz="6" w:space="0" w:color="auto"/>
              <w:bottom w:val="single" w:sz="6" w:space="0" w:color="auto"/>
              <w:right w:val="single" w:sz="6" w:space="0" w:color="auto"/>
            </w:tcBorders>
          </w:tcPr>
          <w:p w14:paraId="5ED88B45" w14:textId="77777777" w:rsidR="00BC283E" w:rsidRDefault="00BC283E" w:rsidP="00D40C8E">
            <w:r>
              <w:t>RD_ADR (DAC_03)</w:t>
            </w:r>
          </w:p>
        </w:tc>
        <w:tc>
          <w:tcPr>
            <w:tcW w:w="2880" w:type="dxa"/>
            <w:tcBorders>
              <w:top w:val="single" w:sz="6" w:space="0" w:color="auto"/>
              <w:left w:val="single" w:sz="6" w:space="0" w:color="auto"/>
              <w:bottom w:val="single" w:sz="6" w:space="0" w:color="auto"/>
              <w:right w:val="single" w:sz="6" w:space="0" w:color="auto"/>
            </w:tcBorders>
          </w:tcPr>
          <w:p w14:paraId="3463BDC5" w14:textId="77777777" w:rsidR="00BC283E" w:rsidRDefault="00BC283E" w:rsidP="00D40C8E">
            <w:r>
              <w:t>Read Address</w:t>
            </w:r>
          </w:p>
        </w:tc>
      </w:tr>
      <w:tr w:rsidR="00BC283E" w14:paraId="38F75C69"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07F277CE" w14:textId="77777777" w:rsidR="00BC283E" w:rsidRDefault="00BC283E" w:rsidP="00D40C8E">
            <w:r>
              <w:t>0x03C8</w:t>
            </w:r>
          </w:p>
        </w:tc>
        <w:tc>
          <w:tcPr>
            <w:tcW w:w="2880" w:type="dxa"/>
            <w:tcBorders>
              <w:top w:val="single" w:sz="6" w:space="0" w:color="auto"/>
              <w:left w:val="single" w:sz="6" w:space="0" w:color="auto"/>
              <w:bottom w:val="single" w:sz="6" w:space="0" w:color="auto"/>
              <w:right w:val="single" w:sz="6" w:space="0" w:color="auto"/>
            </w:tcBorders>
          </w:tcPr>
          <w:p w14:paraId="7BEAE0CA" w14:textId="77777777" w:rsidR="00BC283E" w:rsidRDefault="00BC283E" w:rsidP="00D40C8E">
            <w:r>
              <w:t>WR_ADR (DAC_00)</w:t>
            </w:r>
          </w:p>
        </w:tc>
        <w:tc>
          <w:tcPr>
            <w:tcW w:w="2880" w:type="dxa"/>
            <w:tcBorders>
              <w:top w:val="single" w:sz="6" w:space="0" w:color="auto"/>
              <w:left w:val="single" w:sz="6" w:space="0" w:color="auto"/>
              <w:bottom w:val="single" w:sz="6" w:space="0" w:color="auto"/>
              <w:right w:val="single" w:sz="6" w:space="0" w:color="auto"/>
            </w:tcBorders>
          </w:tcPr>
          <w:p w14:paraId="7CBEA61B" w14:textId="77777777" w:rsidR="00BC283E" w:rsidRDefault="00BC283E" w:rsidP="00D40C8E">
            <w:r>
              <w:t>Write Address</w:t>
            </w:r>
          </w:p>
        </w:tc>
      </w:tr>
      <w:tr w:rsidR="00BC283E" w14:paraId="08C33C29"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04A0F2B4" w14:textId="77777777" w:rsidR="00BC283E" w:rsidRDefault="00BC283E" w:rsidP="00D40C8E">
            <w:r>
              <w:t>0x03C9</w:t>
            </w:r>
          </w:p>
        </w:tc>
        <w:tc>
          <w:tcPr>
            <w:tcW w:w="2880" w:type="dxa"/>
            <w:tcBorders>
              <w:top w:val="single" w:sz="6" w:space="0" w:color="auto"/>
              <w:left w:val="single" w:sz="6" w:space="0" w:color="auto"/>
              <w:bottom w:val="single" w:sz="6" w:space="0" w:color="auto"/>
              <w:right w:val="single" w:sz="6" w:space="0" w:color="auto"/>
            </w:tcBorders>
          </w:tcPr>
          <w:p w14:paraId="2D8B8C9A" w14:textId="77777777" w:rsidR="00BC283E" w:rsidRDefault="00BC283E" w:rsidP="00D40C8E">
            <w:r>
              <w:t>PAL_DAT (DAC_01)</w:t>
            </w:r>
          </w:p>
        </w:tc>
        <w:tc>
          <w:tcPr>
            <w:tcW w:w="2880" w:type="dxa"/>
            <w:tcBorders>
              <w:top w:val="single" w:sz="6" w:space="0" w:color="auto"/>
              <w:left w:val="single" w:sz="6" w:space="0" w:color="auto"/>
              <w:bottom w:val="single" w:sz="6" w:space="0" w:color="auto"/>
              <w:right w:val="single" w:sz="6" w:space="0" w:color="auto"/>
            </w:tcBorders>
          </w:tcPr>
          <w:p w14:paraId="5D9DC609" w14:textId="77777777" w:rsidR="00BC283E" w:rsidRDefault="00BC283E" w:rsidP="00D40C8E">
            <w:r>
              <w:t>Palette Data</w:t>
            </w:r>
          </w:p>
        </w:tc>
      </w:tr>
    </w:tbl>
    <w:p w14:paraId="44E7B228" w14:textId="77777777" w:rsidR="00BC283E" w:rsidRDefault="00BC283E" w:rsidP="00BC283E"/>
    <w:p w14:paraId="07AA8A64" w14:textId="77777777" w:rsidR="00BC283E" w:rsidRDefault="00BC283E" w:rsidP="00BC283E">
      <w:pPr>
        <w:pStyle w:val="Heading3"/>
      </w:pPr>
      <w:r>
        <w:t>2.3.2</w:t>
      </w:r>
      <w:r>
        <w:tab/>
        <w:t>I/O Mapped  Configuration Registers</w:t>
      </w:r>
    </w:p>
    <w:p w14:paraId="348BDA59" w14:textId="77777777" w:rsidR="00BC283E" w:rsidRDefault="00BC283E" w:rsidP="00BC283E">
      <w:pPr>
        <w:pStyle w:val="NormalIndent"/>
        <w:ind w:left="0"/>
        <w:rPr>
          <w:rFonts w:ascii="Times New Roman" w:hAnsi="Times New Roman"/>
        </w:rPr>
      </w:pPr>
    </w:p>
    <w:p w14:paraId="74444EC3" w14:textId="77777777" w:rsidR="00BC283E" w:rsidRDefault="00BC283E" w:rsidP="00BC283E">
      <w:r>
        <w:t xml:space="preserve">The following is a list of the I/O mapped configuration registers. The base I/O address of these registers is set via PCI base register 4 at boot time. </w:t>
      </w:r>
    </w:p>
    <w:p w14:paraId="7B8E8526" w14:textId="77777777" w:rsidR="00BC283E" w:rsidRDefault="00BC283E" w:rsidP="00BC283E"/>
    <w:tbl>
      <w:tblPr>
        <w:tblW w:w="0" w:type="auto"/>
        <w:tblLayout w:type="fixed"/>
        <w:tblLook w:val="0000" w:firstRow="0" w:lastRow="0" w:firstColumn="0" w:lastColumn="0" w:noHBand="0" w:noVBand="0"/>
      </w:tblPr>
      <w:tblGrid>
        <w:gridCol w:w="2652"/>
        <w:gridCol w:w="2052"/>
        <w:gridCol w:w="4134"/>
      </w:tblGrid>
      <w:tr w:rsidR="00BC283E" w14:paraId="50C83110" w14:textId="77777777" w:rsidTr="00D40C8E">
        <w:trPr>
          <w:cantSplit/>
        </w:trPr>
        <w:tc>
          <w:tcPr>
            <w:tcW w:w="2652" w:type="dxa"/>
            <w:tcBorders>
              <w:top w:val="single" w:sz="12" w:space="0" w:color="auto"/>
              <w:left w:val="single" w:sz="12" w:space="0" w:color="auto"/>
              <w:bottom w:val="single" w:sz="12" w:space="0" w:color="auto"/>
              <w:right w:val="single" w:sz="12" w:space="0" w:color="auto"/>
            </w:tcBorders>
          </w:tcPr>
          <w:p w14:paraId="2596FBD1" w14:textId="77777777" w:rsidR="00BC283E" w:rsidRDefault="00BC283E" w:rsidP="00D40C8E">
            <w:pPr>
              <w:rPr>
                <w:b/>
              </w:rPr>
            </w:pPr>
            <w:r>
              <w:rPr>
                <w:b/>
              </w:rPr>
              <w:br w:type="page"/>
              <w:t>I/O  ADDRESS</w:t>
            </w:r>
          </w:p>
        </w:tc>
        <w:tc>
          <w:tcPr>
            <w:tcW w:w="2052" w:type="dxa"/>
            <w:tcBorders>
              <w:top w:val="single" w:sz="12" w:space="0" w:color="auto"/>
              <w:left w:val="single" w:sz="12" w:space="0" w:color="auto"/>
              <w:bottom w:val="single" w:sz="12" w:space="0" w:color="auto"/>
              <w:right w:val="single" w:sz="12" w:space="0" w:color="auto"/>
            </w:tcBorders>
          </w:tcPr>
          <w:p w14:paraId="2C4741E4" w14:textId="77777777" w:rsidR="00BC283E" w:rsidRDefault="00BC283E" w:rsidP="00D40C8E">
            <w:pPr>
              <w:rPr>
                <w:b/>
              </w:rPr>
            </w:pPr>
            <w:r>
              <w:rPr>
                <w:b/>
              </w:rPr>
              <w:t>REGISTER NAME</w:t>
            </w:r>
          </w:p>
        </w:tc>
        <w:tc>
          <w:tcPr>
            <w:tcW w:w="4134" w:type="dxa"/>
            <w:tcBorders>
              <w:top w:val="single" w:sz="12" w:space="0" w:color="auto"/>
              <w:left w:val="single" w:sz="12" w:space="0" w:color="auto"/>
              <w:bottom w:val="single" w:sz="12" w:space="0" w:color="auto"/>
              <w:right w:val="single" w:sz="12" w:space="0" w:color="auto"/>
            </w:tcBorders>
          </w:tcPr>
          <w:p w14:paraId="44B78DD0" w14:textId="77777777" w:rsidR="00BC283E" w:rsidRDefault="00BC283E" w:rsidP="00D40C8E">
            <w:pPr>
              <w:rPr>
                <w:b/>
              </w:rPr>
            </w:pPr>
            <w:r>
              <w:rPr>
                <w:b/>
              </w:rPr>
              <w:t>DESCRIPTION</w:t>
            </w:r>
          </w:p>
        </w:tc>
      </w:tr>
      <w:tr w:rsidR="00BC283E" w14:paraId="3174F242" w14:textId="77777777" w:rsidTr="00D40C8E">
        <w:trPr>
          <w:cantSplit/>
        </w:trPr>
        <w:tc>
          <w:tcPr>
            <w:tcW w:w="2652" w:type="dxa"/>
            <w:tcBorders>
              <w:top w:val="single" w:sz="12" w:space="0" w:color="auto"/>
              <w:left w:val="single" w:sz="12" w:space="0" w:color="auto"/>
              <w:bottom w:val="single" w:sz="12" w:space="0" w:color="auto"/>
              <w:right w:val="single" w:sz="12" w:space="0" w:color="auto"/>
            </w:tcBorders>
          </w:tcPr>
          <w:p w14:paraId="2B0F1E1D" w14:textId="77777777" w:rsidR="00BC283E" w:rsidRDefault="00BC283E" w:rsidP="00D40C8E">
            <w:r>
              <w:t>0x0000</w:t>
            </w:r>
          </w:p>
        </w:tc>
        <w:tc>
          <w:tcPr>
            <w:tcW w:w="2052" w:type="dxa"/>
            <w:tcBorders>
              <w:top w:val="single" w:sz="12" w:space="0" w:color="auto"/>
              <w:left w:val="single" w:sz="12" w:space="0" w:color="auto"/>
              <w:bottom w:val="single" w:sz="12" w:space="0" w:color="auto"/>
              <w:right w:val="single" w:sz="12" w:space="0" w:color="auto"/>
            </w:tcBorders>
          </w:tcPr>
          <w:p w14:paraId="7E02F634" w14:textId="77777777" w:rsidR="00BC283E" w:rsidRDefault="00BC283E" w:rsidP="00D40C8E">
            <w:r>
              <w:t>RBASE_G</w:t>
            </w:r>
          </w:p>
        </w:tc>
        <w:tc>
          <w:tcPr>
            <w:tcW w:w="4134" w:type="dxa"/>
            <w:tcBorders>
              <w:top w:val="single" w:sz="12" w:space="0" w:color="auto"/>
              <w:left w:val="single" w:sz="12" w:space="0" w:color="auto"/>
              <w:bottom w:val="single" w:sz="12" w:space="0" w:color="auto"/>
              <w:right w:val="single" w:sz="12" w:space="0" w:color="auto"/>
            </w:tcBorders>
          </w:tcPr>
          <w:p w14:paraId="52AC2785" w14:textId="77777777" w:rsidR="00BC283E" w:rsidRDefault="00BC283E" w:rsidP="00D40C8E">
            <w:r>
              <w:t xml:space="preserve">Base address for the global register </w:t>
            </w:r>
          </w:p>
        </w:tc>
      </w:tr>
      <w:tr w:rsidR="00BC283E" w14:paraId="781CB1CB" w14:textId="77777777" w:rsidTr="00D40C8E">
        <w:trPr>
          <w:cantSplit/>
        </w:trPr>
        <w:tc>
          <w:tcPr>
            <w:tcW w:w="2652" w:type="dxa"/>
            <w:tcBorders>
              <w:top w:val="single" w:sz="12" w:space="0" w:color="auto"/>
              <w:left w:val="single" w:sz="12" w:space="0" w:color="auto"/>
              <w:bottom w:val="single" w:sz="12" w:space="0" w:color="auto"/>
              <w:right w:val="single" w:sz="12" w:space="0" w:color="auto"/>
            </w:tcBorders>
          </w:tcPr>
          <w:p w14:paraId="6E7E98C1" w14:textId="77777777" w:rsidR="00BC283E" w:rsidRDefault="00BC283E" w:rsidP="00D40C8E">
            <w:r>
              <w:t>0x0004</w:t>
            </w:r>
          </w:p>
        </w:tc>
        <w:tc>
          <w:tcPr>
            <w:tcW w:w="2052" w:type="dxa"/>
            <w:tcBorders>
              <w:top w:val="single" w:sz="12" w:space="0" w:color="auto"/>
              <w:left w:val="single" w:sz="12" w:space="0" w:color="auto"/>
              <w:bottom w:val="single" w:sz="12" w:space="0" w:color="auto"/>
              <w:right w:val="single" w:sz="12" w:space="0" w:color="auto"/>
            </w:tcBorders>
          </w:tcPr>
          <w:p w14:paraId="09B70899" w14:textId="77777777" w:rsidR="00BC283E" w:rsidRDefault="00BC283E" w:rsidP="00D40C8E">
            <w:r>
              <w:t>RBASE_W</w:t>
            </w:r>
          </w:p>
        </w:tc>
        <w:tc>
          <w:tcPr>
            <w:tcW w:w="4134" w:type="dxa"/>
            <w:tcBorders>
              <w:top w:val="single" w:sz="12" w:space="0" w:color="auto"/>
              <w:left w:val="single" w:sz="12" w:space="0" w:color="auto"/>
              <w:bottom w:val="single" w:sz="12" w:space="0" w:color="auto"/>
              <w:right w:val="single" w:sz="12" w:space="0" w:color="auto"/>
            </w:tcBorders>
          </w:tcPr>
          <w:p w14:paraId="4DD17906" w14:textId="77777777" w:rsidR="00BC283E" w:rsidRDefault="00BC283E" w:rsidP="00D40C8E">
            <w:r>
              <w:t>Base address for Mem windows config registers.</w:t>
            </w:r>
          </w:p>
        </w:tc>
      </w:tr>
      <w:tr w:rsidR="00BC283E" w14:paraId="28FE37C0" w14:textId="77777777" w:rsidTr="00D40C8E">
        <w:trPr>
          <w:cantSplit/>
        </w:trPr>
        <w:tc>
          <w:tcPr>
            <w:tcW w:w="2652" w:type="dxa"/>
            <w:tcBorders>
              <w:top w:val="single" w:sz="12" w:space="0" w:color="auto"/>
              <w:left w:val="single" w:sz="12" w:space="0" w:color="auto"/>
              <w:bottom w:val="single" w:sz="12" w:space="0" w:color="auto"/>
              <w:right w:val="single" w:sz="12" w:space="0" w:color="auto"/>
            </w:tcBorders>
          </w:tcPr>
          <w:p w14:paraId="7FDDB80C" w14:textId="77777777" w:rsidR="00BC283E" w:rsidRDefault="00BC283E" w:rsidP="00D40C8E">
            <w:r>
              <w:lastRenderedPageBreak/>
              <w:t>0x0008</w:t>
            </w:r>
          </w:p>
        </w:tc>
        <w:tc>
          <w:tcPr>
            <w:tcW w:w="2052" w:type="dxa"/>
            <w:tcBorders>
              <w:top w:val="single" w:sz="12" w:space="0" w:color="auto"/>
              <w:left w:val="single" w:sz="12" w:space="0" w:color="auto"/>
              <w:bottom w:val="single" w:sz="12" w:space="0" w:color="auto"/>
              <w:right w:val="single" w:sz="12" w:space="0" w:color="auto"/>
            </w:tcBorders>
          </w:tcPr>
          <w:p w14:paraId="77EA9593" w14:textId="77777777" w:rsidR="00BC283E" w:rsidRDefault="00BC283E" w:rsidP="00D40C8E">
            <w:r>
              <w:t>RBASE_D</w:t>
            </w:r>
          </w:p>
        </w:tc>
        <w:tc>
          <w:tcPr>
            <w:tcW w:w="4134" w:type="dxa"/>
            <w:tcBorders>
              <w:top w:val="single" w:sz="12" w:space="0" w:color="auto"/>
              <w:left w:val="single" w:sz="12" w:space="0" w:color="auto"/>
              <w:bottom w:val="single" w:sz="12" w:space="0" w:color="auto"/>
              <w:right w:val="single" w:sz="12" w:space="0" w:color="auto"/>
            </w:tcBorders>
          </w:tcPr>
          <w:p w14:paraId="7D7913EC" w14:textId="77777777" w:rsidR="00BC283E" w:rsidRDefault="00BC283E" w:rsidP="00D40C8E">
            <w:r>
              <w:t>Base address for Drawing Engine Register Set</w:t>
            </w:r>
          </w:p>
        </w:tc>
      </w:tr>
      <w:tr w:rsidR="00BC283E" w14:paraId="705F65E4" w14:textId="77777777" w:rsidTr="00D40C8E">
        <w:trPr>
          <w:cantSplit/>
        </w:trPr>
        <w:tc>
          <w:tcPr>
            <w:tcW w:w="2652" w:type="dxa"/>
            <w:tcBorders>
              <w:top w:val="single" w:sz="12" w:space="0" w:color="auto"/>
              <w:left w:val="single" w:sz="12" w:space="0" w:color="auto"/>
              <w:bottom w:val="single" w:sz="12" w:space="0" w:color="auto"/>
              <w:right w:val="single" w:sz="12" w:space="0" w:color="auto"/>
            </w:tcBorders>
          </w:tcPr>
          <w:p w14:paraId="3BAD93B2" w14:textId="77777777" w:rsidR="00BC283E" w:rsidRDefault="00BC283E" w:rsidP="00D40C8E">
            <w:r>
              <w:t>0x000C</w:t>
            </w:r>
          </w:p>
        </w:tc>
        <w:tc>
          <w:tcPr>
            <w:tcW w:w="2052" w:type="dxa"/>
            <w:tcBorders>
              <w:top w:val="single" w:sz="12" w:space="0" w:color="auto"/>
              <w:left w:val="single" w:sz="12" w:space="0" w:color="auto"/>
              <w:bottom w:val="single" w:sz="12" w:space="0" w:color="auto"/>
              <w:right w:val="single" w:sz="12" w:space="0" w:color="auto"/>
            </w:tcBorders>
          </w:tcPr>
          <w:p w14:paraId="0D07F06E" w14:textId="77777777" w:rsidR="00BC283E" w:rsidRDefault="00BC283E" w:rsidP="00D40C8E">
            <w:r>
              <w:t>Reserved</w:t>
            </w:r>
          </w:p>
        </w:tc>
        <w:tc>
          <w:tcPr>
            <w:tcW w:w="4134" w:type="dxa"/>
            <w:tcBorders>
              <w:top w:val="single" w:sz="12" w:space="0" w:color="auto"/>
              <w:left w:val="single" w:sz="12" w:space="0" w:color="auto"/>
              <w:bottom w:val="single" w:sz="12" w:space="0" w:color="auto"/>
              <w:right w:val="single" w:sz="12" w:space="0" w:color="auto"/>
            </w:tcBorders>
          </w:tcPr>
          <w:p w14:paraId="049F5A7F" w14:textId="77777777" w:rsidR="00BC283E" w:rsidRDefault="00BC283E" w:rsidP="00D40C8E">
            <w:r>
              <w:t>Reserved</w:t>
            </w:r>
          </w:p>
        </w:tc>
      </w:tr>
      <w:tr w:rsidR="00BC283E" w14:paraId="4106B9E8" w14:textId="77777777" w:rsidTr="00D40C8E">
        <w:trPr>
          <w:cantSplit/>
        </w:trPr>
        <w:tc>
          <w:tcPr>
            <w:tcW w:w="2652" w:type="dxa"/>
            <w:tcBorders>
              <w:top w:val="single" w:sz="12" w:space="0" w:color="auto"/>
              <w:left w:val="single" w:sz="12" w:space="0" w:color="auto"/>
              <w:bottom w:val="single" w:sz="12" w:space="0" w:color="auto"/>
              <w:right w:val="single" w:sz="12" w:space="0" w:color="auto"/>
            </w:tcBorders>
          </w:tcPr>
          <w:p w14:paraId="16D4DF08" w14:textId="77777777" w:rsidR="00BC283E" w:rsidRDefault="00BC283E" w:rsidP="00D40C8E">
            <w:r>
              <w:t>0x0010</w:t>
            </w:r>
          </w:p>
        </w:tc>
        <w:tc>
          <w:tcPr>
            <w:tcW w:w="2052" w:type="dxa"/>
            <w:tcBorders>
              <w:top w:val="single" w:sz="12" w:space="0" w:color="auto"/>
              <w:left w:val="single" w:sz="12" w:space="0" w:color="auto"/>
              <w:bottom w:val="single" w:sz="12" w:space="0" w:color="auto"/>
              <w:right w:val="single" w:sz="12" w:space="0" w:color="auto"/>
            </w:tcBorders>
          </w:tcPr>
          <w:p w14:paraId="7F7CEB7A" w14:textId="77777777" w:rsidR="00BC283E" w:rsidRDefault="00BC283E" w:rsidP="00D40C8E">
            <w:r>
              <w:t>RBASE_I</w:t>
            </w:r>
          </w:p>
        </w:tc>
        <w:tc>
          <w:tcPr>
            <w:tcW w:w="4134" w:type="dxa"/>
            <w:tcBorders>
              <w:top w:val="single" w:sz="12" w:space="0" w:color="auto"/>
              <w:left w:val="single" w:sz="12" w:space="0" w:color="auto"/>
              <w:bottom w:val="single" w:sz="12" w:space="0" w:color="auto"/>
              <w:right w:val="single" w:sz="12" w:space="0" w:color="auto"/>
            </w:tcBorders>
          </w:tcPr>
          <w:p w14:paraId="7662A2A6" w14:textId="77777777" w:rsidR="00BC283E" w:rsidRDefault="00BC283E" w:rsidP="00D40C8E">
            <w:r>
              <w:t>Base address for the Global Interrupt Registers</w:t>
            </w:r>
          </w:p>
        </w:tc>
      </w:tr>
      <w:tr w:rsidR="00BC283E" w14:paraId="7B627614" w14:textId="77777777" w:rsidTr="00D40C8E">
        <w:trPr>
          <w:cantSplit/>
        </w:trPr>
        <w:tc>
          <w:tcPr>
            <w:tcW w:w="2652" w:type="dxa"/>
            <w:tcBorders>
              <w:top w:val="single" w:sz="12" w:space="0" w:color="auto"/>
              <w:left w:val="single" w:sz="12" w:space="0" w:color="auto"/>
              <w:bottom w:val="single" w:sz="12" w:space="0" w:color="auto"/>
              <w:right w:val="single" w:sz="12" w:space="0" w:color="auto"/>
            </w:tcBorders>
          </w:tcPr>
          <w:p w14:paraId="3A16E002" w14:textId="77777777" w:rsidR="00BC283E" w:rsidRDefault="00BC283E" w:rsidP="00D40C8E">
            <w:r>
              <w:t>0x0014</w:t>
            </w:r>
          </w:p>
        </w:tc>
        <w:tc>
          <w:tcPr>
            <w:tcW w:w="2052" w:type="dxa"/>
            <w:tcBorders>
              <w:top w:val="single" w:sz="12" w:space="0" w:color="auto"/>
              <w:left w:val="single" w:sz="12" w:space="0" w:color="auto"/>
              <w:bottom w:val="single" w:sz="12" w:space="0" w:color="auto"/>
              <w:right w:val="single" w:sz="12" w:space="0" w:color="auto"/>
            </w:tcBorders>
          </w:tcPr>
          <w:p w14:paraId="1A9C87B1" w14:textId="77777777" w:rsidR="00BC283E" w:rsidRDefault="00BC283E" w:rsidP="00D40C8E">
            <w:r>
              <w:t>RBASE_E</w:t>
            </w:r>
          </w:p>
        </w:tc>
        <w:tc>
          <w:tcPr>
            <w:tcW w:w="4134" w:type="dxa"/>
            <w:tcBorders>
              <w:top w:val="single" w:sz="12" w:space="0" w:color="auto"/>
              <w:left w:val="single" w:sz="12" w:space="0" w:color="auto"/>
              <w:bottom w:val="single" w:sz="12" w:space="0" w:color="auto"/>
              <w:right w:val="single" w:sz="12" w:space="0" w:color="auto"/>
            </w:tcBorders>
          </w:tcPr>
          <w:p w14:paraId="020E5869" w14:textId="77777777" w:rsidR="00BC283E" w:rsidRDefault="00BC283E" w:rsidP="00D40C8E">
            <w:r>
              <w:t>Base address for the local PROM</w:t>
            </w:r>
          </w:p>
        </w:tc>
      </w:tr>
      <w:tr w:rsidR="00BC283E" w14:paraId="5C6F3B28" w14:textId="77777777" w:rsidTr="00D40C8E">
        <w:trPr>
          <w:cantSplit/>
        </w:trPr>
        <w:tc>
          <w:tcPr>
            <w:tcW w:w="2652" w:type="dxa"/>
            <w:tcBorders>
              <w:top w:val="single" w:sz="12" w:space="0" w:color="auto"/>
              <w:left w:val="single" w:sz="12" w:space="0" w:color="auto"/>
              <w:bottom w:val="single" w:sz="12" w:space="0" w:color="auto"/>
              <w:right w:val="single" w:sz="12" w:space="0" w:color="auto"/>
            </w:tcBorders>
          </w:tcPr>
          <w:p w14:paraId="0B58D77B" w14:textId="77777777" w:rsidR="00BC283E" w:rsidRDefault="00BC283E" w:rsidP="00D40C8E">
            <w:r>
              <w:t>0x0018</w:t>
            </w:r>
          </w:p>
        </w:tc>
        <w:tc>
          <w:tcPr>
            <w:tcW w:w="2052" w:type="dxa"/>
            <w:tcBorders>
              <w:top w:val="single" w:sz="12" w:space="0" w:color="auto"/>
              <w:left w:val="single" w:sz="12" w:space="0" w:color="auto"/>
              <w:bottom w:val="single" w:sz="12" w:space="0" w:color="auto"/>
              <w:right w:val="single" w:sz="12" w:space="0" w:color="auto"/>
            </w:tcBorders>
          </w:tcPr>
          <w:p w14:paraId="6A4F379D" w14:textId="77777777" w:rsidR="00BC283E" w:rsidRDefault="00BC283E" w:rsidP="00D40C8E">
            <w:r>
              <w:t>ID</w:t>
            </w:r>
          </w:p>
        </w:tc>
        <w:tc>
          <w:tcPr>
            <w:tcW w:w="4134" w:type="dxa"/>
            <w:tcBorders>
              <w:top w:val="single" w:sz="12" w:space="0" w:color="auto"/>
              <w:left w:val="single" w:sz="12" w:space="0" w:color="auto"/>
              <w:bottom w:val="single" w:sz="12" w:space="0" w:color="auto"/>
              <w:right w:val="single" w:sz="12" w:space="0" w:color="auto"/>
            </w:tcBorders>
          </w:tcPr>
          <w:p w14:paraId="7C156922" w14:textId="77777777" w:rsidR="00BC283E" w:rsidRDefault="00BC283E" w:rsidP="00D40C8E">
            <w:r>
              <w:t>Chip ID register</w:t>
            </w:r>
          </w:p>
        </w:tc>
      </w:tr>
      <w:tr w:rsidR="00BC283E" w14:paraId="50DB1619" w14:textId="77777777" w:rsidTr="00D40C8E">
        <w:trPr>
          <w:cantSplit/>
        </w:trPr>
        <w:tc>
          <w:tcPr>
            <w:tcW w:w="2652" w:type="dxa"/>
            <w:tcBorders>
              <w:top w:val="single" w:sz="12" w:space="0" w:color="auto"/>
              <w:left w:val="single" w:sz="12" w:space="0" w:color="auto"/>
              <w:bottom w:val="single" w:sz="12" w:space="0" w:color="auto"/>
              <w:right w:val="single" w:sz="12" w:space="0" w:color="auto"/>
            </w:tcBorders>
          </w:tcPr>
          <w:p w14:paraId="323D4679" w14:textId="77777777" w:rsidR="00BC283E" w:rsidRDefault="00BC283E" w:rsidP="00D40C8E">
            <w:r>
              <w:t>0x001C</w:t>
            </w:r>
          </w:p>
        </w:tc>
        <w:tc>
          <w:tcPr>
            <w:tcW w:w="2052" w:type="dxa"/>
            <w:tcBorders>
              <w:top w:val="single" w:sz="12" w:space="0" w:color="auto"/>
              <w:left w:val="single" w:sz="12" w:space="0" w:color="auto"/>
              <w:bottom w:val="single" w:sz="12" w:space="0" w:color="auto"/>
              <w:right w:val="single" w:sz="12" w:space="0" w:color="auto"/>
            </w:tcBorders>
          </w:tcPr>
          <w:p w14:paraId="73C55ABC" w14:textId="77777777" w:rsidR="00BC283E" w:rsidRDefault="00BC283E" w:rsidP="00D40C8E">
            <w:r>
              <w:t>CONFIG1</w:t>
            </w:r>
          </w:p>
        </w:tc>
        <w:tc>
          <w:tcPr>
            <w:tcW w:w="4134" w:type="dxa"/>
            <w:tcBorders>
              <w:top w:val="single" w:sz="12" w:space="0" w:color="auto"/>
              <w:left w:val="single" w:sz="12" w:space="0" w:color="auto"/>
              <w:bottom w:val="single" w:sz="12" w:space="0" w:color="auto"/>
              <w:right w:val="single" w:sz="12" w:space="0" w:color="auto"/>
            </w:tcBorders>
          </w:tcPr>
          <w:p w14:paraId="7536C2C6" w14:textId="77777777" w:rsidR="00BC283E" w:rsidRDefault="00BC283E" w:rsidP="00D40C8E">
            <w:r>
              <w:t>Chip Configuration Register 1</w:t>
            </w:r>
          </w:p>
        </w:tc>
      </w:tr>
      <w:tr w:rsidR="00BC283E" w14:paraId="4DAE65B1" w14:textId="77777777" w:rsidTr="00D40C8E">
        <w:trPr>
          <w:cantSplit/>
        </w:trPr>
        <w:tc>
          <w:tcPr>
            <w:tcW w:w="2652" w:type="dxa"/>
            <w:tcBorders>
              <w:top w:val="single" w:sz="12" w:space="0" w:color="auto"/>
              <w:left w:val="single" w:sz="12" w:space="0" w:color="auto"/>
              <w:bottom w:val="single" w:sz="12" w:space="0" w:color="auto"/>
              <w:right w:val="single" w:sz="12" w:space="0" w:color="auto"/>
            </w:tcBorders>
          </w:tcPr>
          <w:p w14:paraId="7FEB93C5" w14:textId="77777777" w:rsidR="00BC283E" w:rsidRDefault="00BC283E" w:rsidP="00D40C8E">
            <w:r>
              <w:t>0x0020</w:t>
            </w:r>
          </w:p>
        </w:tc>
        <w:tc>
          <w:tcPr>
            <w:tcW w:w="2052" w:type="dxa"/>
            <w:tcBorders>
              <w:top w:val="single" w:sz="12" w:space="0" w:color="auto"/>
              <w:left w:val="single" w:sz="12" w:space="0" w:color="auto"/>
              <w:bottom w:val="single" w:sz="12" w:space="0" w:color="auto"/>
              <w:right w:val="single" w:sz="12" w:space="0" w:color="auto"/>
            </w:tcBorders>
          </w:tcPr>
          <w:p w14:paraId="0B90F2D7" w14:textId="77777777" w:rsidR="00BC283E" w:rsidRDefault="00BC283E" w:rsidP="00D40C8E">
            <w:r>
              <w:t>CONFIG2</w:t>
            </w:r>
          </w:p>
        </w:tc>
        <w:tc>
          <w:tcPr>
            <w:tcW w:w="4134" w:type="dxa"/>
            <w:tcBorders>
              <w:top w:val="single" w:sz="12" w:space="0" w:color="auto"/>
              <w:left w:val="single" w:sz="12" w:space="0" w:color="auto"/>
              <w:bottom w:val="single" w:sz="12" w:space="0" w:color="auto"/>
              <w:right w:val="single" w:sz="12" w:space="0" w:color="auto"/>
            </w:tcBorders>
          </w:tcPr>
          <w:p w14:paraId="52C0E8C3" w14:textId="77777777" w:rsidR="00BC283E" w:rsidRDefault="00BC283E" w:rsidP="00D40C8E">
            <w:r>
              <w:t>Chip Configuration Register 2</w:t>
            </w:r>
          </w:p>
        </w:tc>
      </w:tr>
      <w:tr w:rsidR="00BC283E" w14:paraId="7D440411" w14:textId="77777777" w:rsidTr="00D40C8E">
        <w:trPr>
          <w:cantSplit/>
        </w:trPr>
        <w:tc>
          <w:tcPr>
            <w:tcW w:w="2652" w:type="dxa"/>
            <w:tcBorders>
              <w:top w:val="single" w:sz="12" w:space="0" w:color="auto"/>
              <w:left w:val="single" w:sz="12" w:space="0" w:color="auto"/>
              <w:bottom w:val="single" w:sz="12" w:space="0" w:color="auto"/>
              <w:right w:val="single" w:sz="12" w:space="0" w:color="auto"/>
            </w:tcBorders>
          </w:tcPr>
          <w:p w14:paraId="368023DF" w14:textId="77777777" w:rsidR="00BC283E" w:rsidRDefault="00BC283E" w:rsidP="00D40C8E">
            <w:r>
              <w:t>0x0024</w:t>
            </w:r>
          </w:p>
        </w:tc>
        <w:tc>
          <w:tcPr>
            <w:tcW w:w="2052" w:type="dxa"/>
            <w:tcBorders>
              <w:top w:val="single" w:sz="12" w:space="0" w:color="auto"/>
              <w:left w:val="single" w:sz="12" w:space="0" w:color="auto"/>
              <w:bottom w:val="single" w:sz="12" w:space="0" w:color="auto"/>
              <w:right w:val="single" w:sz="12" w:space="0" w:color="auto"/>
            </w:tcBorders>
          </w:tcPr>
          <w:p w14:paraId="6CED036B" w14:textId="77777777" w:rsidR="00BC283E" w:rsidRDefault="00BC283E" w:rsidP="00D40C8E">
            <w:r>
              <w:t>SGR_CONFIG</w:t>
            </w:r>
          </w:p>
        </w:tc>
        <w:tc>
          <w:tcPr>
            <w:tcW w:w="4134" w:type="dxa"/>
            <w:tcBorders>
              <w:top w:val="single" w:sz="12" w:space="0" w:color="auto"/>
              <w:left w:val="single" w:sz="12" w:space="0" w:color="auto"/>
              <w:bottom w:val="single" w:sz="12" w:space="0" w:color="auto"/>
              <w:right w:val="single" w:sz="12" w:space="0" w:color="auto"/>
            </w:tcBorders>
          </w:tcPr>
          <w:p w14:paraId="5BA8FECE" w14:textId="77777777" w:rsidR="00BC283E" w:rsidRDefault="00BC283E" w:rsidP="00D40C8E">
            <w:r>
              <w:t>SGRAM Configuration Register</w:t>
            </w:r>
          </w:p>
        </w:tc>
      </w:tr>
      <w:tr w:rsidR="00BC283E" w14:paraId="5E383B49" w14:textId="77777777" w:rsidTr="00D40C8E">
        <w:trPr>
          <w:cantSplit/>
        </w:trPr>
        <w:tc>
          <w:tcPr>
            <w:tcW w:w="2652" w:type="dxa"/>
            <w:tcBorders>
              <w:top w:val="single" w:sz="12" w:space="0" w:color="auto"/>
              <w:left w:val="single" w:sz="12" w:space="0" w:color="auto"/>
              <w:bottom w:val="single" w:sz="12" w:space="0" w:color="auto"/>
              <w:right w:val="single" w:sz="12" w:space="0" w:color="auto"/>
            </w:tcBorders>
          </w:tcPr>
          <w:p w14:paraId="355CFB36" w14:textId="77777777" w:rsidR="00BC283E" w:rsidRDefault="00BC283E" w:rsidP="00D40C8E">
            <w:r>
              <w:t>0x0028</w:t>
            </w:r>
          </w:p>
        </w:tc>
        <w:tc>
          <w:tcPr>
            <w:tcW w:w="2052" w:type="dxa"/>
            <w:tcBorders>
              <w:top w:val="single" w:sz="12" w:space="0" w:color="auto"/>
              <w:left w:val="single" w:sz="12" w:space="0" w:color="auto"/>
              <w:bottom w:val="single" w:sz="12" w:space="0" w:color="auto"/>
              <w:right w:val="single" w:sz="12" w:space="0" w:color="auto"/>
            </w:tcBorders>
          </w:tcPr>
          <w:p w14:paraId="4B1E03FC" w14:textId="77777777" w:rsidR="00BC283E" w:rsidRDefault="00BC283E" w:rsidP="00D40C8E">
            <w:r>
              <w:t>SSWTCH</w:t>
            </w:r>
          </w:p>
        </w:tc>
        <w:tc>
          <w:tcPr>
            <w:tcW w:w="4134" w:type="dxa"/>
            <w:tcBorders>
              <w:top w:val="single" w:sz="12" w:space="0" w:color="auto"/>
              <w:left w:val="single" w:sz="12" w:space="0" w:color="auto"/>
              <w:bottom w:val="single" w:sz="12" w:space="0" w:color="auto"/>
              <w:right w:val="single" w:sz="12" w:space="0" w:color="auto"/>
            </w:tcBorders>
          </w:tcPr>
          <w:p w14:paraId="598BAB51" w14:textId="77777777" w:rsidR="00BC283E" w:rsidRDefault="00BC283E" w:rsidP="00D40C8E">
            <w:r>
              <w:t>Soft Switch Register</w:t>
            </w:r>
          </w:p>
        </w:tc>
      </w:tr>
      <w:tr w:rsidR="00BC283E" w14:paraId="621F0920" w14:textId="77777777" w:rsidTr="00D40C8E">
        <w:trPr>
          <w:cantSplit/>
        </w:trPr>
        <w:tc>
          <w:tcPr>
            <w:tcW w:w="2652" w:type="dxa"/>
            <w:tcBorders>
              <w:top w:val="single" w:sz="6" w:space="0" w:color="auto"/>
              <w:left w:val="single" w:sz="12" w:space="0" w:color="auto"/>
              <w:bottom w:val="single" w:sz="12" w:space="0" w:color="auto"/>
              <w:right w:val="single" w:sz="6" w:space="0" w:color="auto"/>
            </w:tcBorders>
          </w:tcPr>
          <w:p w14:paraId="2E4738D6" w14:textId="77777777" w:rsidR="00BC283E" w:rsidRDefault="00BC283E" w:rsidP="00D40C8E">
            <w:r>
              <w:t>0x002C</w:t>
            </w:r>
          </w:p>
        </w:tc>
        <w:tc>
          <w:tcPr>
            <w:tcW w:w="2052" w:type="dxa"/>
            <w:tcBorders>
              <w:top w:val="single" w:sz="6" w:space="0" w:color="auto"/>
              <w:left w:val="single" w:sz="6" w:space="0" w:color="auto"/>
              <w:bottom w:val="single" w:sz="12" w:space="0" w:color="auto"/>
              <w:right w:val="single" w:sz="6" w:space="0" w:color="auto"/>
            </w:tcBorders>
          </w:tcPr>
          <w:p w14:paraId="7D5C30FF" w14:textId="77777777" w:rsidR="00BC283E" w:rsidRDefault="00BC283E" w:rsidP="00D40C8E">
            <w:r>
              <w:t>DDC</w:t>
            </w:r>
          </w:p>
        </w:tc>
        <w:tc>
          <w:tcPr>
            <w:tcW w:w="4134" w:type="dxa"/>
            <w:tcBorders>
              <w:top w:val="single" w:sz="6" w:space="0" w:color="auto"/>
              <w:left w:val="single" w:sz="6" w:space="0" w:color="auto"/>
              <w:bottom w:val="single" w:sz="12" w:space="0" w:color="auto"/>
              <w:right w:val="single" w:sz="12" w:space="0" w:color="auto"/>
            </w:tcBorders>
          </w:tcPr>
          <w:p w14:paraId="54D09CDF" w14:textId="77777777" w:rsidR="00BC283E" w:rsidRDefault="00BC283E" w:rsidP="00D40C8E">
            <w:r>
              <w:t>DDC Register</w:t>
            </w:r>
          </w:p>
        </w:tc>
      </w:tr>
      <w:tr w:rsidR="00BC283E" w14:paraId="0A4F3A3C" w14:textId="77777777" w:rsidTr="00D40C8E">
        <w:trPr>
          <w:cantSplit/>
        </w:trPr>
        <w:tc>
          <w:tcPr>
            <w:tcW w:w="2652" w:type="dxa"/>
            <w:tcBorders>
              <w:top w:val="single" w:sz="6" w:space="0" w:color="auto"/>
              <w:left w:val="single" w:sz="12" w:space="0" w:color="auto"/>
              <w:bottom w:val="single" w:sz="12" w:space="0" w:color="auto"/>
              <w:right w:val="single" w:sz="6" w:space="0" w:color="auto"/>
            </w:tcBorders>
          </w:tcPr>
          <w:p w14:paraId="5BAE02F7" w14:textId="77777777" w:rsidR="00BC283E" w:rsidRDefault="00BC283E" w:rsidP="00D40C8E">
            <w:r>
              <w:t>0x0030</w:t>
            </w:r>
          </w:p>
        </w:tc>
        <w:tc>
          <w:tcPr>
            <w:tcW w:w="2052" w:type="dxa"/>
            <w:tcBorders>
              <w:top w:val="single" w:sz="6" w:space="0" w:color="auto"/>
              <w:left w:val="single" w:sz="6" w:space="0" w:color="auto"/>
              <w:bottom w:val="single" w:sz="12" w:space="0" w:color="auto"/>
              <w:right w:val="single" w:sz="6" w:space="0" w:color="auto"/>
            </w:tcBorders>
          </w:tcPr>
          <w:p w14:paraId="3DB49E9D" w14:textId="77777777" w:rsidR="00BC283E" w:rsidRDefault="00BC283E" w:rsidP="00D40C8E">
            <w:r>
              <w:t>VGA_CTRL</w:t>
            </w:r>
          </w:p>
        </w:tc>
        <w:tc>
          <w:tcPr>
            <w:tcW w:w="4134" w:type="dxa"/>
            <w:tcBorders>
              <w:top w:val="single" w:sz="6" w:space="0" w:color="auto"/>
              <w:left w:val="single" w:sz="6" w:space="0" w:color="auto"/>
              <w:bottom w:val="single" w:sz="12" w:space="0" w:color="auto"/>
              <w:right w:val="single" w:sz="12" w:space="0" w:color="auto"/>
            </w:tcBorders>
          </w:tcPr>
          <w:p w14:paraId="5535C18E" w14:textId="77777777" w:rsidR="00BC283E" w:rsidRDefault="00BC283E" w:rsidP="00D40C8E">
            <w:r>
              <w:t>VGA Control Register</w:t>
            </w:r>
          </w:p>
        </w:tc>
      </w:tr>
      <w:tr w:rsidR="00BC283E" w14:paraId="36150406" w14:textId="77777777" w:rsidTr="00D40C8E">
        <w:trPr>
          <w:cantSplit/>
        </w:trPr>
        <w:tc>
          <w:tcPr>
            <w:tcW w:w="2652" w:type="dxa"/>
            <w:tcBorders>
              <w:top w:val="single" w:sz="6" w:space="0" w:color="auto"/>
              <w:left w:val="single" w:sz="12" w:space="0" w:color="auto"/>
              <w:bottom w:val="single" w:sz="12" w:space="0" w:color="auto"/>
              <w:right w:val="single" w:sz="6" w:space="0" w:color="auto"/>
            </w:tcBorders>
          </w:tcPr>
          <w:p w14:paraId="1C79B484" w14:textId="77777777" w:rsidR="00BC283E" w:rsidRDefault="00BC283E" w:rsidP="00D40C8E">
            <w:r>
              <w:t>0x0034 - 0x003C</w:t>
            </w:r>
          </w:p>
        </w:tc>
        <w:tc>
          <w:tcPr>
            <w:tcW w:w="2052" w:type="dxa"/>
            <w:tcBorders>
              <w:top w:val="single" w:sz="6" w:space="0" w:color="auto"/>
              <w:left w:val="single" w:sz="6" w:space="0" w:color="auto"/>
              <w:bottom w:val="single" w:sz="12" w:space="0" w:color="auto"/>
              <w:right w:val="single" w:sz="6" w:space="0" w:color="auto"/>
            </w:tcBorders>
          </w:tcPr>
          <w:p w14:paraId="040EDF95" w14:textId="77777777" w:rsidR="00BC283E" w:rsidRDefault="00BC283E" w:rsidP="00D40C8E">
            <w:r>
              <w:t>Reserved</w:t>
            </w:r>
          </w:p>
        </w:tc>
        <w:tc>
          <w:tcPr>
            <w:tcW w:w="4134" w:type="dxa"/>
            <w:tcBorders>
              <w:top w:val="single" w:sz="6" w:space="0" w:color="auto"/>
              <w:left w:val="single" w:sz="6" w:space="0" w:color="auto"/>
              <w:bottom w:val="single" w:sz="12" w:space="0" w:color="auto"/>
              <w:right w:val="single" w:sz="12" w:space="0" w:color="auto"/>
            </w:tcBorders>
          </w:tcPr>
          <w:p w14:paraId="49A41060" w14:textId="77777777" w:rsidR="00BC283E" w:rsidRDefault="00BC283E" w:rsidP="00D40C8E">
            <w:r>
              <w:t>Reserved</w:t>
            </w:r>
          </w:p>
        </w:tc>
      </w:tr>
      <w:tr w:rsidR="00BC283E" w14:paraId="591FBA4C" w14:textId="77777777" w:rsidTr="00D40C8E">
        <w:trPr>
          <w:cantSplit/>
        </w:trPr>
        <w:tc>
          <w:tcPr>
            <w:tcW w:w="2652" w:type="dxa"/>
            <w:tcBorders>
              <w:top w:val="single" w:sz="6" w:space="0" w:color="auto"/>
              <w:left w:val="single" w:sz="12" w:space="0" w:color="auto"/>
              <w:bottom w:val="single" w:sz="12" w:space="0" w:color="auto"/>
              <w:right w:val="single" w:sz="6" w:space="0" w:color="auto"/>
            </w:tcBorders>
          </w:tcPr>
          <w:p w14:paraId="5F482927" w14:textId="77777777" w:rsidR="00BC283E" w:rsidRDefault="00BC283E" w:rsidP="00D40C8E">
            <w:r>
              <w:t>0x0040</w:t>
            </w:r>
          </w:p>
        </w:tc>
        <w:tc>
          <w:tcPr>
            <w:tcW w:w="2052" w:type="dxa"/>
            <w:tcBorders>
              <w:top w:val="single" w:sz="6" w:space="0" w:color="auto"/>
              <w:left w:val="single" w:sz="6" w:space="0" w:color="auto"/>
              <w:bottom w:val="single" w:sz="12" w:space="0" w:color="auto"/>
              <w:right w:val="single" w:sz="6" w:space="0" w:color="auto"/>
            </w:tcBorders>
          </w:tcPr>
          <w:p w14:paraId="6E5FA83D" w14:textId="77777777" w:rsidR="00BC283E" w:rsidRDefault="00BC283E" w:rsidP="00D40C8E">
            <w:r>
              <w:t>MW1_CTRL</w:t>
            </w:r>
          </w:p>
        </w:tc>
        <w:tc>
          <w:tcPr>
            <w:tcW w:w="4134" w:type="dxa"/>
            <w:tcBorders>
              <w:top w:val="single" w:sz="6" w:space="0" w:color="auto"/>
              <w:left w:val="single" w:sz="6" w:space="0" w:color="auto"/>
              <w:bottom w:val="single" w:sz="12" w:space="0" w:color="auto"/>
              <w:right w:val="single" w:sz="12" w:space="0" w:color="auto"/>
            </w:tcBorders>
          </w:tcPr>
          <w:p w14:paraId="66C61BA7" w14:textId="77777777" w:rsidR="00BC283E" w:rsidRDefault="00BC283E" w:rsidP="00D40C8E">
            <w:r>
              <w:t>Memory Window 1 control (shadowed)</w:t>
            </w:r>
          </w:p>
        </w:tc>
      </w:tr>
      <w:tr w:rsidR="00BC283E" w14:paraId="3E890AF7" w14:textId="77777777" w:rsidTr="00D40C8E">
        <w:trPr>
          <w:cantSplit/>
        </w:trPr>
        <w:tc>
          <w:tcPr>
            <w:tcW w:w="2652" w:type="dxa"/>
            <w:tcBorders>
              <w:top w:val="single" w:sz="6" w:space="0" w:color="auto"/>
              <w:left w:val="single" w:sz="12" w:space="0" w:color="auto"/>
              <w:bottom w:val="single" w:sz="12" w:space="0" w:color="auto"/>
              <w:right w:val="single" w:sz="6" w:space="0" w:color="auto"/>
            </w:tcBorders>
          </w:tcPr>
          <w:p w14:paraId="313ACD47" w14:textId="77777777" w:rsidR="00BC283E" w:rsidRDefault="00BC283E" w:rsidP="00D40C8E">
            <w:r>
              <w:t>0x0044</w:t>
            </w:r>
          </w:p>
        </w:tc>
        <w:tc>
          <w:tcPr>
            <w:tcW w:w="2052" w:type="dxa"/>
            <w:tcBorders>
              <w:top w:val="single" w:sz="6" w:space="0" w:color="auto"/>
              <w:left w:val="single" w:sz="6" w:space="0" w:color="auto"/>
              <w:bottom w:val="single" w:sz="12" w:space="0" w:color="auto"/>
              <w:right w:val="single" w:sz="6" w:space="0" w:color="auto"/>
            </w:tcBorders>
          </w:tcPr>
          <w:p w14:paraId="37E1E433" w14:textId="77777777" w:rsidR="00BC283E" w:rsidRDefault="00BC283E" w:rsidP="00D40C8E">
            <w:r>
              <w:t>MW1_AD</w:t>
            </w:r>
          </w:p>
        </w:tc>
        <w:tc>
          <w:tcPr>
            <w:tcW w:w="4134" w:type="dxa"/>
            <w:tcBorders>
              <w:top w:val="single" w:sz="6" w:space="0" w:color="auto"/>
              <w:left w:val="single" w:sz="6" w:space="0" w:color="auto"/>
              <w:bottom w:val="single" w:sz="12" w:space="0" w:color="auto"/>
              <w:right w:val="single" w:sz="12" w:space="0" w:color="auto"/>
            </w:tcBorders>
          </w:tcPr>
          <w:p w14:paraId="6FFC5656" w14:textId="77777777" w:rsidR="00BC283E" w:rsidRDefault="00BC283E" w:rsidP="00D40C8E">
            <w:r>
              <w:t>Memory Window 1 Address (shadowed)</w:t>
            </w:r>
          </w:p>
        </w:tc>
      </w:tr>
      <w:tr w:rsidR="00BC283E" w14:paraId="30CD6846" w14:textId="77777777" w:rsidTr="00D40C8E">
        <w:trPr>
          <w:cantSplit/>
        </w:trPr>
        <w:tc>
          <w:tcPr>
            <w:tcW w:w="2652" w:type="dxa"/>
            <w:tcBorders>
              <w:top w:val="single" w:sz="6" w:space="0" w:color="auto"/>
              <w:left w:val="single" w:sz="12" w:space="0" w:color="auto"/>
              <w:bottom w:val="single" w:sz="12" w:space="0" w:color="auto"/>
              <w:right w:val="single" w:sz="6" w:space="0" w:color="auto"/>
            </w:tcBorders>
          </w:tcPr>
          <w:p w14:paraId="2A768AF6" w14:textId="77777777" w:rsidR="00BC283E" w:rsidRDefault="00BC283E" w:rsidP="00D40C8E">
            <w:r>
              <w:t>0x0048</w:t>
            </w:r>
          </w:p>
        </w:tc>
        <w:tc>
          <w:tcPr>
            <w:tcW w:w="2052" w:type="dxa"/>
            <w:tcBorders>
              <w:top w:val="single" w:sz="6" w:space="0" w:color="auto"/>
              <w:left w:val="single" w:sz="6" w:space="0" w:color="auto"/>
              <w:bottom w:val="single" w:sz="12" w:space="0" w:color="auto"/>
              <w:right w:val="single" w:sz="6" w:space="0" w:color="auto"/>
            </w:tcBorders>
          </w:tcPr>
          <w:p w14:paraId="20BDC20E" w14:textId="77777777" w:rsidR="00BC283E" w:rsidRDefault="00BC283E" w:rsidP="00D40C8E">
            <w:r>
              <w:t>MW1_SZ</w:t>
            </w:r>
          </w:p>
        </w:tc>
        <w:tc>
          <w:tcPr>
            <w:tcW w:w="4134" w:type="dxa"/>
            <w:tcBorders>
              <w:top w:val="single" w:sz="6" w:space="0" w:color="auto"/>
              <w:left w:val="single" w:sz="6" w:space="0" w:color="auto"/>
              <w:bottom w:val="single" w:sz="12" w:space="0" w:color="auto"/>
              <w:right w:val="single" w:sz="12" w:space="0" w:color="auto"/>
            </w:tcBorders>
          </w:tcPr>
          <w:p w14:paraId="2ACA5FE4" w14:textId="77777777" w:rsidR="00BC283E" w:rsidRDefault="00BC283E" w:rsidP="00D40C8E">
            <w:r>
              <w:t>Memory Window 1 Size (shadowed)</w:t>
            </w:r>
          </w:p>
        </w:tc>
      </w:tr>
    </w:tbl>
    <w:p w14:paraId="532612FB" w14:textId="77777777" w:rsidR="00BC283E" w:rsidRDefault="00BC283E" w:rsidP="00BC283E">
      <w:r>
        <w:br w:type="page"/>
      </w:r>
    </w:p>
    <w:tbl>
      <w:tblPr>
        <w:tblW w:w="0" w:type="auto"/>
        <w:tblLayout w:type="fixed"/>
        <w:tblLook w:val="0000" w:firstRow="0" w:lastRow="0" w:firstColumn="0" w:lastColumn="0" w:noHBand="0" w:noVBand="0"/>
      </w:tblPr>
      <w:tblGrid>
        <w:gridCol w:w="2652"/>
        <w:gridCol w:w="2052"/>
        <w:gridCol w:w="4134"/>
      </w:tblGrid>
      <w:tr w:rsidR="00BC283E" w14:paraId="1D218063" w14:textId="77777777" w:rsidTr="00D40C8E">
        <w:trPr>
          <w:cantSplit/>
        </w:trPr>
        <w:tc>
          <w:tcPr>
            <w:tcW w:w="2652" w:type="dxa"/>
            <w:tcBorders>
              <w:top w:val="single" w:sz="12" w:space="0" w:color="auto"/>
              <w:left w:val="single" w:sz="12" w:space="0" w:color="auto"/>
              <w:bottom w:val="single" w:sz="12" w:space="0" w:color="auto"/>
              <w:right w:val="single" w:sz="12" w:space="0" w:color="auto"/>
            </w:tcBorders>
          </w:tcPr>
          <w:p w14:paraId="76B300F2" w14:textId="77777777" w:rsidR="00BC283E" w:rsidRDefault="00BC283E" w:rsidP="00D40C8E">
            <w:pPr>
              <w:rPr>
                <w:b/>
              </w:rPr>
            </w:pPr>
            <w:r>
              <w:rPr>
                <w:b/>
              </w:rPr>
              <w:lastRenderedPageBreak/>
              <w:br w:type="page"/>
              <w:t>I/O  ADDRESS</w:t>
            </w:r>
          </w:p>
        </w:tc>
        <w:tc>
          <w:tcPr>
            <w:tcW w:w="2052" w:type="dxa"/>
            <w:tcBorders>
              <w:top w:val="single" w:sz="12" w:space="0" w:color="auto"/>
              <w:left w:val="single" w:sz="12" w:space="0" w:color="auto"/>
              <w:bottom w:val="single" w:sz="12" w:space="0" w:color="auto"/>
              <w:right w:val="single" w:sz="12" w:space="0" w:color="auto"/>
            </w:tcBorders>
          </w:tcPr>
          <w:p w14:paraId="4C3834FB" w14:textId="77777777" w:rsidR="00BC283E" w:rsidRDefault="00BC283E" w:rsidP="00D40C8E">
            <w:pPr>
              <w:rPr>
                <w:b/>
              </w:rPr>
            </w:pPr>
            <w:r>
              <w:rPr>
                <w:b/>
              </w:rPr>
              <w:t>REGISTER NAME</w:t>
            </w:r>
          </w:p>
        </w:tc>
        <w:tc>
          <w:tcPr>
            <w:tcW w:w="4134" w:type="dxa"/>
            <w:tcBorders>
              <w:top w:val="single" w:sz="12" w:space="0" w:color="auto"/>
              <w:left w:val="single" w:sz="12" w:space="0" w:color="auto"/>
              <w:bottom w:val="single" w:sz="12" w:space="0" w:color="auto"/>
              <w:right w:val="single" w:sz="12" w:space="0" w:color="auto"/>
            </w:tcBorders>
          </w:tcPr>
          <w:p w14:paraId="23555EC5" w14:textId="77777777" w:rsidR="00BC283E" w:rsidRDefault="00BC283E" w:rsidP="00D40C8E">
            <w:pPr>
              <w:rPr>
                <w:b/>
              </w:rPr>
            </w:pPr>
            <w:r>
              <w:rPr>
                <w:b/>
              </w:rPr>
              <w:t>DESCRIPTION</w:t>
            </w:r>
          </w:p>
        </w:tc>
      </w:tr>
      <w:tr w:rsidR="00BC283E" w14:paraId="4A46B2E2" w14:textId="77777777" w:rsidTr="00D40C8E">
        <w:trPr>
          <w:cantSplit/>
        </w:trPr>
        <w:tc>
          <w:tcPr>
            <w:tcW w:w="2652" w:type="dxa"/>
            <w:tcBorders>
              <w:top w:val="single" w:sz="6" w:space="0" w:color="auto"/>
              <w:left w:val="single" w:sz="12" w:space="0" w:color="auto"/>
              <w:bottom w:val="single" w:sz="12" w:space="0" w:color="auto"/>
              <w:right w:val="single" w:sz="6" w:space="0" w:color="auto"/>
            </w:tcBorders>
          </w:tcPr>
          <w:p w14:paraId="2947211F" w14:textId="77777777" w:rsidR="00BC283E" w:rsidRDefault="00BC283E" w:rsidP="00D40C8E">
            <w:r>
              <w:t>0x004C</w:t>
            </w:r>
          </w:p>
        </w:tc>
        <w:tc>
          <w:tcPr>
            <w:tcW w:w="2052" w:type="dxa"/>
            <w:tcBorders>
              <w:top w:val="single" w:sz="6" w:space="0" w:color="auto"/>
              <w:left w:val="single" w:sz="6" w:space="0" w:color="auto"/>
              <w:bottom w:val="single" w:sz="12" w:space="0" w:color="auto"/>
              <w:right w:val="single" w:sz="6" w:space="0" w:color="auto"/>
            </w:tcBorders>
          </w:tcPr>
          <w:p w14:paraId="28CE5CDB" w14:textId="77777777" w:rsidR="00BC283E" w:rsidRDefault="00BC283E" w:rsidP="00D40C8E">
            <w:r>
              <w:t>Reserved</w:t>
            </w:r>
          </w:p>
        </w:tc>
        <w:tc>
          <w:tcPr>
            <w:tcW w:w="4134" w:type="dxa"/>
            <w:tcBorders>
              <w:top w:val="single" w:sz="6" w:space="0" w:color="auto"/>
              <w:left w:val="single" w:sz="6" w:space="0" w:color="auto"/>
              <w:bottom w:val="single" w:sz="12" w:space="0" w:color="auto"/>
              <w:right w:val="single" w:sz="12" w:space="0" w:color="auto"/>
            </w:tcBorders>
          </w:tcPr>
          <w:p w14:paraId="0FCD190D" w14:textId="77777777" w:rsidR="00BC283E" w:rsidRDefault="00BC283E" w:rsidP="00D40C8E">
            <w:r>
              <w:t>Reserved</w:t>
            </w:r>
          </w:p>
        </w:tc>
      </w:tr>
      <w:tr w:rsidR="00BC283E" w14:paraId="21874661" w14:textId="77777777" w:rsidTr="00D40C8E">
        <w:trPr>
          <w:cantSplit/>
        </w:trPr>
        <w:tc>
          <w:tcPr>
            <w:tcW w:w="2652" w:type="dxa"/>
            <w:tcBorders>
              <w:top w:val="single" w:sz="6" w:space="0" w:color="auto"/>
              <w:left w:val="single" w:sz="12" w:space="0" w:color="auto"/>
              <w:bottom w:val="single" w:sz="12" w:space="0" w:color="auto"/>
              <w:right w:val="single" w:sz="6" w:space="0" w:color="auto"/>
            </w:tcBorders>
          </w:tcPr>
          <w:p w14:paraId="1549538F" w14:textId="77777777" w:rsidR="00BC283E" w:rsidRDefault="00BC283E" w:rsidP="00D40C8E">
            <w:r>
              <w:t>0x0050</w:t>
            </w:r>
          </w:p>
        </w:tc>
        <w:tc>
          <w:tcPr>
            <w:tcW w:w="2052" w:type="dxa"/>
            <w:tcBorders>
              <w:top w:val="single" w:sz="6" w:space="0" w:color="auto"/>
              <w:left w:val="single" w:sz="6" w:space="0" w:color="auto"/>
              <w:bottom w:val="single" w:sz="12" w:space="0" w:color="auto"/>
              <w:right w:val="single" w:sz="6" w:space="0" w:color="auto"/>
            </w:tcBorders>
          </w:tcPr>
          <w:p w14:paraId="3917450E" w14:textId="77777777" w:rsidR="00BC283E" w:rsidRDefault="00BC283E" w:rsidP="00D40C8E">
            <w:r>
              <w:t>MW1_ORG</w:t>
            </w:r>
          </w:p>
        </w:tc>
        <w:tc>
          <w:tcPr>
            <w:tcW w:w="4134" w:type="dxa"/>
            <w:tcBorders>
              <w:top w:val="single" w:sz="6" w:space="0" w:color="auto"/>
              <w:left w:val="single" w:sz="6" w:space="0" w:color="auto"/>
              <w:bottom w:val="single" w:sz="12" w:space="0" w:color="auto"/>
              <w:right w:val="single" w:sz="12" w:space="0" w:color="auto"/>
            </w:tcBorders>
          </w:tcPr>
          <w:p w14:paraId="4CC0F517" w14:textId="77777777" w:rsidR="00BC283E" w:rsidRDefault="00BC283E" w:rsidP="00D40C8E">
            <w:r>
              <w:t>Memory Window 1 Origin (shadowed)</w:t>
            </w:r>
          </w:p>
        </w:tc>
      </w:tr>
      <w:tr w:rsidR="00BC283E" w14:paraId="03ECE405" w14:textId="77777777" w:rsidTr="00D40C8E">
        <w:trPr>
          <w:cantSplit/>
        </w:trPr>
        <w:tc>
          <w:tcPr>
            <w:tcW w:w="2652" w:type="dxa"/>
            <w:tcBorders>
              <w:top w:val="single" w:sz="6" w:space="0" w:color="auto"/>
              <w:left w:val="single" w:sz="12" w:space="0" w:color="auto"/>
              <w:bottom w:val="single" w:sz="12" w:space="0" w:color="auto"/>
              <w:right w:val="single" w:sz="6" w:space="0" w:color="auto"/>
            </w:tcBorders>
          </w:tcPr>
          <w:p w14:paraId="5DA3B49A" w14:textId="77777777" w:rsidR="00BC283E" w:rsidRDefault="00BC283E" w:rsidP="00D40C8E">
            <w:r>
              <w:t>0x0054</w:t>
            </w:r>
          </w:p>
        </w:tc>
        <w:tc>
          <w:tcPr>
            <w:tcW w:w="2052" w:type="dxa"/>
            <w:tcBorders>
              <w:top w:val="single" w:sz="6" w:space="0" w:color="auto"/>
              <w:left w:val="single" w:sz="6" w:space="0" w:color="auto"/>
              <w:bottom w:val="single" w:sz="12" w:space="0" w:color="auto"/>
              <w:right w:val="single" w:sz="6" w:space="0" w:color="auto"/>
            </w:tcBorders>
          </w:tcPr>
          <w:p w14:paraId="6C546F14" w14:textId="77777777" w:rsidR="00BC283E" w:rsidRDefault="00BC283E" w:rsidP="00D40C8E">
            <w:r>
              <w:t>MW1_ORG</w:t>
            </w:r>
          </w:p>
        </w:tc>
        <w:tc>
          <w:tcPr>
            <w:tcW w:w="4134" w:type="dxa"/>
            <w:tcBorders>
              <w:top w:val="single" w:sz="6" w:space="0" w:color="auto"/>
              <w:left w:val="single" w:sz="6" w:space="0" w:color="auto"/>
              <w:bottom w:val="single" w:sz="12" w:space="0" w:color="auto"/>
              <w:right w:val="single" w:sz="12" w:space="0" w:color="auto"/>
            </w:tcBorders>
          </w:tcPr>
          <w:p w14:paraId="7E364B1F" w14:textId="77777777" w:rsidR="00BC283E" w:rsidRDefault="00BC283E" w:rsidP="00D40C8E">
            <w:r>
              <w:t>Memory Window 1 Origin (shadowed)</w:t>
            </w:r>
          </w:p>
        </w:tc>
      </w:tr>
      <w:tr w:rsidR="00BC283E" w14:paraId="728DF8D6" w14:textId="77777777" w:rsidTr="00D40C8E">
        <w:trPr>
          <w:cantSplit/>
        </w:trPr>
        <w:tc>
          <w:tcPr>
            <w:tcW w:w="2652" w:type="dxa"/>
            <w:tcBorders>
              <w:top w:val="single" w:sz="6" w:space="0" w:color="auto"/>
              <w:left w:val="single" w:sz="12" w:space="0" w:color="auto"/>
              <w:bottom w:val="single" w:sz="12" w:space="0" w:color="auto"/>
              <w:right w:val="single" w:sz="6" w:space="0" w:color="auto"/>
            </w:tcBorders>
          </w:tcPr>
          <w:p w14:paraId="31F43BC1" w14:textId="77777777" w:rsidR="00BC283E" w:rsidRDefault="00BC283E" w:rsidP="00D40C8E">
            <w:r>
              <w:t>0x0058</w:t>
            </w:r>
          </w:p>
        </w:tc>
        <w:tc>
          <w:tcPr>
            <w:tcW w:w="2052" w:type="dxa"/>
            <w:tcBorders>
              <w:top w:val="single" w:sz="6" w:space="0" w:color="auto"/>
              <w:left w:val="single" w:sz="6" w:space="0" w:color="auto"/>
              <w:bottom w:val="single" w:sz="12" w:space="0" w:color="auto"/>
              <w:right w:val="single" w:sz="6" w:space="0" w:color="auto"/>
            </w:tcBorders>
          </w:tcPr>
          <w:p w14:paraId="01A52DD7" w14:textId="77777777" w:rsidR="00BC283E" w:rsidRDefault="00BC283E" w:rsidP="00D40C8E">
            <w:r>
              <w:t>Reserved</w:t>
            </w:r>
          </w:p>
        </w:tc>
        <w:tc>
          <w:tcPr>
            <w:tcW w:w="4134" w:type="dxa"/>
            <w:tcBorders>
              <w:top w:val="single" w:sz="6" w:space="0" w:color="auto"/>
              <w:left w:val="single" w:sz="6" w:space="0" w:color="auto"/>
              <w:bottom w:val="single" w:sz="12" w:space="0" w:color="auto"/>
              <w:right w:val="single" w:sz="12" w:space="0" w:color="auto"/>
            </w:tcBorders>
          </w:tcPr>
          <w:p w14:paraId="38DC3299" w14:textId="77777777" w:rsidR="00BC283E" w:rsidRDefault="00BC283E" w:rsidP="00D40C8E">
            <w:r>
              <w:t>Reserved</w:t>
            </w:r>
          </w:p>
        </w:tc>
      </w:tr>
      <w:tr w:rsidR="00BC283E" w14:paraId="2B34E85B" w14:textId="77777777" w:rsidTr="00D40C8E">
        <w:trPr>
          <w:cantSplit/>
        </w:trPr>
        <w:tc>
          <w:tcPr>
            <w:tcW w:w="2652" w:type="dxa"/>
            <w:tcBorders>
              <w:top w:val="single" w:sz="6" w:space="0" w:color="auto"/>
              <w:left w:val="single" w:sz="12" w:space="0" w:color="auto"/>
              <w:bottom w:val="single" w:sz="12" w:space="0" w:color="auto"/>
              <w:right w:val="single" w:sz="6" w:space="0" w:color="auto"/>
            </w:tcBorders>
          </w:tcPr>
          <w:p w14:paraId="4B902C91" w14:textId="77777777" w:rsidR="00BC283E" w:rsidRDefault="00BC283E" w:rsidP="00D40C8E">
            <w:r>
              <w:t>0x005C</w:t>
            </w:r>
          </w:p>
        </w:tc>
        <w:tc>
          <w:tcPr>
            <w:tcW w:w="2052" w:type="dxa"/>
            <w:tcBorders>
              <w:top w:val="single" w:sz="6" w:space="0" w:color="auto"/>
              <w:left w:val="single" w:sz="6" w:space="0" w:color="auto"/>
              <w:bottom w:val="single" w:sz="12" w:space="0" w:color="auto"/>
              <w:right w:val="single" w:sz="6" w:space="0" w:color="auto"/>
            </w:tcBorders>
          </w:tcPr>
          <w:p w14:paraId="750A9635" w14:textId="77777777" w:rsidR="00BC283E" w:rsidRDefault="00BC283E" w:rsidP="00D40C8E">
            <w:r>
              <w:t>Reserved</w:t>
            </w:r>
          </w:p>
        </w:tc>
        <w:tc>
          <w:tcPr>
            <w:tcW w:w="4134" w:type="dxa"/>
            <w:tcBorders>
              <w:top w:val="single" w:sz="6" w:space="0" w:color="auto"/>
              <w:left w:val="single" w:sz="6" w:space="0" w:color="auto"/>
              <w:bottom w:val="single" w:sz="12" w:space="0" w:color="auto"/>
              <w:right w:val="single" w:sz="12" w:space="0" w:color="auto"/>
            </w:tcBorders>
          </w:tcPr>
          <w:p w14:paraId="32315FCC" w14:textId="77777777" w:rsidR="00BC283E" w:rsidRDefault="00BC283E" w:rsidP="00D40C8E">
            <w:r>
              <w:t>Reserved</w:t>
            </w:r>
          </w:p>
        </w:tc>
      </w:tr>
      <w:tr w:rsidR="00BC283E" w14:paraId="0B451F9E" w14:textId="77777777" w:rsidTr="00D40C8E">
        <w:trPr>
          <w:cantSplit/>
        </w:trPr>
        <w:tc>
          <w:tcPr>
            <w:tcW w:w="2652" w:type="dxa"/>
            <w:tcBorders>
              <w:top w:val="single" w:sz="6" w:space="0" w:color="auto"/>
              <w:left w:val="single" w:sz="12" w:space="0" w:color="auto"/>
              <w:bottom w:val="single" w:sz="12" w:space="0" w:color="auto"/>
              <w:right w:val="single" w:sz="6" w:space="0" w:color="auto"/>
            </w:tcBorders>
          </w:tcPr>
          <w:p w14:paraId="27C2BD55" w14:textId="77777777" w:rsidR="00BC283E" w:rsidRDefault="00BC283E" w:rsidP="00D40C8E">
            <w:r>
              <w:t>0x0060</w:t>
            </w:r>
          </w:p>
        </w:tc>
        <w:tc>
          <w:tcPr>
            <w:tcW w:w="2052" w:type="dxa"/>
            <w:tcBorders>
              <w:top w:val="single" w:sz="6" w:space="0" w:color="auto"/>
              <w:left w:val="single" w:sz="6" w:space="0" w:color="auto"/>
              <w:bottom w:val="single" w:sz="12" w:space="0" w:color="auto"/>
              <w:right w:val="single" w:sz="6" w:space="0" w:color="auto"/>
            </w:tcBorders>
          </w:tcPr>
          <w:p w14:paraId="74E62A49" w14:textId="77777777" w:rsidR="00BC283E" w:rsidRDefault="00BC283E" w:rsidP="00D40C8E">
            <w:r>
              <w:t>Reserved</w:t>
            </w:r>
          </w:p>
        </w:tc>
        <w:tc>
          <w:tcPr>
            <w:tcW w:w="4134" w:type="dxa"/>
            <w:tcBorders>
              <w:top w:val="single" w:sz="6" w:space="0" w:color="auto"/>
              <w:left w:val="single" w:sz="6" w:space="0" w:color="auto"/>
              <w:bottom w:val="single" w:sz="12" w:space="0" w:color="auto"/>
              <w:right w:val="single" w:sz="12" w:space="0" w:color="auto"/>
            </w:tcBorders>
          </w:tcPr>
          <w:p w14:paraId="3CF12C81" w14:textId="77777777" w:rsidR="00BC283E" w:rsidRDefault="00BC283E" w:rsidP="00D40C8E">
            <w:r>
              <w:t>Reserved</w:t>
            </w:r>
          </w:p>
        </w:tc>
      </w:tr>
      <w:tr w:rsidR="00BC283E" w14:paraId="6380F4E9" w14:textId="77777777" w:rsidTr="00D40C8E">
        <w:trPr>
          <w:cantSplit/>
        </w:trPr>
        <w:tc>
          <w:tcPr>
            <w:tcW w:w="2652" w:type="dxa"/>
            <w:tcBorders>
              <w:top w:val="single" w:sz="6" w:space="0" w:color="auto"/>
              <w:left w:val="single" w:sz="12" w:space="0" w:color="auto"/>
              <w:bottom w:val="single" w:sz="12" w:space="0" w:color="auto"/>
              <w:right w:val="single" w:sz="6" w:space="0" w:color="auto"/>
            </w:tcBorders>
          </w:tcPr>
          <w:p w14:paraId="75DAA033" w14:textId="77777777" w:rsidR="00BC283E" w:rsidRDefault="00BC283E" w:rsidP="00D40C8E">
            <w:r>
              <w:t>0x0064</w:t>
            </w:r>
          </w:p>
        </w:tc>
        <w:tc>
          <w:tcPr>
            <w:tcW w:w="2052" w:type="dxa"/>
            <w:tcBorders>
              <w:top w:val="single" w:sz="6" w:space="0" w:color="auto"/>
              <w:left w:val="single" w:sz="6" w:space="0" w:color="auto"/>
              <w:bottom w:val="single" w:sz="12" w:space="0" w:color="auto"/>
              <w:right w:val="single" w:sz="6" w:space="0" w:color="auto"/>
            </w:tcBorders>
          </w:tcPr>
          <w:p w14:paraId="5F40C062" w14:textId="77777777" w:rsidR="00BC283E" w:rsidRDefault="00BC283E" w:rsidP="00D40C8E">
            <w:r>
              <w:t>MW1_MASK</w:t>
            </w:r>
          </w:p>
        </w:tc>
        <w:tc>
          <w:tcPr>
            <w:tcW w:w="4134" w:type="dxa"/>
            <w:tcBorders>
              <w:top w:val="single" w:sz="6" w:space="0" w:color="auto"/>
              <w:left w:val="single" w:sz="6" w:space="0" w:color="auto"/>
              <w:bottom w:val="single" w:sz="12" w:space="0" w:color="auto"/>
              <w:right w:val="single" w:sz="12" w:space="0" w:color="auto"/>
            </w:tcBorders>
          </w:tcPr>
          <w:p w14:paraId="5221532E" w14:textId="77777777" w:rsidR="00BC283E" w:rsidRDefault="00BC283E" w:rsidP="00D40C8E">
            <w:r>
              <w:t>Memory Window 1 Plane Mask (shadowed)</w:t>
            </w:r>
          </w:p>
        </w:tc>
      </w:tr>
      <w:tr w:rsidR="00BC283E" w14:paraId="37D7E888" w14:textId="77777777" w:rsidTr="00D40C8E">
        <w:trPr>
          <w:cantSplit/>
        </w:trPr>
        <w:tc>
          <w:tcPr>
            <w:tcW w:w="2652" w:type="dxa"/>
            <w:tcBorders>
              <w:top w:val="single" w:sz="6" w:space="0" w:color="auto"/>
              <w:left w:val="single" w:sz="12" w:space="0" w:color="auto"/>
              <w:bottom w:val="single" w:sz="12" w:space="0" w:color="auto"/>
              <w:right w:val="single" w:sz="6" w:space="0" w:color="auto"/>
            </w:tcBorders>
          </w:tcPr>
          <w:p w14:paraId="65406961" w14:textId="77777777" w:rsidR="00BC283E" w:rsidRDefault="00BC283E" w:rsidP="00D40C8E">
            <w:r>
              <w:t>0x0068</w:t>
            </w:r>
          </w:p>
        </w:tc>
        <w:tc>
          <w:tcPr>
            <w:tcW w:w="2052" w:type="dxa"/>
            <w:tcBorders>
              <w:top w:val="single" w:sz="6" w:space="0" w:color="auto"/>
              <w:left w:val="single" w:sz="6" w:space="0" w:color="auto"/>
              <w:bottom w:val="single" w:sz="12" w:space="0" w:color="auto"/>
              <w:right w:val="single" w:sz="6" w:space="0" w:color="auto"/>
            </w:tcBorders>
          </w:tcPr>
          <w:p w14:paraId="7317AD2A" w14:textId="77777777" w:rsidR="00BC283E" w:rsidRDefault="00BC283E" w:rsidP="00D40C8E">
            <w:r>
              <w:t>BIOS1</w:t>
            </w:r>
          </w:p>
        </w:tc>
        <w:tc>
          <w:tcPr>
            <w:tcW w:w="4134" w:type="dxa"/>
            <w:tcBorders>
              <w:top w:val="single" w:sz="6" w:space="0" w:color="auto"/>
              <w:left w:val="single" w:sz="6" w:space="0" w:color="auto"/>
              <w:bottom w:val="single" w:sz="12" w:space="0" w:color="auto"/>
              <w:right w:val="single" w:sz="12" w:space="0" w:color="auto"/>
            </w:tcBorders>
          </w:tcPr>
          <w:p w14:paraId="6E5B18EB" w14:textId="77777777" w:rsidR="00BC283E" w:rsidRDefault="00BC283E" w:rsidP="00D40C8E">
            <w:r>
              <w:t>General Purpose BIOS Register 1</w:t>
            </w:r>
          </w:p>
        </w:tc>
      </w:tr>
      <w:tr w:rsidR="00BC283E" w14:paraId="3120463A" w14:textId="77777777" w:rsidTr="00D40C8E">
        <w:trPr>
          <w:cantSplit/>
        </w:trPr>
        <w:tc>
          <w:tcPr>
            <w:tcW w:w="2652" w:type="dxa"/>
            <w:tcBorders>
              <w:top w:val="single" w:sz="6" w:space="0" w:color="auto"/>
              <w:left w:val="single" w:sz="12" w:space="0" w:color="auto"/>
              <w:bottom w:val="single" w:sz="12" w:space="0" w:color="auto"/>
              <w:right w:val="single" w:sz="6" w:space="0" w:color="auto"/>
            </w:tcBorders>
          </w:tcPr>
          <w:p w14:paraId="7100784E" w14:textId="77777777" w:rsidR="00BC283E" w:rsidRDefault="00BC283E" w:rsidP="00D40C8E">
            <w:r>
              <w:t>0x006C</w:t>
            </w:r>
          </w:p>
        </w:tc>
        <w:tc>
          <w:tcPr>
            <w:tcW w:w="2052" w:type="dxa"/>
            <w:tcBorders>
              <w:top w:val="single" w:sz="6" w:space="0" w:color="auto"/>
              <w:left w:val="single" w:sz="6" w:space="0" w:color="auto"/>
              <w:bottom w:val="single" w:sz="12" w:space="0" w:color="auto"/>
              <w:right w:val="single" w:sz="6" w:space="0" w:color="auto"/>
            </w:tcBorders>
          </w:tcPr>
          <w:p w14:paraId="3A142C71" w14:textId="77777777" w:rsidR="00BC283E" w:rsidRDefault="00BC283E" w:rsidP="00D40C8E">
            <w:r>
              <w:t>BIOS2</w:t>
            </w:r>
          </w:p>
        </w:tc>
        <w:tc>
          <w:tcPr>
            <w:tcW w:w="4134" w:type="dxa"/>
            <w:tcBorders>
              <w:top w:val="single" w:sz="6" w:space="0" w:color="auto"/>
              <w:left w:val="single" w:sz="6" w:space="0" w:color="auto"/>
              <w:bottom w:val="single" w:sz="12" w:space="0" w:color="auto"/>
              <w:right w:val="single" w:sz="12" w:space="0" w:color="auto"/>
            </w:tcBorders>
          </w:tcPr>
          <w:p w14:paraId="32F9B84E" w14:textId="77777777" w:rsidR="00BC283E" w:rsidRDefault="00BC283E" w:rsidP="00D40C8E">
            <w:r>
              <w:t>General Purpose BIOS Register 2</w:t>
            </w:r>
          </w:p>
        </w:tc>
      </w:tr>
      <w:tr w:rsidR="00BC283E" w14:paraId="2F0AC3CD" w14:textId="77777777" w:rsidTr="00D40C8E">
        <w:trPr>
          <w:cantSplit/>
        </w:trPr>
        <w:tc>
          <w:tcPr>
            <w:tcW w:w="2652" w:type="dxa"/>
            <w:tcBorders>
              <w:top w:val="single" w:sz="6" w:space="0" w:color="auto"/>
              <w:left w:val="single" w:sz="12" w:space="0" w:color="auto"/>
              <w:bottom w:val="single" w:sz="12" w:space="0" w:color="auto"/>
              <w:right w:val="single" w:sz="6" w:space="0" w:color="auto"/>
            </w:tcBorders>
          </w:tcPr>
          <w:p w14:paraId="3E32FA42" w14:textId="77777777" w:rsidR="00BC283E" w:rsidRDefault="00BC283E" w:rsidP="00D40C8E">
            <w:r>
              <w:t>0x0070</w:t>
            </w:r>
          </w:p>
        </w:tc>
        <w:tc>
          <w:tcPr>
            <w:tcW w:w="2052" w:type="dxa"/>
            <w:tcBorders>
              <w:top w:val="single" w:sz="6" w:space="0" w:color="auto"/>
              <w:left w:val="single" w:sz="6" w:space="0" w:color="auto"/>
              <w:bottom w:val="single" w:sz="12" w:space="0" w:color="auto"/>
              <w:right w:val="single" w:sz="6" w:space="0" w:color="auto"/>
            </w:tcBorders>
          </w:tcPr>
          <w:p w14:paraId="44B791FD" w14:textId="77777777" w:rsidR="00BC283E" w:rsidRDefault="00BC283E" w:rsidP="00D40C8E">
            <w:r>
              <w:t>BIOS3</w:t>
            </w:r>
          </w:p>
        </w:tc>
        <w:tc>
          <w:tcPr>
            <w:tcW w:w="4134" w:type="dxa"/>
            <w:tcBorders>
              <w:top w:val="single" w:sz="6" w:space="0" w:color="auto"/>
              <w:left w:val="single" w:sz="6" w:space="0" w:color="auto"/>
              <w:bottom w:val="single" w:sz="12" w:space="0" w:color="auto"/>
              <w:right w:val="single" w:sz="12" w:space="0" w:color="auto"/>
            </w:tcBorders>
          </w:tcPr>
          <w:p w14:paraId="516872D9" w14:textId="77777777" w:rsidR="00BC283E" w:rsidRDefault="00BC283E" w:rsidP="00D40C8E">
            <w:r>
              <w:t>General Purpose BIOS Register 3</w:t>
            </w:r>
          </w:p>
        </w:tc>
      </w:tr>
      <w:tr w:rsidR="00BC283E" w14:paraId="3B88A823" w14:textId="77777777" w:rsidTr="00D40C8E">
        <w:trPr>
          <w:cantSplit/>
        </w:trPr>
        <w:tc>
          <w:tcPr>
            <w:tcW w:w="2652" w:type="dxa"/>
            <w:tcBorders>
              <w:top w:val="single" w:sz="6" w:space="0" w:color="auto"/>
              <w:left w:val="single" w:sz="12" w:space="0" w:color="auto"/>
              <w:bottom w:val="single" w:sz="12" w:space="0" w:color="auto"/>
              <w:right w:val="single" w:sz="6" w:space="0" w:color="auto"/>
            </w:tcBorders>
          </w:tcPr>
          <w:p w14:paraId="4B066890" w14:textId="77777777" w:rsidR="00BC283E" w:rsidRDefault="00BC283E" w:rsidP="00D40C8E">
            <w:r>
              <w:t>0x0074</w:t>
            </w:r>
          </w:p>
        </w:tc>
        <w:tc>
          <w:tcPr>
            <w:tcW w:w="2052" w:type="dxa"/>
            <w:tcBorders>
              <w:top w:val="single" w:sz="6" w:space="0" w:color="auto"/>
              <w:left w:val="single" w:sz="6" w:space="0" w:color="auto"/>
              <w:bottom w:val="single" w:sz="12" w:space="0" w:color="auto"/>
              <w:right w:val="single" w:sz="6" w:space="0" w:color="auto"/>
            </w:tcBorders>
          </w:tcPr>
          <w:p w14:paraId="4FE63507" w14:textId="77777777" w:rsidR="00BC283E" w:rsidRDefault="00BC283E" w:rsidP="00D40C8E">
            <w:r>
              <w:t>BIOS4</w:t>
            </w:r>
          </w:p>
        </w:tc>
        <w:tc>
          <w:tcPr>
            <w:tcW w:w="4134" w:type="dxa"/>
            <w:tcBorders>
              <w:top w:val="single" w:sz="6" w:space="0" w:color="auto"/>
              <w:left w:val="single" w:sz="6" w:space="0" w:color="auto"/>
              <w:bottom w:val="single" w:sz="12" w:space="0" w:color="auto"/>
              <w:right w:val="single" w:sz="12" w:space="0" w:color="auto"/>
            </w:tcBorders>
          </w:tcPr>
          <w:p w14:paraId="4D8D29C7" w14:textId="77777777" w:rsidR="00BC283E" w:rsidRDefault="00BC283E" w:rsidP="00D40C8E">
            <w:r>
              <w:t>General Purpose BIOS Register 4</w:t>
            </w:r>
          </w:p>
        </w:tc>
      </w:tr>
      <w:tr w:rsidR="00BC283E" w14:paraId="0559BFBE" w14:textId="77777777" w:rsidTr="00D40C8E">
        <w:trPr>
          <w:cantSplit/>
        </w:trPr>
        <w:tc>
          <w:tcPr>
            <w:tcW w:w="2652" w:type="dxa"/>
            <w:tcBorders>
              <w:top w:val="single" w:sz="6" w:space="0" w:color="auto"/>
              <w:left w:val="single" w:sz="12" w:space="0" w:color="auto"/>
              <w:bottom w:val="single" w:sz="12" w:space="0" w:color="auto"/>
              <w:right w:val="single" w:sz="6" w:space="0" w:color="auto"/>
            </w:tcBorders>
          </w:tcPr>
          <w:p w14:paraId="04A70F53" w14:textId="77777777" w:rsidR="00BC283E" w:rsidRDefault="00BC283E" w:rsidP="00D40C8E">
            <w:r>
              <w:t>0x0078</w:t>
            </w:r>
          </w:p>
        </w:tc>
        <w:tc>
          <w:tcPr>
            <w:tcW w:w="2052" w:type="dxa"/>
            <w:tcBorders>
              <w:top w:val="single" w:sz="6" w:space="0" w:color="auto"/>
              <w:left w:val="single" w:sz="6" w:space="0" w:color="auto"/>
              <w:bottom w:val="single" w:sz="12" w:space="0" w:color="auto"/>
              <w:right w:val="single" w:sz="6" w:space="0" w:color="auto"/>
            </w:tcBorders>
          </w:tcPr>
          <w:p w14:paraId="18039701" w14:textId="77777777" w:rsidR="00BC283E" w:rsidRDefault="00BC283E" w:rsidP="00D40C8E">
            <w:r>
              <w:t>Reserved</w:t>
            </w:r>
          </w:p>
        </w:tc>
        <w:tc>
          <w:tcPr>
            <w:tcW w:w="4134" w:type="dxa"/>
            <w:tcBorders>
              <w:top w:val="single" w:sz="6" w:space="0" w:color="auto"/>
              <w:left w:val="single" w:sz="6" w:space="0" w:color="auto"/>
              <w:bottom w:val="single" w:sz="12" w:space="0" w:color="auto"/>
              <w:right w:val="single" w:sz="12" w:space="0" w:color="auto"/>
            </w:tcBorders>
          </w:tcPr>
          <w:p w14:paraId="5CC4CF83" w14:textId="77777777" w:rsidR="00BC283E" w:rsidRDefault="00BC283E" w:rsidP="00D40C8E">
            <w:r>
              <w:t>Reserved</w:t>
            </w:r>
          </w:p>
        </w:tc>
      </w:tr>
      <w:tr w:rsidR="00BC283E" w14:paraId="639C4EBD" w14:textId="77777777" w:rsidTr="00D40C8E">
        <w:trPr>
          <w:cantSplit/>
        </w:trPr>
        <w:tc>
          <w:tcPr>
            <w:tcW w:w="2652" w:type="dxa"/>
            <w:tcBorders>
              <w:top w:val="single" w:sz="6" w:space="0" w:color="auto"/>
              <w:left w:val="single" w:sz="12" w:space="0" w:color="auto"/>
              <w:bottom w:val="single" w:sz="12" w:space="0" w:color="auto"/>
              <w:right w:val="single" w:sz="6" w:space="0" w:color="auto"/>
            </w:tcBorders>
          </w:tcPr>
          <w:p w14:paraId="5F1D85C2" w14:textId="77777777" w:rsidR="00BC283E" w:rsidRDefault="00BC283E" w:rsidP="00D40C8E">
            <w:r>
              <w:t>0x007C</w:t>
            </w:r>
          </w:p>
        </w:tc>
        <w:tc>
          <w:tcPr>
            <w:tcW w:w="2052" w:type="dxa"/>
            <w:tcBorders>
              <w:top w:val="single" w:sz="6" w:space="0" w:color="auto"/>
              <w:left w:val="single" w:sz="6" w:space="0" w:color="auto"/>
              <w:bottom w:val="single" w:sz="12" w:space="0" w:color="auto"/>
              <w:right w:val="single" w:sz="6" w:space="0" w:color="auto"/>
            </w:tcBorders>
          </w:tcPr>
          <w:p w14:paraId="0AA143FD" w14:textId="77777777" w:rsidR="00BC283E" w:rsidRDefault="00BC283E" w:rsidP="00D40C8E">
            <w:r>
              <w:t>Reserved</w:t>
            </w:r>
          </w:p>
        </w:tc>
        <w:tc>
          <w:tcPr>
            <w:tcW w:w="4134" w:type="dxa"/>
            <w:tcBorders>
              <w:top w:val="single" w:sz="6" w:space="0" w:color="auto"/>
              <w:left w:val="single" w:sz="6" w:space="0" w:color="auto"/>
              <w:bottom w:val="single" w:sz="12" w:space="0" w:color="auto"/>
              <w:right w:val="single" w:sz="12" w:space="0" w:color="auto"/>
            </w:tcBorders>
          </w:tcPr>
          <w:p w14:paraId="67B9F296" w14:textId="77777777" w:rsidR="00BC283E" w:rsidRDefault="00BC283E" w:rsidP="00D40C8E">
            <w:r>
              <w:t>Reserved</w:t>
            </w:r>
          </w:p>
        </w:tc>
      </w:tr>
      <w:tr w:rsidR="00BC283E" w14:paraId="68AFA2E6" w14:textId="77777777" w:rsidTr="00D40C8E">
        <w:trPr>
          <w:cantSplit/>
        </w:trPr>
        <w:tc>
          <w:tcPr>
            <w:tcW w:w="2652" w:type="dxa"/>
            <w:tcBorders>
              <w:top w:val="single" w:sz="6" w:space="0" w:color="auto"/>
              <w:left w:val="single" w:sz="12" w:space="0" w:color="auto"/>
              <w:bottom w:val="single" w:sz="12" w:space="0" w:color="auto"/>
              <w:right w:val="single" w:sz="6" w:space="0" w:color="auto"/>
            </w:tcBorders>
          </w:tcPr>
          <w:p w14:paraId="7E85983A" w14:textId="77777777" w:rsidR="00BC283E" w:rsidRDefault="00BC283E" w:rsidP="00D40C8E">
            <w:r>
              <w:t>0x0080</w:t>
            </w:r>
          </w:p>
        </w:tc>
        <w:tc>
          <w:tcPr>
            <w:tcW w:w="2052" w:type="dxa"/>
            <w:tcBorders>
              <w:top w:val="single" w:sz="6" w:space="0" w:color="auto"/>
              <w:left w:val="single" w:sz="6" w:space="0" w:color="auto"/>
              <w:bottom w:val="single" w:sz="12" w:space="0" w:color="auto"/>
              <w:right w:val="single" w:sz="6" w:space="0" w:color="auto"/>
            </w:tcBorders>
          </w:tcPr>
          <w:p w14:paraId="662DD4AA" w14:textId="77777777" w:rsidR="00BC283E" w:rsidRDefault="00BC283E" w:rsidP="00D40C8E">
            <w:r>
              <w:t>DAC_00</w:t>
            </w:r>
          </w:p>
        </w:tc>
        <w:tc>
          <w:tcPr>
            <w:tcW w:w="4134" w:type="dxa"/>
            <w:tcBorders>
              <w:top w:val="single" w:sz="6" w:space="0" w:color="auto"/>
              <w:left w:val="single" w:sz="6" w:space="0" w:color="auto"/>
              <w:bottom w:val="single" w:sz="12" w:space="0" w:color="auto"/>
              <w:right w:val="single" w:sz="12" w:space="0" w:color="auto"/>
            </w:tcBorders>
          </w:tcPr>
          <w:p w14:paraId="074477AC" w14:textId="77777777" w:rsidR="00BC283E" w:rsidRDefault="00BC283E" w:rsidP="00D40C8E">
            <w:r>
              <w:t>DAC Register 00</w:t>
            </w:r>
          </w:p>
        </w:tc>
      </w:tr>
      <w:tr w:rsidR="00BC283E" w14:paraId="35EB459B" w14:textId="77777777" w:rsidTr="00D40C8E">
        <w:trPr>
          <w:cantSplit/>
        </w:trPr>
        <w:tc>
          <w:tcPr>
            <w:tcW w:w="2652" w:type="dxa"/>
            <w:tcBorders>
              <w:top w:val="single" w:sz="6" w:space="0" w:color="auto"/>
              <w:left w:val="single" w:sz="12" w:space="0" w:color="auto"/>
              <w:bottom w:val="single" w:sz="12" w:space="0" w:color="auto"/>
              <w:right w:val="single" w:sz="6" w:space="0" w:color="auto"/>
            </w:tcBorders>
          </w:tcPr>
          <w:p w14:paraId="35095235" w14:textId="77777777" w:rsidR="00BC283E" w:rsidRDefault="00BC283E" w:rsidP="00D40C8E">
            <w:r>
              <w:t>0x0084</w:t>
            </w:r>
          </w:p>
        </w:tc>
        <w:tc>
          <w:tcPr>
            <w:tcW w:w="2052" w:type="dxa"/>
            <w:tcBorders>
              <w:top w:val="single" w:sz="6" w:space="0" w:color="auto"/>
              <w:left w:val="single" w:sz="6" w:space="0" w:color="auto"/>
              <w:bottom w:val="single" w:sz="12" w:space="0" w:color="auto"/>
              <w:right w:val="single" w:sz="6" w:space="0" w:color="auto"/>
            </w:tcBorders>
          </w:tcPr>
          <w:p w14:paraId="41A3905F" w14:textId="77777777" w:rsidR="00BC283E" w:rsidRDefault="00BC283E" w:rsidP="00D40C8E">
            <w:r>
              <w:t>DAC_01</w:t>
            </w:r>
          </w:p>
        </w:tc>
        <w:tc>
          <w:tcPr>
            <w:tcW w:w="4134" w:type="dxa"/>
            <w:tcBorders>
              <w:top w:val="single" w:sz="6" w:space="0" w:color="auto"/>
              <w:left w:val="single" w:sz="6" w:space="0" w:color="auto"/>
              <w:bottom w:val="single" w:sz="12" w:space="0" w:color="auto"/>
              <w:right w:val="single" w:sz="12" w:space="0" w:color="auto"/>
            </w:tcBorders>
          </w:tcPr>
          <w:p w14:paraId="3AE6738A" w14:textId="77777777" w:rsidR="00BC283E" w:rsidRDefault="00BC283E" w:rsidP="00D40C8E">
            <w:r>
              <w:t>DAC Register 01</w:t>
            </w:r>
          </w:p>
        </w:tc>
      </w:tr>
      <w:tr w:rsidR="00BC283E" w14:paraId="494CCDDC" w14:textId="77777777" w:rsidTr="00D40C8E">
        <w:trPr>
          <w:cantSplit/>
        </w:trPr>
        <w:tc>
          <w:tcPr>
            <w:tcW w:w="2652" w:type="dxa"/>
            <w:tcBorders>
              <w:top w:val="single" w:sz="6" w:space="0" w:color="auto"/>
              <w:left w:val="single" w:sz="12" w:space="0" w:color="auto"/>
              <w:bottom w:val="single" w:sz="12" w:space="0" w:color="auto"/>
              <w:right w:val="single" w:sz="6" w:space="0" w:color="auto"/>
            </w:tcBorders>
          </w:tcPr>
          <w:p w14:paraId="1DDA284C" w14:textId="77777777" w:rsidR="00BC283E" w:rsidRDefault="00BC283E" w:rsidP="00D40C8E">
            <w:r>
              <w:t>0x0088</w:t>
            </w:r>
          </w:p>
        </w:tc>
        <w:tc>
          <w:tcPr>
            <w:tcW w:w="2052" w:type="dxa"/>
            <w:tcBorders>
              <w:top w:val="single" w:sz="6" w:space="0" w:color="auto"/>
              <w:left w:val="single" w:sz="6" w:space="0" w:color="auto"/>
              <w:bottom w:val="single" w:sz="12" w:space="0" w:color="auto"/>
              <w:right w:val="single" w:sz="6" w:space="0" w:color="auto"/>
            </w:tcBorders>
          </w:tcPr>
          <w:p w14:paraId="5548AF0B" w14:textId="77777777" w:rsidR="00BC283E" w:rsidRDefault="00BC283E" w:rsidP="00D40C8E">
            <w:r>
              <w:t>DAC_02</w:t>
            </w:r>
          </w:p>
        </w:tc>
        <w:tc>
          <w:tcPr>
            <w:tcW w:w="4134" w:type="dxa"/>
            <w:tcBorders>
              <w:top w:val="single" w:sz="6" w:space="0" w:color="auto"/>
              <w:left w:val="single" w:sz="6" w:space="0" w:color="auto"/>
              <w:bottom w:val="single" w:sz="12" w:space="0" w:color="auto"/>
              <w:right w:val="single" w:sz="12" w:space="0" w:color="auto"/>
            </w:tcBorders>
          </w:tcPr>
          <w:p w14:paraId="6070251E" w14:textId="77777777" w:rsidR="00BC283E" w:rsidRDefault="00BC283E" w:rsidP="00D40C8E">
            <w:r>
              <w:t>DAC Register 02</w:t>
            </w:r>
          </w:p>
        </w:tc>
      </w:tr>
      <w:tr w:rsidR="00BC283E" w14:paraId="17DE525F" w14:textId="77777777" w:rsidTr="00D40C8E">
        <w:trPr>
          <w:cantSplit/>
        </w:trPr>
        <w:tc>
          <w:tcPr>
            <w:tcW w:w="2652" w:type="dxa"/>
            <w:tcBorders>
              <w:top w:val="single" w:sz="6" w:space="0" w:color="auto"/>
              <w:left w:val="single" w:sz="12" w:space="0" w:color="auto"/>
              <w:bottom w:val="single" w:sz="12" w:space="0" w:color="auto"/>
              <w:right w:val="single" w:sz="6" w:space="0" w:color="auto"/>
            </w:tcBorders>
          </w:tcPr>
          <w:p w14:paraId="22824239" w14:textId="77777777" w:rsidR="00BC283E" w:rsidRDefault="00BC283E" w:rsidP="00D40C8E">
            <w:r>
              <w:t>0x008C</w:t>
            </w:r>
          </w:p>
        </w:tc>
        <w:tc>
          <w:tcPr>
            <w:tcW w:w="2052" w:type="dxa"/>
            <w:tcBorders>
              <w:top w:val="single" w:sz="6" w:space="0" w:color="auto"/>
              <w:left w:val="single" w:sz="6" w:space="0" w:color="auto"/>
              <w:bottom w:val="single" w:sz="12" w:space="0" w:color="auto"/>
              <w:right w:val="single" w:sz="6" w:space="0" w:color="auto"/>
            </w:tcBorders>
          </w:tcPr>
          <w:p w14:paraId="7A333B40" w14:textId="77777777" w:rsidR="00BC283E" w:rsidRDefault="00BC283E" w:rsidP="00D40C8E">
            <w:r>
              <w:t>DAC_03</w:t>
            </w:r>
          </w:p>
        </w:tc>
        <w:tc>
          <w:tcPr>
            <w:tcW w:w="4134" w:type="dxa"/>
            <w:tcBorders>
              <w:top w:val="single" w:sz="6" w:space="0" w:color="auto"/>
              <w:left w:val="single" w:sz="6" w:space="0" w:color="auto"/>
              <w:bottom w:val="single" w:sz="12" w:space="0" w:color="auto"/>
              <w:right w:val="single" w:sz="12" w:space="0" w:color="auto"/>
            </w:tcBorders>
          </w:tcPr>
          <w:p w14:paraId="1A750F72" w14:textId="77777777" w:rsidR="00BC283E" w:rsidRDefault="00BC283E" w:rsidP="00D40C8E">
            <w:r>
              <w:t>DAC Register 03</w:t>
            </w:r>
          </w:p>
        </w:tc>
      </w:tr>
      <w:tr w:rsidR="00BC283E" w14:paraId="19D8528B" w14:textId="77777777" w:rsidTr="00D40C8E">
        <w:trPr>
          <w:cantSplit/>
        </w:trPr>
        <w:tc>
          <w:tcPr>
            <w:tcW w:w="2652" w:type="dxa"/>
            <w:tcBorders>
              <w:top w:val="single" w:sz="6" w:space="0" w:color="auto"/>
              <w:left w:val="single" w:sz="12" w:space="0" w:color="auto"/>
              <w:bottom w:val="single" w:sz="12" w:space="0" w:color="auto"/>
              <w:right w:val="single" w:sz="6" w:space="0" w:color="auto"/>
            </w:tcBorders>
          </w:tcPr>
          <w:p w14:paraId="470AC4B4" w14:textId="77777777" w:rsidR="00BC283E" w:rsidRDefault="00BC283E" w:rsidP="00D40C8E">
            <w:r>
              <w:t>0x0090</w:t>
            </w:r>
          </w:p>
        </w:tc>
        <w:tc>
          <w:tcPr>
            <w:tcW w:w="2052" w:type="dxa"/>
            <w:tcBorders>
              <w:top w:val="single" w:sz="6" w:space="0" w:color="auto"/>
              <w:left w:val="single" w:sz="6" w:space="0" w:color="auto"/>
              <w:bottom w:val="single" w:sz="12" w:space="0" w:color="auto"/>
              <w:right w:val="single" w:sz="6" w:space="0" w:color="auto"/>
            </w:tcBorders>
          </w:tcPr>
          <w:p w14:paraId="0328FE18" w14:textId="77777777" w:rsidR="00BC283E" w:rsidRDefault="00BC283E" w:rsidP="00D40C8E">
            <w:r>
              <w:t>DAC_04</w:t>
            </w:r>
          </w:p>
        </w:tc>
        <w:tc>
          <w:tcPr>
            <w:tcW w:w="4134" w:type="dxa"/>
            <w:tcBorders>
              <w:top w:val="single" w:sz="6" w:space="0" w:color="auto"/>
              <w:left w:val="single" w:sz="6" w:space="0" w:color="auto"/>
              <w:bottom w:val="single" w:sz="12" w:space="0" w:color="auto"/>
              <w:right w:val="single" w:sz="12" w:space="0" w:color="auto"/>
            </w:tcBorders>
          </w:tcPr>
          <w:p w14:paraId="56A883E2" w14:textId="77777777" w:rsidR="00BC283E" w:rsidRDefault="00BC283E" w:rsidP="00D40C8E">
            <w:r>
              <w:t>DAC Register 04</w:t>
            </w:r>
          </w:p>
        </w:tc>
      </w:tr>
      <w:tr w:rsidR="00BC283E" w14:paraId="62FC4869" w14:textId="77777777" w:rsidTr="00D40C8E">
        <w:trPr>
          <w:cantSplit/>
        </w:trPr>
        <w:tc>
          <w:tcPr>
            <w:tcW w:w="2652" w:type="dxa"/>
            <w:tcBorders>
              <w:top w:val="single" w:sz="6" w:space="0" w:color="auto"/>
              <w:left w:val="single" w:sz="12" w:space="0" w:color="auto"/>
              <w:bottom w:val="single" w:sz="12" w:space="0" w:color="auto"/>
              <w:right w:val="single" w:sz="6" w:space="0" w:color="auto"/>
            </w:tcBorders>
          </w:tcPr>
          <w:p w14:paraId="1AE35605" w14:textId="77777777" w:rsidR="00BC283E" w:rsidRDefault="00BC283E" w:rsidP="00D40C8E">
            <w:r>
              <w:t>0x0094</w:t>
            </w:r>
          </w:p>
        </w:tc>
        <w:tc>
          <w:tcPr>
            <w:tcW w:w="2052" w:type="dxa"/>
            <w:tcBorders>
              <w:top w:val="single" w:sz="6" w:space="0" w:color="auto"/>
              <w:left w:val="single" w:sz="6" w:space="0" w:color="auto"/>
              <w:bottom w:val="single" w:sz="12" w:space="0" w:color="auto"/>
              <w:right w:val="single" w:sz="6" w:space="0" w:color="auto"/>
            </w:tcBorders>
          </w:tcPr>
          <w:p w14:paraId="1E67C826" w14:textId="77777777" w:rsidR="00BC283E" w:rsidRDefault="00BC283E" w:rsidP="00D40C8E">
            <w:r>
              <w:t>DAC_05</w:t>
            </w:r>
          </w:p>
        </w:tc>
        <w:tc>
          <w:tcPr>
            <w:tcW w:w="4134" w:type="dxa"/>
            <w:tcBorders>
              <w:top w:val="single" w:sz="6" w:space="0" w:color="auto"/>
              <w:left w:val="single" w:sz="6" w:space="0" w:color="auto"/>
              <w:bottom w:val="single" w:sz="12" w:space="0" w:color="auto"/>
              <w:right w:val="single" w:sz="12" w:space="0" w:color="auto"/>
            </w:tcBorders>
          </w:tcPr>
          <w:p w14:paraId="0E76147A" w14:textId="77777777" w:rsidR="00BC283E" w:rsidRDefault="00BC283E" w:rsidP="00D40C8E">
            <w:r>
              <w:t>DAC Register 05</w:t>
            </w:r>
          </w:p>
        </w:tc>
      </w:tr>
      <w:tr w:rsidR="00BC283E" w14:paraId="67B037AD" w14:textId="77777777" w:rsidTr="00D40C8E">
        <w:trPr>
          <w:cantSplit/>
        </w:trPr>
        <w:tc>
          <w:tcPr>
            <w:tcW w:w="2652" w:type="dxa"/>
            <w:tcBorders>
              <w:top w:val="single" w:sz="6" w:space="0" w:color="auto"/>
              <w:left w:val="single" w:sz="12" w:space="0" w:color="auto"/>
              <w:bottom w:val="single" w:sz="12" w:space="0" w:color="auto"/>
              <w:right w:val="single" w:sz="6" w:space="0" w:color="auto"/>
            </w:tcBorders>
          </w:tcPr>
          <w:p w14:paraId="0372D7EA" w14:textId="77777777" w:rsidR="00BC283E" w:rsidRDefault="00BC283E" w:rsidP="00D40C8E">
            <w:r>
              <w:t>0x0098</w:t>
            </w:r>
          </w:p>
        </w:tc>
        <w:tc>
          <w:tcPr>
            <w:tcW w:w="2052" w:type="dxa"/>
            <w:tcBorders>
              <w:top w:val="single" w:sz="6" w:space="0" w:color="auto"/>
              <w:left w:val="single" w:sz="6" w:space="0" w:color="auto"/>
              <w:bottom w:val="single" w:sz="12" w:space="0" w:color="auto"/>
              <w:right w:val="single" w:sz="6" w:space="0" w:color="auto"/>
            </w:tcBorders>
          </w:tcPr>
          <w:p w14:paraId="67D1D178" w14:textId="77777777" w:rsidR="00BC283E" w:rsidRDefault="00BC283E" w:rsidP="00D40C8E">
            <w:r>
              <w:t>DAC_06</w:t>
            </w:r>
          </w:p>
        </w:tc>
        <w:tc>
          <w:tcPr>
            <w:tcW w:w="4134" w:type="dxa"/>
            <w:tcBorders>
              <w:top w:val="single" w:sz="6" w:space="0" w:color="auto"/>
              <w:left w:val="single" w:sz="6" w:space="0" w:color="auto"/>
              <w:bottom w:val="single" w:sz="12" w:space="0" w:color="auto"/>
              <w:right w:val="single" w:sz="12" w:space="0" w:color="auto"/>
            </w:tcBorders>
          </w:tcPr>
          <w:p w14:paraId="775DE1E6" w14:textId="77777777" w:rsidR="00BC283E" w:rsidRDefault="00BC283E" w:rsidP="00D40C8E">
            <w:r>
              <w:t>DAC Register 06</w:t>
            </w:r>
          </w:p>
        </w:tc>
      </w:tr>
      <w:tr w:rsidR="00BC283E" w14:paraId="5EC89E9E" w14:textId="77777777" w:rsidTr="00D40C8E">
        <w:trPr>
          <w:cantSplit/>
        </w:trPr>
        <w:tc>
          <w:tcPr>
            <w:tcW w:w="2652" w:type="dxa"/>
            <w:tcBorders>
              <w:top w:val="single" w:sz="6" w:space="0" w:color="auto"/>
              <w:left w:val="single" w:sz="12" w:space="0" w:color="auto"/>
              <w:bottom w:val="single" w:sz="12" w:space="0" w:color="auto"/>
              <w:right w:val="single" w:sz="6" w:space="0" w:color="auto"/>
            </w:tcBorders>
          </w:tcPr>
          <w:p w14:paraId="6E54E341" w14:textId="77777777" w:rsidR="00BC283E" w:rsidRDefault="00BC283E" w:rsidP="00D40C8E">
            <w:r>
              <w:t>0x009C</w:t>
            </w:r>
          </w:p>
        </w:tc>
        <w:tc>
          <w:tcPr>
            <w:tcW w:w="2052" w:type="dxa"/>
            <w:tcBorders>
              <w:top w:val="single" w:sz="6" w:space="0" w:color="auto"/>
              <w:left w:val="single" w:sz="6" w:space="0" w:color="auto"/>
              <w:bottom w:val="single" w:sz="12" w:space="0" w:color="auto"/>
              <w:right w:val="single" w:sz="6" w:space="0" w:color="auto"/>
            </w:tcBorders>
          </w:tcPr>
          <w:p w14:paraId="499F14AC" w14:textId="77777777" w:rsidR="00BC283E" w:rsidRDefault="00BC283E" w:rsidP="00D40C8E">
            <w:r>
              <w:t>DAC_07</w:t>
            </w:r>
          </w:p>
        </w:tc>
        <w:tc>
          <w:tcPr>
            <w:tcW w:w="4134" w:type="dxa"/>
            <w:tcBorders>
              <w:top w:val="single" w:sz="6" w:space="0" w:color="auto"/>
              <w:left w:val="single" w:sz="6" w:space="0" w:color="auto"/>
              <w:bottom w:val="single" w:sz="12" w:space="0" w:color="auto"/>
              <w:right w:val="single" w:sz="12" w:space="0" w:color="auto"/>
            </w:tcBorders>
          </w:tcPr>
          <w:p w14:paraId="76E8DF3A" w14:textId="77777777" w:rsidR="00BC283E" w:rsidRDefault="00BC283E" w:rsidP="00D40C8E">
            <w:r>
              <w:t>DAC Register 07</w:t>
            </w:r>
          </w:p>
        </w:tc>
      </w:tr>
      <w:tr w:rsidR="00BC283E" w14:paraId="097D249E" w14:textId="77777777" w:rsidTr="00D40C8E">
        <w:trPr>
          <w:cantSplit/>
        </w:trPr>
        <w:tc>
          <w:tcPr>
            <w:tcW w:w="2652" w:type="dxa"/>
            <w:tcBorders>
              <w:top w:val="single" w:sz="6" w:space="0" w:color="auto"/>
              <w:left w:val="single" w:sz="12" w:space="0" w:color="auto"/>
              <w:bottom w:val="single" w:sz="12" w:space="0" w:color="auto"/>
              <w:right w:val="single" w:sz="6" w:space="0" w:color="auto"/>
            </w:tcBorders>
          </w:tcPr>
          <w:p w14:paraId="5179F8A0" w14:textId="77777777" w:rsidR="00BC283E" w:rsidRDefault="00BC283E" w:rsidP="00D40C8E">
            <w:r>
              <w:t>0x00A0</w:t>
            </w:r>
          </w:p>
        </w:tc>
        <w:tc>
          <w:tcPr>
            <w:tcW w:w="2052" w:type="dxa"/>
            <w:tcBorders>
              <w:top w:val="single" w:sz="6" w:space="0" w:color="auto"/>
              <w:left w:val="single" w:sz="6" w:space="0" w:color="auto"/>
              <w:bottom w:val="single" w:sz="12" w:space="0" w:color="auto"/>
              <w:right w:val="single" w:sz="6" w:space="0" w:color="auto"/>
            </w:tcBorders>
          </w:tcPr>
          <w:p w14:paraId="4F43FB2D" w14:textId="77777777" w:rsidR="00BC283E" w:rsidRDefault="00BC283E" w:rsidP="00D40C8E">
            <w:r>
              <w:t>DAC_08</w:t>
            </w:r>
          </w:p>
        </w:tc>
        <w:tc>
          <w:tcPr>
            <w:tcW w:w="4134" w:type="dxa"/>
            <w:tcBorders>
              <w:top w:val="single" w:sz="6" w:space="0" w:color="auto"/>
              <w:left w:val="single" w:sz="6" w:space="0" w:color="auto"/>
              <w:bottom w:val="single" w:sz="12" w:space="0" w:color="auto"/>
              <w:right w:val="single" w:sz="12" w:space="0" w:color="auto"/>
            </w:tcBorders>
          </w:tcPr>
          <w:p w14:paraId="7E07BA25" w14:textId="77777777" w:rsidR="00BC283E" w:rsidRDefault="00BC283E" w:rsidP="00D40C8E">
            <w:r>
              <w:t>DAC Register 08</w:t>
            </w:r>
          </w:p>
        </w:tc>
      </w:tr>
      <w:tr w:rsidR="00BC283E" w14:paraId="1DF522B9" w14:textId="77777777" w:rsidTr="00D40C8E">
        <w:trPr>
          <w:cantSplit/>
        </w:trPr>
        <w:tc>
          <w:tcPr>
            <w:tcW w:w="2652" w:type="dxa"/>
            <w:tcBorders>
              <w:top w:val="single" w:sz="6" w:space="0" w:color="auto"/>
              <w:left w:val="single" w:sz="12" w:space="0" w:color="auto"/>
              <w:bottom w:val="single" w:sz="12" w:space="0" w:color="auto"/>
              <w:right w:val="single" w:sz="6" w:space="0" w:color="auto"/>
            </w:tcBorders>
          </w:tcPr>
          <w:p w14:paraId="20F26897" w14:textId="77777777" w:rsidR="00BC283E" w:rsidRDefault="00BC283E" w:rsidP="00D40C8E">
            <w:r>
              <w:t>0x00A4</w:t>
            </w:r>
          </w:p>
        </w:tc>
        <w:tc>
          <w:tcPr>
            <w:tcW w:w="2052" w:type="dxa"/>
            <w:tcBorders>
              <w:top w:val="single" w:sz="6" w:space="0" w:color="auto"/>
              <w:left w:val="single" w:sz="6" w:space="0" w:color="auto"/>
              <w:bottom w:val="single" w:sz="12" w:space="0" w:color="auto"/>
              <w:right w:val="single" w:sz="6" w:space="0" w:color="auto"/>
            </w:tcBorders>
          </w:tcPr>
          <w:p w14:paraId="0EA31C42" w14:textId="77777777" w:rsidR="00BC283E" w:rsidRDefault="00BC283E" w:rsidP="00D40C8E">
            <w:r>
              <w:t>DAC_09</w:t>
            </w:r>
          </w:p>
        </w:tc>
        <w:tc>
          <w:tcPr>
            <w:tcW w:w="4134" w:type="dxa"/>
            <w:tcBorders>
              <w:top w:val="single" w:sz="6" w:space="0" w:color="auto"/>
              <w:left w:val="single" w:sz="6" w:space="0" w:color="auto"/>
              <w:bottom w:val="single" w:sz="12" w:space="0" w:color="auto"/>
              <w:right w:val="single" w:sz="12" w:space="0" w:color="auto"/>
            </w:tcBorders>
          </w:tcPr>
          <w:p w14:paraId="227FDAAF" w14:textId="77777777" w:rsidR="00BC283E" w:rsidRDefault="00BC283E" w:rsidP="00D40C8E">
            <w:r>
              <w:t>DAC Register 09</w:t>
            </w:r>
          </w:p>
        </w:tc>
      </w:tr>
      <w:tr w:rsidR="00BC283E" w14:paraId="19DA1C65" w14:textId="77777777" w:rsidTr="00D40C8E">
        <w:trPr>
          <w:cantSplit/>
        </w:trPr>
        <w:tc>
          <w:tcPr>
            <w:tcW w:w="2652" w:type="dxa"/>
            <w:tcBorders>
              <w:top w:val="single" w:sz="6" w:space="0" w:color="auto"/>
              <w:left w:val="single" w:sz="12" w:space="0" w:color="auto"/>
              <w:bottom w:val="single" w:sz="12" w:space="0" w:color="auto"/>
              <w:right w:val="single" w:sz="6" w:space="0" w:color="auto"/>
            </w:tcBorders>
          </w:tcPr>
          <w:p w14:paraId="6041E10E" w14:textId="77777777" w:rsidR="00BC283E" w:rsidRDefault="00BC283E" w:rsidP="00D40C8E">
            <w:r>
              <w:t>0x00A8</w:t>
            </w:r>
          </w:p>
        </w:tc>
        <w:tc>
          <w:tcPr>
            <w:tcW w:w="2052" w:type="dxa"/>
            <w:tcBorders>
              <w:top w:val="single" w:sz="6" w:space="0" w:color="auto"/>
              <w:left w:val="single" w:sz="6" w:space="0" w:color="auto"/>
              <w:bottom w:val="single" w:sz="12" w:space="0" w:color="auto"/>
              <w:right w:val="single" w:sz="6" w:space="0" w:color="auto"/>
            </w:tcBorders>
          </w:tcPr>
          <w:p w14:paraId="5A63CBB9" w14:textId="77777777" w:rsidR="00BC283E" w:rsidRDefault="00BC283E" w:rsidP="00D40C8E">
            <w:r>
              <w:t>DAC_0A</w:t>
            </w:r>
          </w:p>
        </w:tc>
        <w:tc>
          <w:tcPr>
            <w:tcW w:w="4134" w:type="dxa"/>
            <w:tcBorders>
              <w:top w:val="single" w:sz="6" w:space="0" w:color="auto"/>
              <w:left w:val="single" w:sz="6" w:space="0" w:color="auto"/>
              <w:bottom w:val="single" w:sz="12" w:space="0" w:color="auto"/>
              <w:right w:val="single" w:sz="12" w:space="0" w:color="auto"/>
            </w:tcBorders>
          </w:tcPr>
          <w:p w14:paraId="418B58CA" w14:textId="77777777" w:rsidR="00BC283E" w:rsidRDefault="00BC283E" w:rsidP="00D40C8E">
            <w:r>
              <w:t>DAC Register 0A</w:t>
            </w:r>
          </w:p>
        </w:tc>
      </w:tr>
      <w:tr w:rsidR="00BC283E" w14:paraId="1FB33FB2" w14:textId="77777777" w:rsidTr="00D40C8E">
        <w:trPr>
          <w:cantSplit/>
        </w:trPr>
        <w:tc>
          <w:tcPr>
            <w:tcW w:w="2652" w:type="dxa"/>
            <w:tcBorders>
              <w:top w:val="single" w:sz="6" w:space="0" w:color="auto"/>
              <w:left w:val="single" w:sz="12" w:space="0" w:color="auto"/>
              <w:bottom w:val="single" w:sz="12" w:space="0" w:color="auto"/>
              <w:right w:val="single" w:sz="6" w:space="0" w:color="auto"/>
            </w:tcBorders>
          </w:tcPr>
          <w:p w14:paraId="5F800E74" w14:textId="77777777" w:rsidR="00BC283E" w:rsidRDefault="00BC283E" w:rsidP="00D40C8E">
            <w:r>
              <w:t>0x00AC</w:t>
            </w:r>
          </w:p>
        </w:tc>
        <w:tc>
          <w:tcPr>
            <w:tcW w:w="2052" w:type="dxa"/>
            <w:tcBorders>
              <w:top w:val="single" w:sz="6" w:space="0" w:color="auto"/>
              <w:left w:val="single" w:sz="6" w:space="0" w:color="auto"/>
              <w:bottom w:val="single" w:sz="12" w:space="0" w:color="auto"/>
              <w:right w:val="single" w:sz="6" w:space="0" w:color="auto"/>
            </w:tcBorders>
          </w:tcPr>
          <w:p w14:paraId="4EB76815" w14:textId="77777777" w:rsidR="00BC283E" w:rsidRDefault="00BC283E" w:rsidP="00D40C8E">
            <w:r>
              <w:t>DAC_0B</w:t>
            </w:r>
          </w:p>
        </w:tc>
        <w:tc>
          <w:tcPr>
            <w:tcW w:w="4134" w:type="dxa"/>
            <w:tcBorders>
              <w:top w:val="single" w:sz="6" w:space="0" w:color="auto"/>
              <w:left w:val="single" w:sz="6" w:space="0" w:color="auto"/>
              <w:bottom w:val="single" w:sz="12" w:space="0" w:color="auto"/>
              <w:right w:val="single" w:sz="12" w:space="0" w:color="auto"/>
            </w:tcBorders>
          </w:tcPr>
          <w:p w14:paraId="6D20D5B4" w14:textId="77777777" w:rsidR="00BC283E" w:rsidRDefault="00BC283E" w:rsidP="00D40C8E">
            <w:r>
              <w:t>DAC Register 0B</w:t>
            </w:r>
          </w:p>
        </w:tc>
      </w:tr>
      <w:tr w:rsidR="00BC283E" w14:paraId="3EA66753" w14:textId="77777777" w:rsidTr="00D40C8E">
        <w:trPr>
          <w:cantSplit/>
        </w:trPr>
        <w:tc>
          <w:tcPr>
            <w:tcW w:w="2652" w:type="dxa"/>
            <w:tcBorders>
              <w:top w:val="single" w:sz="6" w:space="0" w:color="auto"/>
              <w:left w:val="single" w:sz="12" w:space="0" w:color="auto"/>
              <w:bottom w:val="single" w:sz="12" w:space="0" w:color="auto"/>
              <w:right w:val="single" w:sz="6" w:space="0" w:color="auto"/>
            </w:tcBorders>
          </w:tcPr>
          <w:p w14:paraId="3A9F5952" w14:textId="77777777" w:rsidR="00BC283E" w:rsidRDefault="00BC283E" w:rsidP="00D40C8E">
            <w:r>
              <w:t>0x00BO</w:t>
            </w:r>
          </w:p>
        </w:tc>
        <w:tc>
          <w:tcPr>
            <w:tcW w:w="2052" w:type="dxa"/>
            <w:tcBorders>
              <w:top w:val="single" w:sz="6" w:space="0" w:color="auto"/>
              <w:left w:val="single" w:sz="6" w:space="0" w:color="auto"/>
              <w:bottom w:val="single" w:sz="12" w:space="0" w:color="auto"/>
              <w:right w:val="single" w:sz="6" w:space="0" w:color="auto"/>
            </w:tcBorders>
          </w:tcPr>
          <w:p w14:paraId="0E326779" w14:textId="77777777" w:rsidR="00BC283E" w:rsidRDefault="00BC283E" w:rsidP="00D40C8E">
            <w:r>
              <w:t>DAC_0C</w:t>
            </w:r>
          </w:p>
        </w:tc>
        <w:tc>
          <w:tcPr>
            <w:tcW w:w="4134" w:type="dxa"/>
            <w:tcBorders>
              <w:top w:val="single" w:sz="6" w:space="0" w:color="auto"/>
              <w:left w:val="single" w:sz="6" w:space="0" w:color="auto"/>
              <w:bottom w:val="single" w:sz="12" w:space="0" w:color="auto"/>
              <w:right w:val="single" w:sz="12" w:space="0" w:color="auto"/>
            </w:tcBorders>
          </w:tcPr>
          <w:p w14:paraId="3EB847C7" w14:textId="77777777" w:rsidR="00BC283E" w:rsidRDefault="00BC283E" w:rsidP="00D40C8E">
            <w:r>
              <w:t>DAC Register 0C</w:t>
            </w:r>
          </w:p>
        </w:tc>
      </w:tr>
      <w:tr w:rsidR="00BC283E" w14:paraId="6ED8BC98" w14:textId="77777777" w:rsidTr="00D40C8E">
        <w:trPr>
          <w:cantSplit/>
        </w:trPr>
        <w:tc>
          <w:tcPr>
            <w:tcW w:w="2652" w:type="dxa"/>
            <w:tcBorders>
              <w:top w:val="single" w:sz="6" w:space="0" w:color="auto"/>
              <w:left w:val="single" w:sz="12" w:space="0" w:color="auto"/>
              <w:bottom w:val="single" w:sz="12" w:space="0" w:color="auto"/>
              <w:right w:val="single" w:sz="6" w:space="0" w:color="auto"/>
            </w:tcBorders>
          </w:tcPr>
          <w:p w14:paraId="10D6A050" w14:textId="77777777" w:rsidR="00BC283E" w:rsidRDefault="00BC283E" w:rsidP="00D40C8E">
            <w:r>
              <w:t>0x00B4</w:t>
            </w:r>
          </w:p>
        </w:tc>
        <w:tc>
          <w:tcPr>
            <w:tcW w:w="2052" w:type="dxa"/>
            <w:tcBorders>
              <w:top w:val="single" w:sz="6" w:space="0" w:color="auto"/>
              <w:left w:val="single" w:sz="6" w:space="0" w:color="auto"/>
              <w:bottom w:val="single" w:sz="12" w:space="0" w:color="auto"/>
              <w:right w:val="single" w:sz="6" w:space="0" w:color="auto"/>
            </w:tcBorders>
          </w:tcPr>
          <w:p w14:paraId="14D0E9A4" w14:textId="77777777" w:rsidR="00BC283E" w:rsidRDefault="00BC283E" w:rsidP="00D40C8E">
            <w:r>
              <w:t>DAC_0D</w:t>
            </w:r>
          </w:p>
        </w:tc>
        <w:tc>
          <w:tcPr>
            <w:tcW w:w="4134" w:type="dxa"/>
            <w:tcBorders>
              <w:top w:val="single" w:sz="6" w:space="0" w:color="auto"/>
              <w:left w:val="single" w:sz="6" w:space="0" w:color="auto"/>
              <w:bottom w:val="single" w:sz="12" w:space="0" w:color="auto"/>
              <w:right w:val="single" w:sz="12" w:space="0" w:color="auto"/>
            </w:tcBorders>
          </w:tcPr>
          <w:p w14:paraId="2DA0047B" w14:textId="77777777" w:rsidR="00BC283E" w:rsidRDefault="00BC283E" w:rsidP="00D40C8E">
            <w:r>
              <w:t>DAC Register 0D</w:t>
            </w:r>
          </w:p>
        </w:tc>
      </w:tr>
      <w:tr w:rsidR="00BC283E" w14:paraId="2BC7635C" w14:textId="77777777" w:rsidTr="00D40C8E">
        <w:trPr>
          <w:cantSplit/>
        </w:trPr>
        <w:tc>
          <w:tcPr>
            <w:tcW w:w="2652" w:type="dxa"/>
            <w:tcBorders>
              <w:top w:val="single" w:sz="6" w:space="0" w:color="auto"/>
              <w:left w:val="single" w:sz="12" w:space="0" w:color="auto"/>
              <w:bottom w:val="single" w:sz="12" w:space="0" w:color="auto"/>
              <w:right w:val="single" w:sz="6" w:space="0" w:color="auto"/>
            </w:tcBorders>
          </w:tcPr>
          <w:p w14:paraId="0BC8123A" w14:textId="77777777" w:rsidR="00BC283E" w:rsidRDefault="00BC283E" w:rsidP="00D40C8E">
            <w:r>
              <w:t>0x00B8</w:t>
            </w:r>
          </w:p>
        </w:tc>
        <w:tc>
          <w:tcPr>
            <w:tcW w:w="2052" w:type="dxa"/>
            <w:tcBorders>
              <w:top w:val="single" w:sz="6" w:space="0" w:color="auto"/>
              <w:left w:val="single" w:sz="6" w:space="0" w:color="auto"/>
              <w:bottom w:val="single" w:sz="12" w:space="0" w:color="auto"/>
              <w:right w:val="single" w:sz="6" w:space="0" w:color="auto"/>
            </w:tcBorders>
          </w:tcPr>
          <w:p w14:paraId="156FEA0E" w14:textId="77777777" w:rsidR="00BC283E" w:rsidRDefault="00BC283E" w:rsidP="00D40C8E">
            <w:r>
              <w:t>DAC_0E</w:t>
            </w:r>
          </w:p>
        </w:tc>
        <w:tc>
          <w:tcPr>
            <w:tcW w:w="4134" w:type="dxa"/>
            <w:tcBorders>
              <w:top w:val="single" w:sz="6" w:space="0" w:color="auto"/>
              <w:left w:val="single" w:sz="6" w:space="0" w:color="auto"/>
              <w:bottom w:val="single" w:sz="12" w:space="0" w:color="auto"/>
              <w:right w:val="single" w:sz="12" w:space="0" w:color="auto"/>
            </w:tcBorders>
          </w:tcPr>
          <w:p w14:paraId="0172CA4B" w14:textId="77777777" w:rsidR="00BC283E" w:rsidRDefault="00BC283E" w:rsidP="00D40C8E">
            <w:r>
              <w:t>DAC Register 0E</w:t>
            </w:r>
          </w:p>
        </w:tc>
      </w:tr>
      <w:tr w:rsidR="00BC283E" w14:paraId="7AAA88D3" w14:textId="77777777" w:rsidTr="00D40C8E">
        <w:trPr>
          <w:cantSplit/>
        </w:trPr>
        <w:tc>
          <w:tcPr>
            <w:tcW w:w="2652" w:type="dxa"/>
            <w:tcBorders>
              <w:top w:val="single" w:sz="6" w:space="0" w:color="auto"/>
              <w:left w:val="single" w:sz="12" w:space="0" w:color="auto"/>
              <w:bottom w:val="single" w:sz="6" w:space="0" w:color="auto"/>
              <w:right w:val="single" w:sz="6" w:space="0" w:color="auto"/>
            </w:tcBorders>
          </w:tcPr>
          <w:p w14:paraId="1B3B782C" w14:textId="77777777" w:rsidR="00BC283E" w:rsidRDefault="00BC283E" w:rsidP="00D40C8E">
            <w:r>
              <w:t>0x00BC</w:t>
            </w:r>
          </w:p>
        </w:tc>
        <w:tc>
          <w:tcPr>
            <w:tcW w:w="2052" w:type="dxa"/>
            <w:tcBorders>
              <w:top w:val="single" w:sz="6" w:space="0" w:color="auto"/>
              <w:left w:val="single" w:sz="6" w:space="0" w:color="auto"/>
              <w:bottom w:val="single" w:sz="6" w:space="0" w:color="auto"/>
              <w:right w:val="single" w:sz="6" w:space="0" w:color="auto"/>
            </w:tcBorders>
          </w:tcPr>
          <w:p w14:paraId="537DF45B" w14:textId="77777777" w:rsidR="00BC283E" w:rsidRDefault="00BC283E" w:rsidP="00D40C8E">
            <w:r>
              <w:t>DAC_0F</w:t>
            </w:r>
          </w:p>
        </w:tc>
        <w:tc>
          <w:tcPr>
            <w:tcW w:w="4134" w:type="dxa"/>
            <w:tcBorders>
              <w:top w:val="single" w:sz="6" w:space="0" w:color="auto"/>
              <w:left w:val="single" w:sz="6" w:space="0" w:color="auto"/>
              <w:bottom w:val="single" w:sz="6" w:space="0" w:color="auto"/>
              <w:right w:val="single" w:sz="12" w:space="0" w:color="auto"/>
            </w:tcBorders>
          </w:tcPr>
          <w:p w14:paraId="22142A61" w14:textId="77777777" w:rsidR="00BC283E" w:rsidRDefault="00BC283E" w:rsidP="00D40C8E">
            <w:r>
              <w:t>DAC Register 0F</w:t>
            </w:r>
          </w:p>
        </w:tc>
      </w:tr>
      <w:tr w:rsidR="00BC283E" w14:paraId="25FC3FAE" w14:textId="77777777" w:rsidTr="00D40C8E">
        <w:trPr>
          <w:cantSplit/>
        </w:trPr>
        <w:tc>
          <w:tcPr>
            <w:tcW w:w="2652" w:type="dxa"/>
            <w:tcBorders>
              <w:top w:val="single" w:sz="6" w:space="0" w:color="auto"/>
              <w:left w:val="single" w:sz="12" w:space="0" w:color="auto"/>
              <w:bottom w:val="single" w:sz="6" w:space="0" w:color="auto"/>
              <w:right w:val="single" w:sz="6" w:space="0" w:color="auto"/>
            </w:tcBorders>
          </w:tcPr>
          <w:p w14:paraId="7B5012B1" w14:textId="77777777" w:rsidR="00BC283E" w:rsidRDefault="00BC283E" w:rsidP="00D40C8E">
            <w:r>
              <w:t>0x00D0</w:t>
            </w:r>
          </w:p>
        </w:tc>
        <w:tc>
          <w:tcPr>
            <w:tcW w:w="2052" w:type="dxa"/>
            <w:tcBorders>
              <w:top w:val="single" w:sz="6" w:space="0" w:color="auto"/>
              <w:left w:val="single" w:sz="6" w:space="0" w:color="auto"/>
              <w:bottom w:val="single" w:sz="6" w:space="0" w:color="auto"/>
              <w:right w:val="single" w:sz="6" w:space="0" w:color="auto"/>
            </w:tcBorders>
          </w:tcPr>
          <w:p w14:paraId="49E9FCDF" w14:textId="77777777" w:rsidR="00BC283E" w:rsidRDefault="00BC283E" w:rsidP="00D40C8E">
            <w:r>
              <w:t>DMA_SRC</w:t>
            </w:r>
          </w:p>
        </w:tc>
        <w:tc>
          <w:tcPr>
            <w:tcW w:w="4134" w:type="dxa"/>
            <w:tcBorders>
              <w:top w:val="single" w:sz="6" w:space="0" w:color="auto"/>
              <w:left w:val="single" w:sz="6" w:space="0" w:color="auto"/>
              <w:bottom w:val="single" w:sz="6" w:space="0" w:color="auto"/>
              <w:right w:val="single" w:sz="12" w:space="0" w:color="auto"/>
            </w:tcBorders>
          </w:tcPr>
          <w:p w14:paraId="3096D87F" w14:textId="77777777" w:rsidR="00BC283E" w:rsidRDefault="00BC283E" w:rsidP="00D40C8E">
            <w:r>
              <w:t>DMA Address Source Register</w:t>
            </w:r>
          </w:p>
        </w:tc>
      </w:tr>
      <w:tr w:rsidR="00BC283E" w14:paraId="41460F48" w14:textId="77777777" w:rsidTr="00D40C8E">
        <w:trPr>
          <w:cantSplit/>
        </w:trPr>
        <w:tc>
          <w:tcPr>
            <w:tcW w:w="2652" w:type="dxa"/>
            <w:tcBorders>
              <w:top w:val="single" w:sz="6" w:space="0" w:color="auto"/>
              <w:left w:val="single" w:sz="12" w:space="0" w:color="auto"/>
              <w:bottom w:val="single" w:sz="6" w:space="0" w:color="auto"/>
              <w:right w:val="single" w:sz="6" w:space="0" w:color="auto"/>
            </w:tcBorders>
          </w:tcPr>
          <w:p w14:paraId="5923AAE2" w14:textId="77777777" w:rsidR="00BC283E" w:rsidRDefault="00BC283E" w:rsidP="00D40C8E">
            <w:r>
              <w:t>0x00D4</w:t>
            </w:r>
          </w:p>
        </w:tc>
        <w:tc>
          <w:tcPr>
            <w:tcW w:w="2052" w:type="dxa"/>
            <w:tcBorders>
              <w:top w:val="single" w:sz="6" w:space="0" w:color="auto"/>
              <w:left w:val="single" w:sz="6" w:space="0" w:color="auto"/>
              <w:bottom w:val="single" w:sz="6" w:space="0" w:color="auto"/>
              <w:right w:val="single" w:sz="6" w:space="0" w:color="auto"/>
            </w:tcBorders>
          </w:tcPr>
          <w:p w14:paraId="485F948A" w14:textId="77777777" w:rsidR="00BC283E" w:rsidRDefault="00BC283E" w:rsidP="00D40C8E">
            <w:r>
              <w:t>DMA_DST</w:t>
            </w:r>
          </w:p>
        </w:tc>
        <w:tc>
          <w:tcPr>
            <w:tcW w:w="4134" w:type="dxa"/>
            <w:tcBorders>
              <w:top w:val="single" w:sz="6" w:space="0" w:color="auto"/>
              <w:left w:val="single" w:sz="6" w:space="0" w:color="auto"/>
              <w:bottom w:val="single" w:sz="6" w:space="0" w:color="auto"/>
              <w:right w:val="single" w:sz="12" w:space="0" w:color="auto"/>
            </w:tcBorders>
          </w:tcPr>
          <w:p w14:paraId="15D25651" w14:textId="77777777" w:rsidR="00BC283E" w:rsidRDefault="00BC283E" w:rsidP="00D40C8E">
            <w:r>
              <w:t>DMA Address Destination Register</w:t>
            </w:r>
          </w:p>
        </w:tc>
      </w:tr>
      <w:tr w:rsidR="00BC283E" w14:paraId="6435379C" w14:textId="77777777" w:rsidTr="00D40C8E">
        <w:trPr>
          <w:cantSplit/>
        </w:trPr>
        <w:tc>
          <w:tcPr>
            <w:tcW w:w="2652" w:type="dxa"/>
            <w:tcBorders>
              <w:top w:val="single" w:sz="6" w:space="0" w:color="auto"/>
              <w:left w:val="single" w:sz="12" w:space="0" w:color="auto"/>
              <w:bottom w:val="single" w:sz="6" w:space="0" w:color="auto"/>
              <w:right w:val="single" w:sz="6" w:space="0" w:color="auto"/>
            </w:tcBorders>
          </w:tcPr>
          <w:p w14:paraId="37C51D4A" w14:textId="77777777" w:rsidR="00BC283E" w:rsidRDefault="00BC283E" w:rsidP="00D40C8E">
            <w:r>
              <w:t>0x00D8</w:t>
            </w:r>
          </w:p>
        </w:tc>
        <w:tc>
          <w:tcPr>
            <w:tcW w:w="2052" w:type="dxa"/>
            <w:tcBorders>
              <w:top w:val="single" w:sz="6" w:space="0" w:color="auto"/>
              <w:left w:val="single" w:sz="6" w:space="0" w:color="auto"/>
              <w:bottom w:val="single" w:sz="6" w:space="0" w:color="auto"/>
              <w:right w:val="single" w:sz="6" w:space="0" w:color="auto"/>
            </w:tcBorders>
          </w:tcPr>
          <w:p w14:paraId="20017B73" w14:textId="77777777" w:rsidR="00BC283E" w:rsidRDefault="00BC283E" w:rsidP="00D40C8E">
            <w:r>
              <w:t>DMA_CMD</w:t>
            </w:r>
          </w:p>
        </w:tc>
        <w:tc>
          <w:tcPr>
            <w:tcW w:w="4134" w:type="dxa"/>
            <w:tcBorders>
              <w:top w:val="single" w:sz="6" w:space="0" w:color="auto"/>
              <w:left w:val="single" w:sz="6" w:space="0" w:color="auto"/>
              <w:bottom w:val="single" w:sz="6" w:space="0" w:color="auto"/>
              <w:right w:val="single" w:sz="12" w:space="0" w:color="auto"/>
            </w:tcBorders>
          </w:tcPr>
          <w:p w14:paraId="73E99CE7" w14:textId="77777777" w:rsidR="00BC283E" w:rsidRDefault="00BC283E" w:rsidP="00D40C8E">
            <w:r>
              <w:t>DMA PCI Command Register</w:t>
            </w:r>
          </w:p>
        </w:tc>
      </w:tr>
      <w:tr w:rsidR="00BC283E" w14:paraId="36D87EDE" w14:textId="77777777" w:rsidTr="00D40C8E">
        <w:trPr>
          <w:cantSplit/>
        </w:trPr>
        <w:tc>
          <w:tcPr>
            <w:tcW w:w="2652" w:type="dxa"/>
            <w:tcBorders>
              <w:top w:val="single" w:sz="6" w:space="0" w:color="auto"/>
              <w:left w:val="single" w:sz="12" w:space="0" w:color="auto"/>
              <w:bottom w:val="single" w:sz="6" w:space="0" w:color="auto"/>
              <w:right w:val="single" w:sz="6" w:space="0" w:color="auto"/>
            </w:tcBorders>
          </w:tcPr>
          <w:p w14:paraId="68A358E0" w14:textId="77777777" w:rsidR="00BC283E" w:rsidRDefault="00BC283E" w:rsidP="00D40C8E">
            <w:r>
              <w:t>0x00DC</w:t>
            </w:r>
          </w:p>
        </w:tc>
        <w:tc>
          <w:tcPr>
            <w:tcW w:w="2052" w:type="dxa"/>
            <w:tcBorders>
              <w:top w:val="single" w:sz="6" w:space="0" w:color="auto"/>
              <w:left w:val="single" w:sz="6" w:space="0" w:color="auto"/>
              <w:bottom w:val="single" w:sz="6" w:space="0" w:color="auto"/>
              <w:right w:val="single" w:sz="6" w:space="0" w:color="auto"/>
            </w:tcBorders>
          </w:tcPr>
          <w:p w14:paraId="5D957738" w14:textId="77777777" w:rsidR="00BC283E" w:rsidRDefault="00BC283E" w:rsidP="00D40C8E">
            <w:r>
              <w:t>Reserved</w:t>
            </w:r>
          </w:p>
        </w:tc>
        <w:tc>
          <w:tcPr>
            <w:tcW w:w="4134" w:type="dxa"/>
            <w:tcBorders>
              <w:top w:val="single" w:sz="6" w:space="0" w:color="auto"/>
              <w:left w:val="single" w:sz="6" w:space="0" w:color="auto"/>
              <w:bottom w:val="single" w:sz="6" w:space="0" w:color="auto"/>
              <w:right w:val="single" w:sz="12" w:space="0" w:color="auto"/>
            </w:tcBorders>
          </w:tcPr>
          <w:p w14:paraId="4A0B841F" w14:textId="77777777" w:rsidR="00BC283E" w:rsidRDefault="00BC283E" w:rsidP="00D40C8E">
            <w:r>
              <w:t>Reserved</w:t>
            </w:r>
          </w:p>
        </w:tc>
      </w:tr>
      <w:tr w:rsidR="00BC283E" w14:paraId="6E3DD1DB" w14:textId="77777777" w:rsidTr="00D40C8E">
        <w:trPr>
          <w:cantSplit/>
        </w:trPr>
        <w:tc>
          <w:tcPr>
            <w:tcW w:w="2652" w:type="dxa"/>
            <w:tcBorders>
              <w:top w:val="single" w:sz="6" w:space="0" w:color="auto"/>
              <w:left w:val="single" w:sz="12" w:space="0" w:color="auto"/>
              <w:bottom w:val="single" w:sz="12" w:space="0" w:color="auto"/>
              <w:right w:val="single" w:sz="6" w:space="0" w:color="auto"/>
            </w:tcBorders>
          </w:tcPr>
          <w:p w14:paraId="2A87C9D1" w14:textId="77777777" w:rsidR="00BC283E" w:rsidRDefault="00BC283E" w:rsidP="00D40C8E">
            <w:r>
              <w:t>0x00E0</w:t>
            </w:r>
          </w:p>
        </w:tc>
        <w:tc>
          <w:tcPr>
            <w:tcW w:w="2052" w:type="dxa"/>
            <w:tcBorders>
              <w:top w:val="single" w:sz="6" w:space="0" w:color="auto"/>
              <w:left w:val="single" w:sz="6" w:space="0" w:color="auto"/>
              <w:bottom w:val="single" w:sz="12" w:space="0" w:color="auto"/>
              <w:right w:val="single" w:sz="6" w:space="0" w:color="auto"/>
            </w:tcBorders>
          </w:tcPr>
          <w:p w14:paraId="36560F1F" w14:textId="77777777" w:rsidR="00BC283E" w:rsidRDefault="00BC283E" w:rsidP="00D40C8E">
            <w:r>
              <w:t>PCI_BMWA</w:t>
            </w:r>
          </w:p>
        </w:tc>
        <w:tc>
          <w:tcPr>
            <w:tcW w:w="4134" w:type="dxa"/>
            <w:tcBorders>
              <w:top w:val="single" w:sz="6" w:space="0" w:color="auto"/>
              <w:left w:val="single" w:sz="6" w:space="0" w:color="auto"/>
              <w:bottom w:val="single" w:sz="12" w:space="0" w:color="auto"/>
              <w:right w:val="single" w:sz="12" w:space="0" w:color="auto"/>
            </w:tcBorders>
          </w:tcPr>
          <w:p w14:paraId="1E8EFAF2" w14:textId="77777777" w:rsidR="00BC283E" w:rsidRDefault="00BC283E" w:rsidP="00D40C8E">
            <w:r>
              <w:t>PCI Bus Master Write Address Register</w:t>
            </w:r>
          </w:p>
        </w:tc>
      </w:tr>
      <w:tr w:rsidR="00BC283E" w14:paraId="16926FEE" w14:textId="77777777" w:rsidTr="00D40C8E">
        <w:trPr>
          <w:cantSplit/>
        </w:trPr>
        <w:tc>
          <w:tcPr>
            <w:tcW w:w="2652" w:type="dxa"/>
            <w:tcBorders>
              <w:top w:val="single" w:sz="6" w:space="0" w:color="auto"/>
              <w:left w:val="single" w:sz="12" w:space="0" w:color="auto"/>
              <w:bottom w:val="single" w:sz="12" w:space="0" w:color="auto"/>
              <w:right w:val="single" w:sz="6" w:space="0" w:color="auto"/>
            </w:tcBorders>
          </w:tcPr>
          <w:p w14:paraId="54A8A463" w14:textId="77777777" w:rsidR="00BC283E" w:rsidRDefault="00BC283E" w:rsidP="00D40C8E">
            <w:r>
              <w:t>0x00E4</w:t>
            </w:r>
          </w:p>
        </w:tc>
        <w:tc>
          <w:tcPr>
            <w:tcW w:w="2052" w:type="dxa"/>
            <w:tcBorders>
              <w:top w:val="single" w:sz="6" w:space="0" w:color="auto"/>
              <w:left w:val="single" w:sz="6" w:space="0" w:color="auto"/>
              <w:bottom w:val="single" w:sz="12" w:space="0" w:color="auto"/>
              <w:right w:val="single" w:sz="6" w:space="0" w:color="auto"/>
            </w:tcBorders>
          </w:tcPr>
          <w:p w14:paraId="64B73E1B" w14:textId="77777777" w:rsidR="00BC283E" w:rsidRDefault="00BC283E" w:rsidP="00D40C8E">
            <w:r>
              <w:t>PCI_BMTM</w:t>
            </w:r>
          </w:p>
        </w:tc>
        <w:tc>
          <w:tcPr>
            <w:tcW w:w="4134" w:type="dxa"/>
            <w:tcBorders>
              <w:top w:val="single" w:sz="6" w:space="0" w:color="auto"/>
              <w:left w:val="single" w:sz="6" w:space="0" w:color="auto"/>
              <w:bottom w:val="single" w:sz="12" w:space="0" w:color="auto"/>
              <w:right w:val="single" w:sz="12" w:space="0" w:color="auto"/>
            </w:tcBorders>
          </w:tcPr>
          <w:p w14:paraId="64D69156" w14:textId="77777777" w:rsidR="00BC283E" w:rsidRDefault="00BC283E" w:rsidP="00D40C8E">
            <w:r>
              <w:t>PCI Bus Master Trigger Mask Register</w:t>
            </w:r>
          </w:p>
        </w:tc>
      </w:tr>
    </w:tbl>
    <w:p w14:paraId="0ADCAF38" w14:textId="77777777" w:rsidR="00BC283E" w:rsidRDefault="00BC283E" w:rsidP="00BC283E">
      <w:pPr>
        <w:pStyle w:val="Heading3"/>
      </w:pPr>
    </w:p>
    <w:p w14:paraId="4F3A9BD5" w14:textId="77777777" w:rsidR="00BC283E" w:rsidRDefault="00BC283E" w:rsidP="00BC283E">
      <w:pPr>
        <w:pStyle w:val="Heading3"/>
      </w:pPr>
    </w:p>
    <w:p w14:paraId="167925D4" w14:textId="77777777" w:rsidR="00BC283E" w:rsidRDefault="00BC283E" w:rsidP="00BC283E">
      <w:pPr>
        <w:pStyle w:val="Heading3"/>
      </w:pPr>
      <w:r>
        <w:br w:type="page"/>
      </w:r>
      <w:r>
        <w:lastRenderedPageBreak/>
        <w:t>2.3.3</w:t>
      </w:r>
      <w:r>
        <w:tab/>
        <w:t>Memory Mapped Global Registers</w:t>
      </w:r>
    </w:p>
    <w:p w14:paraId="40ACFBA0" w14:textId="77777777" w:rsidR="00BC283E" w:rsidRDefault="00BC283E" w:rsidP="00BC283E">
      <w:pPr>
        <w:pStyle w:val="NormalIndent"/>
        <w:ind w:left="0"/>
        <w:rPr>
          <w:rFonts w:ascii="Times New Roman" w:hAnsi="Times New Roman"/>
        </w:rPr>
      </w:pPr>
    </w:p>
    <w:p w14:paraId="473DF926" w14:textId="77777777" w:rsidR="00BC283E" w:rsidRDefault="00BC283E" w:rsidP="00BC283E">
      <w:r>
        <w:t xml:space="preserve">The following is a list of the memory mapped global registers. The base address of these registers is offset by the value loaded in the RBASE_G register in Memory space.  The DAC registers, 0x0000-0x001C, should only be accessed in non-burst mode.  </w:t>
      </w:r>
    </w:p>
    <w:p w14:paraId="2F8C0058" w14:textId="77777777" w:rsidR="00BC283E" w:rsidRDefault="00BC283E" w:rsidP="00BC283E"/>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3078"/>
        <w:gridCol w:w="2070"/>
        <w:gridCol w:w="3870"/>
      </w:tblGrid>
      <w:tr w:rsidR="00BC283E" w14:paraId="0A7FDAEF" w14:textId="77777777" w:rsidTr="00D40C8E">
        <w:trPr>
          <w:cantSplit/>
        </w:trPr>
        <w:tc>
          <w:tcPr>
            <w:tcW w:w="3078" w:type="dxa"/>
          </w:tcPr>
          <w:p w14:paraId="28F60C22" w14:textId="77777777" w:rsidR="00BC283E" w:rsidRDefault="00BC283E" w:rsidP="00D40C8E">
            <w:pPr>
              <w:rPr>
                <w:b/>
              </w:rPr>
            </w:pPr>
            <w:r>
              <w:rPr>
                <w:b/>
              </w:rPr>
              <w:br w:type="page"/>
              <w:t>MEMORY  ADDRESS</w:t>
            </w:r>
          </w:p>
        </w:tc>
        <w:tc>
          <w:tcPr>
            <w:tcW w:w="2070" w:type="dxa"/>
          </w:tcPr>
          <w:p w14:paraId="023C37DE" w14:textId="77777777" w:rsidR="00BC283E" w:rsidRDefault="00BC283E" w:rsidP="00D40C8E">
            <w:pPr>
              <w:rPr>
                <w:b/>
              </w:rPr>
            </w:pPr>
            <w:r>
              <w:rPr>
                <w:b/>
              </w:rPr>
              <w:t>REGISTER NAME</w:t>
            </w:r>
          </w:p>
        </w:tc>
        <w:tc>
          <w:tcPr>
            <w:tcW w:w="3870" w:type="dxa"/>
          </w:tcPr>
          <w:p w14:paraId="5B37E603" w14:textId="77777777" w:rsidR="00BC283E" w:rsidRDefault="00BC283E" w:rsidP="00D40C8E">
            <w:pPr>
              <w:jc w:val="both"/>
              <w:rPr>
                <w:b/>
              </w:rPr>
            </w:pPr>
            <w:r>
              <w:rPr>
                <w:b/>
              </w:rPr>
              <w:t>DESCRIPTION</w:t>
            </w:r>
          </w:p>
        </w:tc>
      </w:tr>
      <w:tr w:rsidR="00BC283E" w14:paraId="3D0FFB54" w14:textId="77777777" w:rsidTr="00D40C8E">
        <w:trPr>
          <w:cantSplit/>
        </w:trPr>
        <w:tc>
          <w:tcPr>
            <w:tcW w:w="3078" w:type="dxa"/>
          </w:tcPr>
          <w:p w14:paraId="65FEC522" w14:textId="77777777" w:rsidR="00BC283E" w:rsidRDefault="00BC283E" w:rsidP="00D40C8E">
            <w:r>
              <w:t>0x0000</w:t>
            </w:r>
          </w:p>
        </w:tc>
        <w:tc>
          <w:tcPr>
            <w:tcW w:w="2070" w:type="dxa"/>
          </w:tcPr>
          <w:p w14:paraId="79DDA009" w14:textId="77777777" w:rsidR="00BC283E" w:rsidRDefault="00BC283E" w:rsidP="00D40C8E">
            <w:r>
              <w:t>DAC_00</w:t>
            </w:r>
          </w:p>
        </w:tc>
        <w:tc>
          <w:tcPr>
            <w:tcW w:w="3870" w:type="dxa"/>
          </w:tcPr>
          <w:p w14:paraId="46516EAF" w14:textId="77777777" w:rsidR="00BC283E" w:rsidRDefault="00BC283E" w:rsidP="00D40C8E">
            <w:r>
              <w:t>DAC Register 00</w:t>
            </w:r>
          </w:p>
        </w:tc>
      </w:tr>
      <w:tr w:rsidR="00BC283E" w14:paraId="62577ADD" w14:textId="77777777" w:rsidTr="00D40C8E">
        <w:trPr>
          <w:cantSplit/>
        </w:trPr>
        <w:tc>
          <w:tcPr>
            <w:tcW w:w="3078" w:type="dxa"/>
          </w:tcPr>
          <w:p w14:paraId="2929917F" w14:textId="77777777" w:rsidR="00BC283E" w:rsidRDefault="00BC283E" w:rsidP="00D40C8E">
            <w:r>
              <w:t>0x0004</w:t>
            </w:r>
          </w:p>
        </w:tc>
        <w:tc>
          <w:tcPr>
            <w:tcW w:w="2070" w:type="dxa"/>
          </w:tcPr>
          <w:p w14:paraId="3ABF6FA8" w14:textId="77777777" w:rsidR="00BC283E" w:rsidRDefault="00BC283E" w:rsidP="00D40C8E">
            <w:r>
              <w:t>DAC_01</w:t>
            </w:r>
          </w:p>
        </w:tc>
        <w:tc>
          <w:tcPr>
            <w:tcW w:w="3870" w:type="dxa"/>
          </w:tcPr>
          <w:p w14:paraId="5D2B548D" w14:textId="77777777" w:rsidR="00BC283E" w:rsidRDefault="00BC283E" w:rsidP="00D40C8E">
            <w:r>
              <w:t>DAC Register 01</w:t>
            </w:r>
          </w:p>
        </w:tc>
      </w:tr>
      <w:tr w:rsidR="00BC283E" w14:paraId="14B35E19" w14:textId="77777777" w:rsidTr="00D40C8E">
        <w:trPr>
          <w:cantSplit/>
        </w:trPr>
        <w:tc>
          <w:tcPr>
            <w:tcW w:w="3078" w:type="dxa"/>
          </w:tcPr>
          <w:p w14:paraId="511161BA" w14:textId="77777777" w:rsidR="00BC283E" w:rsidRDefault="00BC283E" w:rsidP="00D40C8E">
            <w:r>
              <w:t>0x0008</w:t>
            </w:r>
          </w:p>
        </w:tc>
        <w:tc>
          <w:tcPr>
            <w:tcW w:w="2070" w:type="dxa"/>
          </w:tcPr>
          <w:p w14:paraId="22DEF690" w14:textId="77777777" w:rsidR="00BC283E" w:rsidRDefault="00BC283E" w:rsidP="00D40C8E">
            <w:r>
              <w:t>DAC_02</w:t>
            </w:r>
          </w:p>
        </w:tc>
        <w:tc>
          <w:tcPr>
            <w:tcW w:w="3870" w:type="dxa"/>
          </w:tcPr>
          <w:p w14:paraId="5EA5AB8E" w14:textId="77777777" w:rsidR="00BC283E" w:rsidRDefault="00BC283E" w:rsidP="00D40C8E">
            <w:r>
              <w:t>DAC Register 02</w:t>
            </w:r>
          </w:p>
        </w:tc>
      </w:tr>
      <w:tr w:rsidR="00BC283E" w14:paraId="6284E8CE" w14:textId="77777777" w:rsidTr="00D40C8E">
        <w:trPr>
          <w:cantSplit/>
        </w:trPr>
        <w:tc>
          <w:tcPr>
            <w:tcW w:w="3078" w:type="dxa"/>
          </w:tcPr>
          <w:p w14:paraId="402DB40F" w14:textId="77777777" w:rsidR="00BC283E" w:rsidRDefault="00BC283E" w:rsidP="00D40C8E">
            <w:r>
              <w:t>0x000C</w:t>
            </w:r>
          </w:p>
        </w:tc>
        <w:tc>
          <w:tcPr>
            <w:tcW w:w="2070" w:type="dxa"/>
          </w:tcPr>
          <w:p w14:paraId="34616829" w14:textId="77777777" w:rsidR="00BC283E" w:rsidRDefault="00BC283E" w:rsidP="00D40C8E">
            <w:r>
              <w:t>DAC_03</w:t>
            </w:r>
          </w:p>
        </w:tc>
        <w:tc>
          <w:tcPr>
            <w:tcW w:w="3870" w:type="dxa"/>
          </w:tcPr>
          <w:p w14:paraId="17E5B607" w14:textId="77777777" w:rsidR="00BC283E" w:rsidRDefault="00BC283E" w:rsidP="00D40C8E">
            <w:r>
              <w:t>DAC Register 03</w:t>
            </w:r>
          </w:p>
        </w:tc>
      </w:tr>
      <w:tr w:rsidR="00BC283E" w14:paraId="79BAB8E9" w14:textId="77777777" w:rsidTr="00D40C8E">
        <w:trPr>
          <w:cantSplit/>
        </w:trPr>
        <w:tc>
          <w:tcPr>
            <w:tcW w:w="3078" w:type="dxa"/>
          </w:tcPr>
          <w:p w14:paraId="1FE424DE" w14:textId="77777777" w:rsidR="00BC283E" w:rsidRDefault="00BC283E" w:rsidP="00D40C8E">
            <w:r>
              <w:t>0x0010</w:t>
            </w:r>
          </w:p>
        </w:tc>
        <w:tc>
          <w:tcPr>
            <w:tcW w:w="2070" w:type="dxa"/>
          </w:tcPr>
          <w:p w14:paraId="0E67200F" w14:textId="77777777" w:rsidR="00BC283E" w:rsidRDefault="00BC283E" w:rsidP="00D40C8E">
            <w:r>
              <w:t>DAC_04</w:t>
            </w:r>
          </w:p>
        </w:tc>
        <w:tc>
          <w:tcPr>
            <w:tcW w:w="3870" w:type="dxa"/>
          </w:tcPr>
          <w:p w14:paraId="254596E6" w14:textId="77777777" w:rsidR="00BC283E" w:rsidRDefault="00BC283E" w:rsidP="00D40C8E">
            <w:r>
              <w:t>DAC Register 04</w:t>
            </w:r>
          </w:p>
        </w:tc>
      </w:tr>
      <w:tr w:rsidR="00BC283E" w14:paraId="5A79B43C" w14:textId="77777777" w:rsidTr="00D40C8E">
        <w:trPr>
          <w:cantSplit/>
        </w:trPr>
        <w:tc>
          <w:tcPr>
            <w:tcW w:w="3078" w:type="dxa"/>
          </w:tcPr>
          <w:p w14:paraId="0B54CE2A" w14:textId="77777777" w:rsidR="00BC283E" w:rsidRDefault="00BC283E" w:rsidP="00D40C8E">
            <w:r>
              <w:t>0x0014</w:t>
            </w:r>
          </w:p>
        </w:tc>
        <w:tc>
          <w:tcPr>
            <w:tcW w:w="2070" w:type="dxa"/>
          </w:tcPr>
          <w:p w14:paraId="4F75DD20" w14:textId="77777777" w:rsidR="00BC283E" w:rsidRDefault="00BC283E" w:rsidP="00D40C8E">
            <w:r>
              <w:t>DAC_05</w:t>
            </w:r>
          </w:p>
        </w:tc>
        <w:tc>
          <w:tcPr>
            <w:tcW w:w="3870" w:type="dxa"/>
          </w:tcPr>
          <w:p w14:paraId="77B0F37B" w14:textId="77777777" w:rsidR="00BC283E" w:rsidRDefault="00BC283E" w:rsidP="00D40C8E">
            <w:r>
              <w:t>DAC Register 05</w:t>
            </w:r>
          </w:p>
        </w:tc>
      </w:tr>
      <w:tr w:rsidR="00BC283E" w14:paraId="5D39F01B" w14:textId="77777777" w:rsidTr="00D40C8E">
        <w:trPr>
          <w:cantSplit/>
        </w:trPr>
        <w:tc>
          <w:tcPr>
            <w:tcW w:w="3078" w:type="dxa"/>
          </w:tcPr>
          <w:p w14:paraId="0A045A0F" w14:textId="77777777" w:rsidR="00BC283E" w:rsidRDefault="00BC283E" w:rsidP="00D40C8E">
            <w:r>
              <w:t>0x0018</w:t>
            </w:r>
          </w:p>
        </w:tc>
        <w:tc>
          <w:tcPr>
            <w:tcW w:w="2070" w:type="dxa"/>
          </w:tcPr>
          <w:p w14:paraId="63FFB961" w14:textId="77777777" w:rsidR="00BC283E" w:rsidRDefault="00BC283E" w:rsidP="00D40C8E">
            <w:r>
              <w:t>DAC_06</w:t>
            </w:r>
          </w:p>
        </w:tc>
        <w:tc>
          <w:tcPr>
            <w:tcW w:w="3870" w:type="dxa"/>
          </w:tcPr>
          <w:p w14:paraId="6477A676" w14:textId="77777777" w:rsidR="00BC283E" w:rsidRDefault="00BC283E" w:rsidP="00D40C8E">
            <w:r>
              <w:t>DAC Register 06</w:t>
            </w:r>
          </w:p>
        </w:tc>
      </w:tr>
      <w:tr w:rsidR="00BC283E" w14:paraId="720C9DA1" w14:textId="77777777" w:rsidTr="00D40C8E">
        <w:trPr>
          <w:cantSplit/>
        </w:trPr>
        <w:tc>
          <w:tcPr>
            <w:tcW w:w="3078" w:type="dxa"/>
          </w:tcPr>
          <w:p w14:paraId="12BD2396" w14:textId="77777777" w:rsidR="00BC283E" w:rsidRDefault="00BC283E" w:rsidP="00D40C8E">
            <w:r>
              <w:t>0x001C</w:t>
            </w:r>
          </w:p>
        </w:tc>
        <w:tc>
          <w:tcPr>
            <w:tcW w:w="2070" w:type="dxa"/>
          </w:tcPr>
          <w:p w14:paraId="7D0AFAEB" w14:textId="77777777" w:rsidR="00BC283E" w:rsidRDefault="00BC283E" w:rsidP="00D40C8E">
            <w:r>
              <w:t>DAC_07</w:t>
            </w:r>
          </w:p>
        </w:tc>
        <w:tc>
          <w:tcPr>
            <w:tcW w:w="3870" w:type="dxa"/>
          </w:tcPr>
          <w:p w14:paraId="294909E0" w14:textId="77777777" w:rsidR="00BC283E" w:rsidRDefault="00BC283E" w:rsidP="00D40C8E">
            <w:r>
              <w:t>DAC Register 07</w:t>
            </w:r>
          </w:p>
        </w:tc>
      </w:tr>
      <w:tr w:rsidR="00BC283E" w14:paraId="12B27D06" w14:textId="77777777" w:rsidTr="00D40C8E">
        <w:trPr>
          <w:cantSplit/>
        </w:trPr>
        <w:tc>
          <w:tcPr>
            <w:tcW w:w="3078" w:type="dxa"/>
          </w:tcPr>
          <w:p w14:paraId="69081FB9" w14:textId="77777777" w:rsidR="00BC283E" w:rsidRDefault="00BC283E" w:rsidP="00D40C8E">
            <w:r>
              <w:t>0x0020</w:t>
            </w:r>
          </w:p>
        </w:tc>
        <w:tc>
          <w:tcPr>
            <w:tcW w:w="2070" w:type="dxa"/>
          </w:tcPr>
          <w:p w14:paraId="77B5EE52" w14:textId="77777777" w:rsidR="00BC283E" w:rsidRDefault="00BC283E" w:rsidP="00D40C8E">
            <w:r>
              <w:t>INT_VCNT</w:t>
            </w:r>
          </w:p>
        </w:tc>
        <w:tc>
          <w:tcPr>
            <w:tcW w:w="3870" w:type="dxa"/>
          </w:tcPr>
          <w:p w14:paraId="1984B222" w14:textId="77777777" w:rsidR="00BC283E" w:rsidRDefault="00BC283E" w:rsidP="00D40C8E">
            <w:r>
              <w:t>Vertical Interrupt Counter</w:t>
            </w:r>
          </w:p>
        </w:tc>
      </w:tr>
      <w:tr w:rsidR="00BC283E" w14:paraId="323F9033" w14:textId="77777777" w:rsidTr="00D40C8E">
        <w:trPr>
          <w:cantSplit/>
        </w:trPr>
        <w:tc>
          <w:tcPr>
            <w:tcW w:w="3078" w:type="dxa"/>
          </w:tcPr>
          <w:p w14:paraId="64730B45" w14:textId="77777777" w:rsidR="00BC283E" w:rsidRDefault="00BC283E" w:rsidP="00D40C8E">
            <w:r>
              <w:t>0x0024</w:t>
            </w:r>
          </w:p>
        </w:tc>
        <w:tc>
          <w:tcPr>
            <w:tcW w:w="2070" w:type="dxa"/>
          </w:tcPr>
          <w:p w14:paraId="2C8449D5" w14:textId="77777777" w:rsidR="00BC283E" w:rsidRDefault="00BC283E" w:rsidP="00D40C8E">
            <w:r>
              <w:t>INT_HCNT</w:t>
            </w:r>
          </w:p>
        </w:tc>
        <w:tc>
          <w:tcPr>
            <w:tcW w:w="3870" w:type="dxa"/>
          </w:tcPr>
          <w:p w14:paraId="6A113C34" w14:textId="77777777" w:rsidR="00BC283E" w:rsidRDefault="00BC283E" w:rsidP="00D40C8E">
            <w:r>
              <w:t>Horizontal interrupt counter</w:t>
            </w:r>
          </w:p>
        </w:tc>
      </w:tr>
      <w:tr w:rsidR="00BC283E" w14:paraId="093BEB59" w14:textId="77777777" w:rsidTr="00D40C8E">
        <w:trPr>
          <w:cantSplit/>
        </w:trPr>
        <w:tc>
          <w:tcPr>
            <w:tcW w:w="3078" w:type="dxa"/>
          </w:tcPr>
          <w:p w14:paraId="4B8BD14A" w14:textId="77777777" w:rsidR="00BC283E" w:rsidRDefault="00BC283E" w:rsidP="00D40C8E">
            <w:r>
              <w:t>0x0028</w:t>
            </w:r>
          </w:p>
        </w:tc>
        <w:tc>
          <w:tcPr>
            <w:tcW w:w="2070" w:type="dxa"/>
          </w:tcPr>
          <w:p w14:paraId="4DE8D8C7" w14:textId="77777777" w:rsidR="00BC283E" w:rsidRDefault="00BC283E" w:rsidP="00D40C8E">
            <w:r>
              <w:t xml:space="preserve">DB_ADR </w:t>
            </w:r>
          </w:p>
        </w:tc>
        <w:tc>
          <w:tcPr>
            <w:tcW w:w="3870" w:type="dxa"/>
          </w:tcPr>
          <w:p w14:paraId="78D11C69" w14:textId="77777777" w:rsidR="00BC283E" w:rsidRDefault="00BC283E" w:rsidP="00D40C8E">
            <w:r>
              <w:t>Display start address</w:t>
            </w:r>
          </w:p>
        </w:tc>
      </w:tr>
      <w:tr w:rsidR="00BC283E" w14:paraId="60C6C552" w14:textId="77777777" w:rsidTr="00D40C8E">
        <w:trPr>
          <w:cantSplit/>
        </w:trPr>
        <w:tc>
          <w:tcPr>
            <w:tcW w:w="3078" w:type="dxa"/>
          </w:tcPr>
          <w:p w14:paraId="5AC06AE8" w14:textId="77777777" w:rsidR="00BC283E" w:rsidRDefault="00BC283E" w:rsidP="00D40C8E">
            <w:r>
              <w:t>0x002C</w:t>
            </w:r>
          </w:p>
        </w:tc>
        <w:tc>
          <w:tcPr>
            <w:tcW w:w="2070" w:type="dxa"/>
          </w:tcPr>
          <w:p w14:paraId="22D21B41" w14:textId="77777777" w:rsidR="00BC283E" w:rsidRDefault="00BC283E" w:rsidP="00D40C8E">
            <w:r>
              <w:t>DB_PTCH</w:t>
            </w:r>
          </w:p>
        </w:tc>
        <w:tc>
          <w:tcPr>
            <w:tcW w:w="3870" w:type="dxa"/>
          </w:tcPr>
          <w:p w14:paraId="716C3F56" w14:textId="77777777" w:rsidR="00BC283E" w:rsidRDefault="00BC283E" w:rsidP="00D40C8E">
            <w:r>
              <w:t>Display pitch</w:t>
            </w:r>
          </w:p>
        </w:tc>
      </w:tr>
      <w:tr w:rsidR="00BC283E" w14:paraId="7047913B" w14:textId="77777777" w:rsidTr="00D40C8E">
        <w:trPr>
          <w:cantSplit/>
        </w:trPr>
        <w:tc>
          <w:tcPr>
            <w:tcW w:w="3078" w:type="dxa"/>
          </w:tcPr>
          <w:p w14:paraId="448CB707" w14:textId="77777777" w:rsidR="00BC283E" w:rsidRDefault="00BC283E" w:rsidP="00D40C8E">
            <w:r>
              <w:t>0x0030</w:t>
            </w:r>
          </w:p>
        </w:tc>
        <w:tc>
          <w:tcPr>
            <w:tcW w:w="2070" w:type="dxa"/>
          </w:tcPr>
          <w:p w14:paraId="65565205" w14:textId="77777777" w:rsidR="00BC283E" w:rsidRDefault="00BC283E" w:rsidP="00D40C8E">
            <w:r>
              <w:t>CRT_HAC</w:t>
            </w:r>
          </w:p>
        </w:tc>
        <w:tc>
          <w:tcPr>
            <w:tcW w:w="3870" w:type="dxa"/>
          </w:tcPr>
          <w:p w14:paraId="3B9578C9" w14:textId="77777777" w:rsidR="00BC283E" w:rsidRDefault="00BC283E" w:rsidP="00D40C8E">
            <w:r>
              <w:t>Horizontal active line width</w:t>
            </w:r>
          </w:p>
        </w:tc>
      </w:tr>
      <w:tr w:rsidR="00BC283E" w14:paraId="4EF4B50B" w14:textId="77777777" w:rsidTr="00D40C8E">
        <w:trPr>
          <w:cantSplit/>
        </w:trPr>
        <w:tc>
          <w:tcPr>
            <w:tcW w:w="3078" w:type="dxa"/>
          </w:tcPr>
          <w:p w14:paraId="049B78F3" w14:textId="77777777" w:rsidR="00BC283E" w:rsidRDefault="00BC283E" w:rsidP="00D40C8E">
            <w:r>
              <w:t>0x0034</w:t>
            </w:r>
          </w:p>
        </w:tc>
        <w:tc>
          <w:tcPr>
            <w:tcW w:w="2070" w:type="dxa"/>
          </w:tcPr>
          <w:p w14:paraId="5B7BC723" w14:textId="77777777" w:rsidR="00BC283E" w:rsidRDefault="00BC283E" w:rsidP="00D40C8E">
            <w:r>
              <w:t>CRT_HBL</w:t>
            </w:r>
          </w:p>
        </w:tc>
        <w:tc>
          <w:tcPr>
            <w:tcW w:w="3870" w:type="dxa"/>
          </w:tcPr>
          <w:p w14:paraId="369360C8" w14:textId="77777777" w:rsidR="00BC283E" w:rsidRDefault="00BC283E" w:rsidP="00D40C8E">
            <w:r>
              <w:t>Horizontal blank width</w:t>
            </w:r>
          </w:p>
        </w:tc>
      </w:tr>
      <w:tr w:rsidR="00BC283E" w14:paraId="62A7BBED" w14:textId="77777777" w:rsidTr="00D40C8E">
        <w:trPr>
          <w:cantSplit/>
        </w:trPr>
        <w:tc>
          <w:tcPr>
            <w:tcW w:w="3078" w:type="dxa"/>
          </w:tcPr>
          <w:p w14:paraId="1CD23F6A" w14:textId="77777777" w:rsidR="00BC283E" w:rsidRDefault="00BC283E" w:rsidP="00D40C8E">
            <w:r>
              <w:t>0x0038</w:t>
            </w:r>
          </w:p>
        </w:tc>
        <w:tc>
          <w:tcPr>
            <w:tcW w:w="2070" w:type="dxa"/>
          </w:tcPr>
          <w:p w14:paraId="48D785DF" w14:textId="77777777" w:rsidR="00BC283E" w:rsidRDefault="00BC283E" w:rsidP="00D40C8E">
            <w:r>
              <w:t>CRT_HFP</w:t>
            </w:r>
          </w:p>
        </w:tc>
        <w:tc>
          <w:tcPr>
            <w:tcW w:w="3870" w:type="dxa"/>
          </w:tcPr>
          <w:p w14:paraId="0F3796FA" w14:textId="77777777" w:rsidR="00BC283E" w:rsidRDefault="00BC283E" w:rsidP="00D40C8E">
            <w:r>
              <w:t>Horizontal front porch width</w:t>
            </w:r>
          </w:p>
        </w:tc>
      </w:tr>
      <w:tr w:rsidR="00BC283E" w14:paraId="3807B392" w14:textId="77777777" w:rsidTr="00D40C8E">
        <w:trPr>
          <w:cantSplit/>
        </w:trPr>
        <w:tc>
          <w:tcPr>
            <w:tcW w:w="3078" w:type="dxa"/>
          </w:tcPr>
          <w:p w14:paraId="57E15B66" w14:textId="77777777" w:rsidR="00BC283E" w:rsidRDefault="00BC283E" w:rsidP="00D40C8E">
            <w:r>
              <w:t>0x003C</w:t>
            </w:r>
          </w:p>
        </w:tc>
        <w:tc>
          <w:tcPr>
            <w:tcW w:w="2070" w:type="dxa"/>
          </w:tcPr>
          <w:p w14:paraId="7B7C2BE5" w14:textId="77777777" w:rsidR="00BC283E" w:rsidRDefault="00BC283E" w:rsidP="00D40C8E">
            <w:r>
              <w:t>CRT_HS</w:t>
            </w:r>
          </w:p>
        </w:tc>
        <w:tc>
          <w:tcPr>
            <w:tcW w:w="3870" w:type="dxa"/>
          </w:tcPr>
          <w:p w14:paraId="65ACFA35" w14:textId="77777777" w:rsidR="00BC283E" w:rsidRDefault="00BC283E" w:rsidP="00D40C8E">
            <w:r>
              <w:t>Horizontal sync width</w:t>
            </w:r>
          </w:p>
        </w:tc>
      </w:tr>
      <w:tr w:rsidR="00BC283E" w14:paraId="223C99FE" w14:textId="77777777" w:rsidTr="00D40C8E">
        <w:trPr>
          <w:cantSplit/>
        </w:trPr>
        <w:tc>
          <w:tcPr>
            <w:tcW w:w="3078" w:type="dxa"/>
          </w:tcPr>
          <w:p w14:paraId="1A80CC98" w14:textId="77777777" w:rsidR="00BC283E" w:rsidRDefault="00BC283E" w:rsidP="00D40C8E">
            <w:r>
              <w:t>0x0040</w:t>
            </w:r>
          </w:p>
        </w:tc>
        <w:tc>
          <w:tcPr>
            <w:tcW w:w="2070" w:type="dxa"/>
          </w:tcPr>
          <w:p w14:paraId="5A35B3EA" w14:textId="77777777" w:rsidR="00BC283E" w:rsidRDefault="00BC283E" w:rsidP="00D40C8E">
            <w:r>
              <w:t>CRT_VAC</w:t>
            </w:r>
          </w:p>
        </w:tc>
        <w:tc>
          <w:tcPr>
            <w:tcW w:w="3870" w:type="dxa"/>
          </w:tcPr>
          <w:p w14:paraId="594409E6" w14:textId="77777777" w:rsidR="00BC283E" w:rsidRDefault="00BC283E" w:rsidP="00D40C8E">
            <w:r>
              <w:t>Vertical active field width</w:t>
            </w:r>
          </w:p>
        </w:tc>
      </w:tr>
      <w:tr w:rsidR="00BC283E" w14:paraId="29961BDE" w14:textId="77777777" w:rsidTr="00D40C8E">
        <w:trPr>
          <w:cantSplit/>
        </w:trPr>
        <w:tc>
          <w:tcPr>
            <w:tcW w:w="3078" w:type="dxa"/>
          </w:tcPr>
          <w:p w14:paraId="09EC6C29" w14:textId="77777777" w:rsidR="00BC283E" w:rsidRDefault="00BC283E" w:rsidP="00D40C8E">
            <w:r>
              <w:t>0x0044</w:t>
            </w:r>
          </w:p>
        </w:tc>
        <w:tc>
          <w:tcPr>
            <w:tcW w:w="2070" w:type="dxa"/>
          </w:tcPr>
          <w:p w14:paraId="4DFE0DED" w14:textId="77777777" w:rsidR="00BC283E" w:rsidRDefault="00BC283E" w:rsidP="00D40C8E">
            <w:r>
              <w:t>CRT_VBL</w:t>
            </w:r>
          </w:p>
        </w:tc>
        <w:tc>
          <w:tcPr>
            <w:tcW w:w="3870" w:type="dxa"/>
          </w:tcPr>
          <w:p w14:paraId="26691D4F" w14:textId="77777777" w:rsidR="00BC283E" w:rsidRDefault="00BC283E" w:rsidP="00D40C8E">
            <w:r>
              <w:t>Vertical blank width</w:t>
            </w:r>
          </w:p>
        </w:tc>
      </w:tr>
      <w:tr w:rsidR="00BC283E" w14:paraId="2A958830" w14:textId="77777777" w:rsidTr="00D40C8E">
        <w:trPr>
          <w:cantSplit/>
        </w:trPr>
        <w:tc>
          <w:tcPr>
            <w:tcW w:w="3078" w:type="dxa"/>
          </w:tcPr>
          <w:p w14:paraId="7EB7E804" w14:textId="77777777" w:rsidR="00BC283E" w:rsidRDefault="00BC283E" w:rsidP="00D40C8E">
            <w:r>
              <w:t>0x0048</w:t>
            </w:r>
          </w:p>
        </w:tc>
        <w:tc>
          <w:tcPr>
            <w:tcW w:w="2070" w:type="dxa"/>
          </w:tcPr>
          <w:p w14:paraId="704CCF85" w14:textId="77777777" w:rsidR="00BC283E" w:rsidRDefault="00BC283E" w:rsidP="00D40C8E">
            <w:r>
              <w:t>CRT_VFP</w:t>
            </w:r>
          </w:p>
        </w:tc>
        <w:tc>
          <w:tcPr>
            <w:tcW w:w="3870" w:type="dxa"/>
          </w:tcPr>
          <w:p w14:paraId="4DC21B13" w14:textId="77777777" w:rsidR="00BC283E" w:rsidRDefault="00BC283E" w:rsidP="00D40C8E">
            <w:r>
              <w:t>Vertical front porch width</w:t>
            </w:r>
          </w:p>
        </w:tc>
      </w:tr>
      <w:tr w:rsidR="00BC283E" w14:paraId="2C5F068D" w14:textId="77777777" w:rsidTr="00D40C8E">
        <w:trPr>
          <w:cantSplit/>
        </w:trPr>
        <w:tc>
          <w:tcPr>
            <w:tcW w:w="3078" w:type="dxa"/>
          </w:tcPr>
          <w:p w14:paraId="45965C93" w14:textId="77777777" w:rsidR="00BC283E" w:rsidRDefault="00BC283E" w:rsidP="00D40C8E">
            <w:r>
              <w:t>0x004C</w:t>
            </w:r>
          </w:p>
        </w:tc>
        <w:tc>
          <w:tcPr>
            <w:tcW w:w="2070" w:type="dxa"/>
          </w:tcPr>
          <w:p w14:paraId="346A43A7" w14:textId="77777777" w:rsidR="00BC283E" w:rsidRDefault="00BC283E" w:rsidP="00D40C8E">
            <w:r>
              <w:t xml:space="preserve">CRT_VS </w:t>
            </w:r>
          </w:p>
        </w:tc>
        <w:tc>
          <w:tcPr>
            <w:tcW w:w="3870" w:type="dxa"/>
          </w:tcPr>
          <w:p w14:paraId="6BB225BF" w14:textId="77777777" w:rsidR="00BC283E" w:rsidRDefault="00BC283E" w:rsidP="00D40C8E">
            <w:r>
              <w:t>Vertical sync width</w:t>
            </w:r>
          </w:p>
        </w:tc>
      </w:tr>
      <w:tr w:rsidR="00BC283E" w14:paraId="2B192FCF" w14:textId="77777777" w:rsidTr="00D40C8E">
        <w:trPr>
          <w:cantSplit/>
        </w:trPr>
        <w:tc>
          <w:tcPr>
            <w:tcW w:w="3078" w:type="dxa"/>
          </w:tcPr>
          <w:p w14:paraId="548B13EE" w14:textId="77777777" w:rsidR="00BC283E" w:rsidRDefault="00BC283E" w:rsidP="00D40C8E">
            <w:r>
              <w:t>0x0050</w:t>
            </w:r>
          </w:p>
        </w:tc>
        <w:tc>
          <w:tcPr>
            <w:tcW w:w="2070" w:type="dxa"/>
          </w:tcPr>
          <w:p w14:paraId="768880F4" w14:textId="77777777" w:rsidR="00BC283E" w:rsidRDefault="00BC283E" w:rsidP="00D40C8E">
            <w:r>
              <w:t>CRT_LCNT</w:t>
            </w:r>
          </w:p>
        </w:tc>
        <w:tc>
          <w:tcPr>
            <w:tcW w:w="3870" w:type="dxa"/>
          </w:tcPr>
          <w:p w14:paraId="6DC7F544" w14:textId="77777777" w:rsidR="00BC283E" w:rsidRDefault="00BC283E" w:rsidP="00D40C8E">
            <w:r>
              <w:t xml:space="preserve">CRT Line Counter </w:t>
            </w:r>
          </w:p>
        </w:tc>
      </w:tr>
      <w:tr w:rsidR="00BC283E" w14:paraId="2DAF3570" w14:textId="77777777" w:rsidTr="00D40C8E">
        <w:trPr>
          <w:cantSplit/>
        </w:trPr>
        <w:tc>
          <w:tcPr>
            <w:tcW w:w="3078" w:type="dxa"/>
          </w:tcPr>
          <w:p w14:paraId="004BE6A7" w14:textId="77777777" w:rsidR="00BC283E" w:rsidRDefault="00BC283E" w:rsidP="00D40C8E">
            <w:r>
              <w:t>0x0054</w:t>
            </w:r>
          </w:p>
        </w:tc>
        <w:tc>
          <w:tcPr>
            <w:tcW w:w="2070" w:type="dxa"/>
          </w:tcPr>
          <w:p w14:paraId="7ADC4EF5" w14:textId="77777777" w:rsidR="00BC283E" w:rsidRDefault="00BC283E" w:rsidP="00D40C8E">
            <w:r>
              <w:t>CRT_ZOOM</w:t>
            </w:r>
          </w:p>
        </w:tc>
        <w:tc>
          <w:tcPr>
            <w:tcW w:w="3870" w:type="dxa"/>
          </w:tcPr>
          <w:p w14:paraId="70CE1958" w14:textId="77777777" w:rsidR="00BC283E" w:rsidRDefault="00BC283E" w:rsidP="00D40C8E">
            <w:r>
              <w:t>Display zoom factor</w:t>
            </w:r>
          </w:p>
        </w:tc>
      </w:tr>
      <w:tr w:rsidR="00BC283E" w14:paraId="601C2055" w14:textId="77777777" w:rsidTr="00D40C8E">
        <w:trPr>
          <w:cantSplit/>
        </w:trPr>
        <w:tc>
          <w:tcPr>
            <w:tcW w:w="3078" w:type="dxa"/>
          </w:tcPr>
          <w:p w14:paraId="35A1D5E4" w14:textId="77777777" w:rsidR="00BC283E" w:rsidRDefault="00BC283E" w:rsidP="00D40C8E">
            <w:r>
              <w:t>0x0058</w:t>
            </w:r>
          </w:p>
        </w:tc>
        <w:tc>
          <w:tcPr>
            <w:tcW w:w="2070" w:type="dxa"/>
          </w:tcPr>
          <w:p w14:paraId="1C975B41" w14:textId="77777777" w:rsidR="00BC283E" w:rsidRDefault="00BC283E" w:rsidP="00D40C8E">
            <w:r>
              <w:t>CRT_1CON</w:t>
            </w:r>
          </w:p>
        </w:tc>
        <w:tc>
          <w:tcPr>
            <w:tcW w:w="3870" w:type="dxa"/>
          </w:tcPr>
          <w:p w14:paraId="759494C4" w14:textId="77777777" w:rsidR="00BC283E" w:rsidRDefault="00BC283E" w:rsidP="00D40C8E">
            <w:r>
              <w:t>CRT config. register 1.</w:t>
            </w:r>
          </w:p>
        </w:tc>
      </w:tr>
      <w:tr w:rsidR="00BC283E" w14:paraId="416230E2" w14:textId="77777777" w:rsidTr="00D40C8E">
        <w:trPr>
          <w:cantSplit/>
        </w:trPr>
        <w:tc>
          <w:tcPr>
            <w:tcW w:w="3078" w:type="dxa"/>
          </w:tcPr>
          <w:p w14:paraId="321143E8" w14:textId="77777777" w:rsidR="00BC283E" w:rsidRDefault="00BC283E" w:rsidP="00D40C8E">
            <w:r>
              <w:t>0x005C</w:t>
            </w:r>
          </w:p>
        </w:tc>
        <w:tc>
          <w:tcPr>
            <w:tcW w:w="2070" w:type="dxa"/>
          </w:tcPr>
          <w:p w14:paraId="5B66EBC1" w14:textId="77777777" w:rsidR="00BC283E" w:rsidRDefault="00BC283E" w:rsidP="00D40C8E">
            <w:r>
              <w:t>CRT_2CON</w:t>
            </w:r>
          </w:p>
        </w:tc>
        <w:tc>
          <w:tcPr>
            <w:tcW w:w="3870" w:type="dxa"/>
          </w:tcPr>
          <w:p w14:paraId="166F281A" w14:textId="77777777" w:rsidR="00BC283E" w:rsidRDefault="00BC283E" w:rsidP="00D40C8E">
            <w:r>
              <w:t>CRT config. register 2.</w:t>
            </w:r>
          </w:p>
        </w:tc>
      </w:tr>
      <w:tr w:rsidR="00BC283E" w14:paraId="340914B5" w14:textId="77777777" w:rsidTr="00D40C8E">
        <w:trPr>
          <w:cantSplit/>
        </w:trPr>
        <w:tc>
          <w:tcPr>
            <w:tcW w:w="3078" w:type="dxa"/>
          </w:tcPr>
          <w:p w14:paraId="6EFA13DB" w14:textId="77777777" w:rsidR="00BC283E" w:rsidRDefault="00BC283E" w:rsidP="00D40C8E">
            <w:r>
              <w:t>0x0060</w:t>
            </w:r>
          </w:p>
        </w:tc>
        <w:tc>
          <w:tcPr>
            <w:tcW w:w="2070" w:type="dxa"/>
          </w:tcPr>
          <w:p w14:paraId="0AD8BCE3" w14:textId="77777777" w:rsidR="00BC283E" w:rsidRDefault="00BC283E" w:rsidP="00D40C8E">
            <w:r>
              <w:t>DB_ADR2</w:t>
            </w:r>
          </w:p>
        </w:tc>
        <w:tc>
          <w:tcPr>
            <w:tcW w:w="3870" w:type="dxa"/>
          </w:tcPr>
          <w:p w14:paraId="37D2FB8D" w14:textId="77777777" w:rsidR="00BC283E" w:rsidRDefault="00BC283E" w:rsidP="00D40C8E">
            <w:r>
              <w:t>CRT Display Start Address 2</w:t>
            </w:r>
          </w:p>
        </w:tc>
      </w:tr>
      <w:tr w:rsidR="00BC283E" w14:paraId="34AC5199" w14:textId="77777777" w:rsidTr="00D40C8E">
        <w:trPr>
          <w:cantSplit/>
        </w:trPr>
        <w:tc>
          <w:tcPr>
            <w:tcW w:w="3078" w:type="dxa"/>
          </w:tcPr>
          <w:p w14:paraId="5B6C3E57" w14:textId="77777777" w:rsidR="00BC283E" w:rsidRDefault="00BC283E" w:rsidP="00D40C8E">
            <w:r>
              <w:t>0x0070</w:t>
            </w:r>
          </w:p>
        </w:tc>
        <w:tc>
          <w:tcPr>
            <w:tcW w:w="2070" w:type="dxa"/>
          </w:tcPr>
          <w:p w14:paraId="62A08098" w14:textId="77777777" w:rsidR="00BC283E" w:rsidRDefault="00BC283E" w:rsidP="00D40C8E">
            <w:r>
              <w:t>DAC_00</w:t>
            </w:r>
          </w:p>
        </w:tc>
        <w:tc>
          <w:tcPr>
            <w:tcW w:w="3870" w:type="dxa"/>
          </w:tcPr>
          <w:p w14:paraId="42724420" w14:textId="77777777" w:rsidR="00BC283E" w:rsidRDefault="00BC283E" w:rsidP="00D40C8E">
            <w:r>
              <w:t>DAC Register 00</w:t>
            </w:r>
          </w:p>
        </w:tc>
      </w:tr>
      <w:tr w:rsidR="00BC283E" w14:paraId="536FE41B" w14:textId="77777777" w:rsidTr="00D40C8E">
        <w:trPr>
          <w:cantSplit/>
        </w:trPr>
        <w:tc>
          <w:tcPr>
            <w:tcW w:w="3078" w:type="dxa"/>
          </w:tcPr>
          <w:p w14:paraId="51C3297B" w14:textId="77777777" w:rsidR="00BC283E" w:rsidRDefault="00BC283E" w:rsidP="00D40C8E">
            <w:r>
              <w:t>0x0074</w:t>
            </w:r>
          </w:p>
        </w:tc>
        <w:tc>
          <w:tcPr>
            <w:tcW w:w="2070" w:type="dxa"/>
          </w:tcPr>
          <w:p w14:paraId="471B37CA" w14:textId="77777777" w:rsidR="00BC283E" w:rsidRDefault="00BC283E" w:rsidP="00D40C8E">
            <w:r>
              <w:t>DAC_01</w:t>
            </w:r>
          </w:p>
        </w:tc>
        <w:tc>
          <w:tcPr>
            <w:tcW w:w="3870" w:type="dxa"/>
          </w:tcPr>
          <w:p w14:paraId="7A380DA1" w14:textId="77777777" w:rsidR="00BC283E" w:rsidRDefault="00BC283E" w:rsidP="00D40C8E">
            <w:r>
              <w:t>DAC Register 01</w:t>
            </w:r>
          </w:p>
        </w:tc>
      </w:tr>
      <w:tr w:rsidR="00BC283E" w14:paraId="05C8CFE7" w14:textId="77777777" w:rsidTr="00D40C8E">
        <w:trPr>
          <w:cantSplit/>
        </w:trPr>
        <w:tc>
          <w:tcPr>
            <w:tcW w:w="3078" w:type="dxa"/>
          </w:tcPr>
          <w:p w14:paraId="068EBB26" w14:textId="77777777" w:rsidR="00BC283E" w:rsidRDefault="00BC283E" w:rsidP="00D40C8E">
            <w:r>
              <w:t>0x0078</w:t>
            </w:r>
          </w:p>
        </w:tc>
        <w:tc>
          <w:tcPr>
            <w:tcW w:w="2070" w:type="dxa"/>
          </w:tcPr>
          <w:p w14:paraId="2CAE6464" w14:textId="77777777" w:rsidR="00BC283E" w:rsidRDefault="00BC283E" w:rsidP="00D40C8E">
            <w:r>
              <w:t>DAC_02</w:t>
            </w:r>
          </w:p>
        </w:tc>
        <w:tc>
          <w:tcPr>
            <w:tcW w:w="3870" w:type="dxa"/>
          </w:tcPr>
          <w:p w14:paraId="394E2406" w14:textId="77777777" w:rsidR="00BC283E" w:rsidRDefault="00BC283E" w:rsidP="00D40C8E">
            <w:r>
              <w:t>DAC Register 02</w:t>
            </w:r>
          </w:p>
        </w:tc>
      </w:tr>
      <w:tr w:rsidR="00BC283E" w14:paraId="3529247C" w14:textId="77777777" w:rsidTr="00D40C8E">
        <w:trPr>
          <w:cantSplit/>
        </w:trPr>
        <w:tc>
          <w:tcPr>
            <w:tcW w:w="3078" w:type="dxa"/>
          </w:tcPr>
          <w:p w14:paraId="03DC7C9B" w14:textId="77777777" w:rsidR="00BC283E" w:rsidRDefault="00BC283E" w:rsidP="00D40C8E">
            <w:r>
              <w:t>0x007C</w:t>
            </w:r>
          </w:p>
        </w:tc>
        <w:tc>
          <w:tcPr>
            <w:tcW w:w="2070" w:type="dxa"/>
          </w:tcPr>
          <w:p w14:paraId="3CA4F5D0" w14:textId="77777777" w:rsidR="00BC283E" w:rsidRDefault="00BC283E" w:rsidP="00D40C8E">
            <w:r>
              <w:t>DAC_03</w:t>
            </w:r>
          </w:p>
        </w:tc>
        <w:tc>
          <w:tcPr>
            <w:tcW w:w="3870" w:type="dxa"/>
          </w:tcPr>
          <w:p w14:paraId="1F770C8C" w14:textId="77777777" w:rsidR="00BC283E" w:rsidRDefault="00BC283E" w:rsidP="00D40C8E">
            <w:r>
              <w:t>DAC Register 03</w:t>
            </w:r>
          </w:p>
        </w:tc>
      </w:tr>
      <w:tr w:rsidR="00BC283E" w14:paraId="1903F4B1" w14:textId="77777777" w:rsidTr="00D40C8E">
        <w:trPr>
          <w:cantSplit/>
        </w:trPr>
        <w:tc>
          <w:tcPr>
            <w:tcW w:w="3078" w:type="dxa"/>
          </w:tcPr>
          <w:p w14:paraId="066989C8" w14:textId="77777777" w:rsidR="00BC283E" w:rsidRDefault="00BC283E" w:rsidP="00D40C8E">
            <w:r>
              <w:t>0x0080</w:t>
            </w:r>
          </w:p>
        </w:tc>
        <w:tc>
          <w:tcPr>
            <w:tcW w:w="2070" w:type="dxa"/>
          </w:tcPr>
          <w:p w14:paraId="19D7843E" w14:textId="77777777" w:rsidR="00BC283E" w:rsidRDefault="00BC283E" w:rsidP="00D40C8E">
            <w:r>
              <w:t>DAC_04</w:t>
            </w:r>
          </w:p>
        </w:tc>
        <w:tc>
          <w:tcPr>
            <w:tcW w:w="3870" w:type="dxa"/>
          </w:tcPr>
          <w:p w14:paraId="7BF8F60B" w14:textId="77777777" w:rsidR="00BC283E" w:rsidRDefault="00BC283E" w:rsidP="00D40C8E">
            <w:r>
              <w:t>DAC Register 04</w:t>
            </w:r>
          </w:p>
        </w:tc>
      </w:tr>
      <w:tr w:rsidR="00BC283E" w14:paraId="361E1BF4" w14:textId="77777777" w:rsidTr="00D40C8E">
        <w:trPr>
          <w:cantSplit/>
        </w:trPr>
        <w:tc>
          <w:tcPr>
            <w:tcW w:w="3078" w:type="dxa"/>
          </w:tcPr>
          <w:p w14:paraId="47CEE4F8" w14:textId="77777777" w:rsidR="00BC283E" w:rsidRDefault="00BC283E" w:rsidP="00D40C8E">
            <w:r>
              <w:t>0x0084</w:t>
            </w:r>
          </w:p>
        </w:tc>
        <w:tc>
          <w:tcPr>
            <w:tcW w:w="2070" w:type="dxa"/>
          </w:tcPr>
          <w:p w14:paraId="6732E08C" w14:textId="77777777" w:rsidR="00BC283E" w:rsidRDefault="00BC283E" w:rsidP="00D40C8E">
            <w:r>
              <w:t>DAC_05</w:t>
            </w:r>
          </w:p>
        </w:tc>
        <w:tc>
          <w:tcPr>
            <w:tcW w:w="3870" w:type="dxa"/>
          </w:tcPr>
          <w:p w14:paraId="25DD4EA0" w14:textId="77777777" w:rsidR="00BC283E" w:rsidRDefault="00BC283E" w:rsidP="00D40C8E">
            <w:r>
              <w:t>DAC Register 05</w:t>
            </w:r>
          </w:p>
        </w:tc>
      </w:tr>
      <w:tr w:rsidR="00BC283E" w14:paraId="7CB9A058" w14:textId="77777777" w:rsidTr="00D40C8E">
        <w:trPr>
          <w:cantSplit/>
        </w:trPr>
        <w:tc>
          <w:tcPr>
            <w:tcW w:w="3078" w:type="dxa"/>
          </w:tcPr>
          <w:p w14:paraId="3C233296" w14:textId="77777777" w:rsidR="00BC283E" w:rsidRDefault="00BC283E" w:rsidP="00D40C8E">
            <w:r>
              <w:t>0x0088</w:t>
            </w:r>
          </w:p>
        </w:tc>
        <w:tc>
          <w:tcPr>
            <w:tcW w:w="2070" w:type="dxa"/>
          </w:tcPr>
          <w:p w14:paraId="2D588141" w14:textId="77777777" w:rsidR="00BC283E" w:rsidRDefault="00BC283E" w:rsidP="00D40C8E">
            <w:r>
              <w:t>DAC_06</w:t>
            </w:r>
          </w:p>
        </w:tc>
        <w:tc>
          <w:tcPr>
            <w:tcW w:w="3870" w:type="dxa"/>
          </w:tcPr>
          <w:p w14:paraId="37636F82" w14:textId="77777777" w:rsidR="00BC283E" w:rsidRDefault="00BC283E" w:rsidP="00D40C8E">
            <w:r>
              <w:t>DAC Register 06</w:t>
            </w:r>
          </w:p>
        </w:tc>
      </w:tr>
      <w:tr w:rsidR="00BC283E" w14:paraId="0CB7FE56" w14:textId="77777777" w:rsidTr="00D40C8E">
        <w:trPr>
          <w:cantSplit/>
        </w:trPr>
        <w:tc>
          <w:tcPr>
            <w:tcW w:w="3078" w:type="dxa"/>
          </w:tcPr>
          <w:p w14:paraId="7849532A" w14:textId="77777777" w:rsidR="00BC283E" w:rsidRDefault="00BC283E" w:rsidP="00D40C8E">
            <w:r>
              <w:t>0x008C</w:t>
            </w:r>
          </w:p>
        </w:tc>
        <w:tc>
          <w:tcPr>
            <w:tcW w:w="2070" w:type="dxa"/>
          </w:tcPr>
          <w:p w14:paraId="3008748F" w14:textId="77777777" w:rsidR="00BC283E" w:rsidRDefault="00BC283E" w:rsidP="00D40C8E">
            <w:r>
              <w:t>DAC_07</w:t>
            </w:r>
          </w:p>
        </w:tc>
        <w:tc>
          <w:tcPr>
            <w:tcW w:w="3870" w:type="dxa"/>
          </w:tcPr>
          <w:p w14:paraId="4F6C66FE" w14:textId="77777777" w:rsidR="00BC283E" w:rsidRDefault="00BC283E" w:rsidP="00D40C8E">
            <w:r>
              <w:t>DAC Register 07</w:t>
            </w:r>
          </w:p>
        </w:tc>
      </w:tr>
      <w:tr w:rsidR="00BC283E" w14:paraId="779F5CFF" w14:textId="77777777" w:rsidTr="00D40C8E">
        <w:trPr>
          <w:cantSplit/>
        </w:trPr>
        <w:tc>
          <w:tcPr>
            <w:tcW w:w="3078" w:type="dxa"/>
          </w:tcPr>
          <w:p w14:paraId="09A4D77A" w14:textId="77777777" w:rsidR="00BC283E" w:rsidRDefault="00BC283E" w:rsidP="00D40C8E">
            <w:r>
              <w:t>0x0090</w:t>
            </w:r>
          </w:p>
        </w:tc>
        <w:tc>
          <w:tcPr>
            <w:tcW w:w="2070" w:type="dxa"/>
          </w:tcPr>
          <w:p w14:paraId="13EB1992" w14:textId="77777777" w:rsidR="00BC283E" w:rsidRDefault="00BC283E" w:rsidP="00D40C8E">
            <w:r>
              <w:t>DAC_08</w:t>
            </w:r>
          </w:p>
        </w:tc>
        <w:tc>
          <w:tcPr>
            <w:tcW w:w="3870" w:type="dxa"/>
          </w:tcPr>
          <w:p w14:paraId="3D40BCFF" w14:textId="77777777" w:rsidR="00BC283E" w:rsidRDefault="00BC283E" w:rsidP="00D40C8E">
            <w:r>
              <w:t>DAC Register 08</w:t>
            </w:r>
          </w:p>
        </w:tc>
      </w:tr>
      <w:tr w:rsidR="00BC283E" w14:paraId="409031C6" w14:textId="77777777" w:rsidTr="00D40C8E">
        <w:trPr>
          <w:cantSplit/>
        </w:trPr>
        <w:tc>
          <w:tcPr>
            <w:tcW w:w="3078" w:type="dxa"/>
          </w:tcPr>
          <w:p w14:paraId="37BFA516" w14:textId="77777777" w:rsidR="00BC283E" w:rsidRDefault="00BC283E" w:rsidP="00D40C8E">
            <w:r>
              <w:t>0x0094</w:t>
            </w:r>
          </w:p>
        </w:tc>
        <w:tc>
          <w:tcPr>
            <w:tcW w:w="2070" w:type="dxa"/>
          </w:tcPr>
          <w:p w14:paraId="4E2D1FF9" w14:textId="77777777" w:rsidR="00BC283E" w:rsidRDefault="00BC283E" w:rsidP="00D40C8E">
            <w:r>
              <w:t>DAC_09</w:t>
            </w:r>
          </w:p>
        </w:tc>
        <w:tc>
          <w:tcPr>
            <w:tcW w:w="3870" w:type="dxa"/>
          </w:tcPr>
          <w:p w14:paraId="34306B46" w14:textId="77777777" w:rsidR="00BC283E" w:rsidRDefault="00BC283E" w:rsidP="00D40C8E">
            <w:r>
              <w:t>DAC Register 09</w:t>
            </w:r>
          </w:p>
        </w:tc>
      </w:tr>
      <w:tr w:rsidR="00BC283E" w14:paraId="3156C5D6" w14:textId="77777777" w:rsidTr="00D40C8E">
        <w:trPr>
          <w:cantSplit/>
        </w:trPr>
        <w:tc>
          <w:tcPr>
            <w:tcW w:w="3078" w:type="dxa"/>
          </w:tcPr>
          <w:p w14:paraId="76D24E7F" w14:textId="77777777" w:rsidR="00BC283E" w:rsidRDefault="00BC283E" w:rsidP="00D40C8E">
            <w:r>
              <w:t>0x0098</w:t>
            </w:r>
          </w:p>
        </w:tc>
        <w:tc>
          <w:tcPr>
            <w:tcW w:w="2070" w:type="dxa"/>
          </w:tcPr>
          <w:p w14:paraId="7D1A489B" w14:textId="77777777" w:rsidR="00BC283E" w:rsidRDefault="00BC283E" w:rsidP="00D40C8E">
            <w:r>
              <w:t>DAC_0A</w:t>
            </w:r>
          </w:p>
        </w:tc>
        <w:tc>
          <w:tcPr>
            <w:tcW w:w="3870" w:type="dxa"/>
          </w:tcPr>
          <w:p w14:paraId="746066DB" w14:textId="77777777" w:rsidR="00BC283E" w:rsidRDefault="00BC283E" w:rsidP="00D40C8E">
            <w:r>
              <w:t>DAC Register 0A</w:t>
            </w:r>
          </w:p>
        </w:tc>
      </w:tr>
      <w:tr w:rsidR="00BC283E" w14:paraId="0C11AC81" w14:textId="77777777" w:rsidTr="00D40C8E">
        <w:trPr>
          <w:cantSplit/>
        </w:trPr>
        <w:tc>
          <w:tcPr>
            <w:tcW w:w="3078" w:type="dxa"/>
          </w:tcPr>
          <w:p w14:paraId="68F07A55" w14:textId="77777777" w:rsidR="00BC283E" w:rsidRDefault="00BC283E" w:rsidP="00D40C8E">
            <w:r>
              <w:t>0x009C</w:t>
            </w:r>
          </w:p>
        </w:tc>
        <w:tc>
          <w:tcPr>
            <w:tcW w:w="2070" w:type="dxa"/>
          </w:tcPr>
          <w:p w14:paraId="6C91F5AE" w14:textId="77777777" w:rsidR="00BC283E" w:rsidRDefault="00BC283E" w:rsidP="00D40C8E">
            <w:r>
              <w:t>DAC_0B</w:t>
            </w:r>
          </w:p>
        </w:tc>
        <w:tc>
          <w:tcPr>
            <w:tcW w:w="3870" w:type="dxa"/>
          </w:tcPr>
          <w:p w14:paraId="368AF625" w14:textId="77777777" w:rsidR="00BC283E" w:rsidRDefault="00BC283E" w:rsidP="00D40C8E">
            <w:r>
              <w:t>DAC Register 0B</w:t>
            </w:r>
          </w:p>
        </w:tc>
      </w:tr>
      <w:tr w:rsidR="00BC283E" w14:paraId="0E66F44F" w14:textId="77777777" w:rsidTr="00D40C8E">
        <w:trPr>
          <w:cantSplit/>
        </w:trPr>
        <w:tc>
          <w:tcPr>
            <w:tcW w:w="3078" w:type="dxa"/>
          </w:tcPr>
          <w:p w14:paraId="1D139A25" w14:textId="77777777" w:rsidR="00BC283E" w:rsidRDefault="00BC283E" w:rsidP="00D40C8E">
            <w:r>
              <w:t>0x00A0</w:t>
            </w:r>
          </w:p>
        </w:tc>
        <w:tc>
          <w:tcPr>
            <w:tcW w:w="2070" w:type="dxa"/>
          </w:tcPr>
          <w:p w14:paraId="140D49A6" w14:textId="77777777" w:rsidR="00BC283E" w:rsidRDefault="00BC283E" w:rsidP="00D40C8E">
            <w:r>
              <w:t>DAC_0C</w:t>
            </w:r>
          </w:p>
        </w:tc>
        <w:tc>
          <w:tcPr>
            <w:tcW w:w="3870" w:type="dxa"/>
          </w:tcPr>
          <w:p w14:paraId="5CCF0E5D" w14:textId="77777777" w:rsidR="00BC283E" w:rsidRDefault="00BC283E" w:rsidP="00D40C8E">
            <w:r>
              <w:t>DAC Register 0C</w:t>
            </w:r>
          </w:p>
        </w:tc>
      </w:tr>
      <w:tr w:rsidR="00BC283E" w14:paraId="2FB2722B" w14:textId="77777777" w:rsidTr="00D40C8E">
        <w:trPr>
          <w:cantSplit/>
        </w:trPr>
        <w:tc>
          <w:tcPr>
            <w:tcW w:w="3078" w:type="dxa"/>
          </w:tcPr>
          <w:p w14:paraId="1EB72B1B" w14:textId="77777777" w:rsidR="00BC283E" w:rsidRDefault="00BC283E" w:rsidP="00D40C8E">
            <w:r>
              <w:t>0x00A4</w:t>
            </w:r>
          </w:p>
        </w:tc>
        <w:tc>
          <w:tcPr>
            <w:tcW w:w="2070" w:type="dxa"/>
          </w:tcPr>
          <w:p w14:paraId="73FD6B52" w14:textId="77777777" w:rsidR="00BC283E" w:rsidRDefault="00BC283E" w:rsidP="00D40C8E">
            <w:r>
              <w:t>DAC_0D</w:t>
            </w:r>
          </w:p>
        </w:tc>
        <w:tc>
          <w:tcPr>
            <w:tcW w:w="3870" w:type="dxa"/>
          </w:tcPr>
          <w:p w14:paraId="5C0B11B0" w14:textId="77777777" w:rsidR="00BC283E" w:rsidRDefault="00BC283E" w:rsidP="00D40C8E">
            <w:r>
              <w:t>DAC Register 0D</w:t>
            </w:r>
          </w:p>
        </w:tc>
      </w:tr>
      <w:tr w:rsidR="00BC283E" w14:paraId="2C37081F" w14:textId="77777777" w:rsidTr="00D40C8E">
        <w:trPr>
          <w:cantSplit/>
        </w:trPr>
        <w:tc>
          <w:tcPr>
            <w:tcW w:w="3078" w:type="dxa"/>
          </w:tcPr>
          <w:p w14:paraId="6BD29E4E" w14:textId="77777777" w:rsidR="00BC283E" w:rsidRDefault="00BC283E" w:rsidP="00D40C8E">
            <w:r>
              <w:t>0x00A8</w:t>
            </w:r>
          </w:p>
        </w:tc>
        <w:tc>
          <w:tcPr>
            <w:tcW w:w="2070" w:type="dxa"/>
          </w:tcPr>
          <w:p w14:paraId="0A100981" w14:textId="77777777" w:rsidR="00BC283E" w:rsidRDefault="00BC283E" w:rsidP="00D40C8E">
            <w:r>
              <w:t>DAC_0E</w:t>
            </w:r>
          </w:p>
        </w:tc>
        <w:tc>
          <w:tcPr>
            <w:tcW w:w="3870" w:type="dxa"/>
          </w:tcPr>
          <w:p w14:paraId="24495462" w14:textId="77777777" w:rsidR="00BC283E" w:rsidRDefault="00BC283E" w:rsidP="00D40C8E">
            <w:r>
              <w:t>DAC Register 0E</w:t>
            </w:r>
          </w:p>
        </w:tc>
      </w:tr>
      <w:tr w:rsidR="00BC283E" w14:paraId="07B303C2" w14:textId="77777777" w:rsidTr="00D40C8E">
        <w:trPr>
          <w:cantSplit/>
        </w:trPr>
        <w:tc>
          <w:tcPr>
            <w:tcW w:w="3078" w:type="dxa"/>
          </w:tcPr>
          <w:p w14:paraId="563F62E7" w14:textId="77777777" w:rsidR="00BC283E" w:rsidRDefault="00BC283E" w:rsidP="00D40C8E">
            <w:r>
              <w:t>0x00AC</w:t>
            </w:r>
          </w:p>
        </w:tc>
        <w:tc>
          <w:tcPr>
            <w:tcW w:w="2070" w:type="dxa"/>
          </w:tcPr>
          <w:p w14:paraId="58C2295C" w14:textId="77777777" w:rsidR="00BC283E" w:rsidRDefault="00BC283E" w:rsidP="00D40C8E">
            <w:r>
              <w:t>DAC_0F</w:t>
            </w:r>
          </w:p>
        </w:tc>
        <w:tc>
          <w:tcPr>
            <w:tcW w:w="3870" w:type="dxa"/>
          </w:tcPr>
          <w:p w14:paraId="2BB9886A" w14:textId="77777777" w:rsidR="00BC283E" w:rsidRDefault="00BC283E" w:rsidP="00D40C8E">
            <w:r>
              <w:t>DAC Register 0F</w:t>
            </w:r>
          </w:p>
        </w:tc>
      </w:tr>
    </w:tbl>
    <w:p w14:paraId="79A3D442" w14:textId="77777777" w:rsidR="00BC283E" w:rsidRDefault="00BC283E" w:rsidP="00BC283E"/>
    <w:p w14:paraId="1D12DD51" w14:textId="77777777" w:rsidR="00BC283E" w:rsidRDefault="00BC283E" w:rsidP="00BC283E">
      <w:pPr>
        <w:pStyle w:val="Heading3"/>
        <w:tabs>
          <w:tab w:val="left" w:pos="720"/>
        </w:tabs>
      </w:pPr>
      <w:r>
        <w:br w:type="page"/>
      </w:r>
      <w:r>
        <w:lastRenderedPageBreak/>
        <w:t>2.3.4</w:t>
      </w:r>
      <w:r>
        <w:tab/>
        <w:t>Memory Mapped Global Interrupt/Control Registers</w:t>
      </w:r>
    </w:p>
    <w:p w14:paraId="77C13148" w14:textId="77777777" w:rsidR="00BC283E" w:rsidRDefault="00BC283E" w:rsidP="00BC283E">
      <w:pPr>
        <w:pStyle w:val="NormalIndent"/>
        <w:ind w:left="0"/>
        <w:rPr>
          <w:rFonts w:ascii="Times New Roman" w:hAnsi="Times New Roman"/>
        </w:rPr>
      </w:pPr>
    </w:p>
    <w:p w14:paraId="498C9496" w14:textId="77777777" w:rsidR="00BC283E" w:rsidRDefault="00BC283E" w:rsidP="00BC283E">
      <w:r>
        <w:t>The following is a list of the memory mapped global interrupt/control registers. The base address of these registers is offset by the value loaded in the RBASE_I register in Memory space.</w:t>
      </w:r>
    </w:p>
    <w:p w14:paraId="312D1B08" w14:textId="77777777" w:rsidR="00BC283E" w:rsidRDefault="00BC283E" w:rsidP="00BC283E">
      <w:pPr>
        <w:pStyle w:val="NormalIndent"/>
        <w:rPr>
          <w:rFonts w:ascii="Times New Roman" w:hAnsi="Times New Roman"/>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52"/>
        <w:gridCol w:w="1866"/>
        <w:gridCol w:w="5220"/>
      </w:tblGrid>
      <w:tr w:rsidR="00BC283E" w14:paraId="06ADA861" w14:textId="77777777" w:rsidTr="00D40C8E">
        <w:trPr>
          <w:cantSplit/>
        </w:trPr>
        <w:tc>
          <w:tcPr>
            <w:tcW w:w="2652" w:type="dxa"/>
          </w:tcPr>
          <w:p w14:paraId="2A72C1E6" w14:textId="77777777" w:rsidR="00BC283E" w:rsidRDefault="00BC283E" w:rsidP="00D40C8E">
            <w:pPr>
              <w:rPr>
                <w:b/>
              </w:rPr>
            </w:pPr>
            <w:r>
              <w:rPr>
                <w:b/>
              </w:rPr>
              <w:t>MEMORY ADDRESS</w:t>
            </w:r>
          </w:p>
        </w:tc>
        <w:tc>
          <w:tcPr>
            <w:tcW w:w="1866" w:type="dxa"/>
          </w:tcPr>
          <w:p w14:paraId="0F854CAE" w14:textId="77777777" w:rsidR="00BC283E" w:rsidRDefault="00BC283E" w:rsidP="00D40C8E">
            <w:pPr>
              <w:rPr>
                <w:b/>
              </w:rPr>
            </w:pPr>
            <w:r>
              <w:rPr>
                <w:b/>
              </w:rPr>
              <w:t>REGISTER NAME</w:t>
            </w:r>
          </w:p>
        </w:tc>
        <w:tc>
          <w:tcPr>
            <w:tcW w:w="5220" w:type="dxa"/>
          </w:tcPr>
          <w:p w14:paraId="07DB6490" w14:textId="77777777" w:rsidR="00BC283E" w:rsidRDefault="00BC283E" w:rsidP="00D40C8E">
            <w:pPr>
              <w:rPr>
                <w:b/>
              </w:rPr>
            </w:pPr>
            <w:r>
              <w:rPr>
                <w:b/>
              </w:rPr>
              <w:t>DESCRIPTION</w:t>
            </w:r>
          </w:p>
        </w:tc>
      </w:tr>
      <w:tr w:rsidR="00BC283E" w14:paraId="158C1A9B" w14:textId="77777777" w:rsidTr="00D40C8E">
        <w:trPr>
          <w:cantSplit/>
        </w:trPr>
        <w:tc>
          <w:tcPr>
            <w:tcW w:w="2652" w:type="dxa"/>
            <w:tcBorders>
              <w:top w:val="nil"/>
            </w:tcBorders>
          </w:tcPr>
          <w:p w14:paraId="4F215054" w14:textId="77777777" w:rsidR="00BC283E" w:rsidRDefault="00BC283E" w:rsidP="00D40C8E">
            <w:r>
              <w:t>0x0000</w:t>
            </w:r>
          </w:p>
        </w:tc>
        <w:tc>
          <w:tcPr>
            <w:tcW w:w="1866" w:type="dxa"/>
            <w:tcBorders>
              <w:top w:val="nil"/>
            </w:tcBorders>
          </w:tcPr>
          <w:p w14:paraId="4C137E1B" w14:textId="77777777" w:rsidR="00BC283E" w:rsidRDefault="00BC283E" w:rsidP="00D40C8E">
            <w:r>
              <w:t>GINTP</w:t>
            </w:r>
          </w:p>
        </w:tc>
        <w:tc>
          <w:tcPr>
            <w:tcW w:w="5220" w:type="dxa"/>
            <w:tcBorders>
              <w:top w:val="nil"/>
            </w:tcBorders>
          </w:tcPr>
          <w:p w14:paraId="22D9B89D" w14:textId="77777777" w:rsidR="00BC283E" w:rsidRDefault="00BC283E" w:rsidP="00D40C8E">
            <w:r>
              <w:t>Global Interrupt Register.</w:t>
            </w:r>
          </w:p>
        </w:tc>
      </w:tr>
      <w:tr w:rsidR="00BC283E" w14:paraId="38DCFC80" w14:textId="77777777" w:rsidTr="00D40C8E">
        <w:trPr>
          <w:cantSplit/>
        </w:trPr>
        <w:tc>
          <w:tcPr>
            <w:tcW w:w="2652" w:type="dxa"/>
          </w:tcPr>
          <w:p w14:paraId="3AE56F4C" w14:textId="77777777" w:rsidR="00BC283E" w:rsidRDefault="00BC283E" w:rsidP="00D40C8E">
            <w:r>
              <w:t>0x0004</w:t>
            </w:r>
          </w:p>
        </w:tc>
        <w:tc>
          <w:tcPr>
            <w:tcW w:w="1866" w:type="dxa"/>
          </w:tcPr>
          <w:p w14:paraId="0EEB78ED" w14:textId="77777777" w:rsidR="00BC283E" w:rsidRDefault="00BC283E" w:rsidP="00D40C8E">
            <w:r>
              <w:t>GINTM</w:t>
            </w:r>
          </w:p>
        </w:tc>
        <w:tc>
          <w:tcPr>
            <w:tcW w:w="5220" w:type="dxa"/>
          </w:tcPr>
          <w:p w14:paraId="7A8AC60E" w14:textId="77777777" w:rsidR="00BC283E" w:rsidRDefault="00BC283E" w:rsidP="00D40C8E">
            <w:r>
              <w:t>Global Interrupt Mask Register.</w:t>
            </w:r>
          </w:p>
        </w:tc>
      </w:tr>
      <w:tr w:rsidR="00BC283E" w14:paraId="41C9332E" w14:textId="77777777" w:rsidTr="00D40C8E">
        <w:trPr>
          <w:cantSplit/>
        </w:trPr>
        <w:tc>
          <w:tcPr>
            <w:tcW w:w="2652" w:type="dxa"/>
          </w:tcPr>
          <w:p w14:paraId="10CF8641" w14:textId="77777777" w:rsidR="00BC283E" w:rsidRDefault="00BC283E" w:rsidP="00D40C8E">
            <w:r>
              <w:t>0x0080</w:t>
            </w:r>
          </w:p>
        </w:tc>
        <w:tc>
          <w:tcPr>
            <w:tcW w:w="1866" w:type="dxa"/>
          </w:tcPr>
          <w:p w14:paraId="045E3798" w14:textId="77777777" w:rsidR="00BC283E" w:rsidRDefault="00BC283E" w:rsidP="00D40C8E">
            <w:r>
              <w:t>RBASE_G</w:t>
            </w:r>
          </w:p>
        </w:tc>
        <w:tc>
          <w:tcPr>
            <w:tcW w:w="5220" w:type="dxa"/>
          </w:tcPr>
          <w:p w14:paraId="2D877CBD" w14:textId="77777777" w:rsidR="00BC283E" w:rsidRDefault="00BC283E" w:rsidP="00D40C8E">
            <w:r>
              <w:t xml:space="preserve">Base address for the global register </w:t>
            </w:r>
          </w:p>
        </w:tc>
      </w:tr>
      <w:tr w:rsidR="00BC283E" w14:paraId="44BB3400" w14:textId="77777777" w:rsidTr="00D40C8E">
        <w:trPr>
          <w:cantSplit/>
        </w:trPr>
        <w:tc>
          <w:tcPr>
            <w:tcW w:w="2652" w:type="dxa"/>
          </w:tcPr>
          <w:p w14:paraId="5EBD415A" w14:textId="77777777" w:rsidR="00BC283E" w:rsidRDefault="00BC283E" w:rsidP="00D40C8E">
            <w:r>
              <w:t>0x0084</w:t>
            </w:r>
          </w:p>
        </w:tc>
        <w:tc>
          <w:tcPr>
            <w:tcW w:w="1866" w:type="dxa"/>
          </w:tcPr>
          <w:p w14:paraId="1D810B24" w14:textId="77777777" w:rsidR="00BC283E" w:rsidRDefault="00BC283E" w:rsidP="00D40C8E">
            <w:r>
              <w:t>RBASE_W</w:t>
            </w:r>
          </w:p>
        </w:tc>
        <w:tc>
          <w:tcPr>
            <w:tcW w:w="5220" w:type="dxa"/>
          </w:tcPr>
          <w:p w14:paraId="7A9517B3" w14:textId="77777777" w:rsidR="00BC283E" w:rsidRDefault="00BC283E" w:rsidP="00D40C8E">
            <w:r>
              <w:t>Base address for the Memory windows config registers.</w:t>
            </w:r>
          </w:p>
        </w:tc>
      </w:tr>
      <w:tr w:rsidR="00BC283E" w14:paraId="77FF9146" w14:textId="77777777" w:rsidTr="00D40C8E">
        <w:trPr>
          <w:cantSplit/>
        </w:trPr>
        <w:tc>
          <w:tcPr>
            <w:tcW w:w="2652" w:type="dxa"/>
          </w:tcPr>
          <w:p w14:paraId="5CC6B525" w14:textId="77777777" w:rsidR="00BC283E" w:rsidRDefault="00BC283E" w:rsidP="00D40C8E">
            <w:r>
              <w:t>0x0088</w:t>
            </w:r>
          </w:p>
        </w:tc>
        <w:tc>
          <w:tcPr>
            <w:tcW w:w="1866" w:type="dxa"/>
          </w:tcPr>
          <w:p w14:paraId="4E2041C7" w14:textId="77777777" w:rsidR="00BC283E" w:rsidRDefault="00BC283E" w:rsidP="00D40C8E">
            <w:r>
              <w:t>RBASE_D</w:t>
            </w:r>
          </w:p>
        </w:tc>
        <w:tc>
          <w:tcPr>
            <w:tcW w:w="5220" w:type="dxa"/>
          </w:tcPr>
          <w:p w14:paraId="46885A5E" w14:textId="77777777" w:rsidR="00BC283E" w:rsidRDefault="00BC283E" w:rsidP="00D40C8E">
            <w:r>
              <w:t>Base address for Drawing Engine register set</w:t>
            </w:r>
          </w:p>
        </w:tc>
      </w:tr>
      <w:tr w:rsidR="00BC283E" w14:paraId="107F27DB" w14:textId="77777777" w:rsidTr="00D40C8E">
        <w:trPr>
          <w:cantSplit/>
        </w:trPr>
        <w:tc>
          <w:tcPr>
            <w:tcW w:w="2652" w:type="dxa"/>
          </w:tcPr>
          <w:p w14:paraId="2275356C" w14:textId="77777777" w:rsidR="00BC283E" w:rsidRDefault="00BC283E" w:rsidP="00D40C8E">
            <w:r>
              <w:t>0x008C</w:t>
            </w:r>
          </w:p>
        </w:tc>
        <w:tc>
          <w:tcPr>
            <w:tcW w:w="1866" w:type="dxa"/>
          </w:tcPr>
          <w:p w14:paraId="058F47FB" w14:textId="77777777" w:rsidR="00BC283E" w:rsidRDefault="00BC283E" w:rsidP="00D40C8E">
            <w:r>
              <w:t>Reserved</w:t>
            </w:r>
          </w:p>
        </w:tc>
        <w:tc>
          <w:tcPr>
            <w:tcW w:w="5220" w:type="dxa"/>
          </w:tcPr>
          <w:p w14:paraId="64C91032" w14:textId="77777777" w:rsidR="00BC283E" w:rsidRDefault="00BC283E" w:rsidP="00D40C8E">
            <w:r>
              <w:t>Reserved</w:t>
            </w:r>
          </w:p>
        </w:tc>
      </w:tr>
      <w:tr w:rsidR="00BC283E" w14:paraId="4C9D8FA5" w14:textId="77777777" w:rsidTr="00D40C8E">
        <w:trPr>
          <w:cantSplit/>
        </w:trPr>
        <w:tc>
          <w:tcPr>
            <w:tcW w:w="2652" w:type="dxa"/>
          </w:tcPr>
          <w:p w14:paraId="7928C04A" w14:textId="77777777" w:rsidR="00BC283E" w:rsidRDefault="00BC283E" w:rsidP="00D40C8E">
            <w:r>
              <w:t>0x0090</w:t>
            </w:r>
          </w:p>
        </w:tc>
        <w:tc>
          <w:tcPr>
            <w:tcW w:w="1866" w:type="dxa"/>
          </w:tcPr>
          <w:p w14:paraId="2B65DEE1" w14:textId="77777777" w:rsidR="00BC283E" w:rsidRDefault="00BC283E" w:rsidP="00D40C8E">
            <w:r>
              <w:t>RBASE_I</w:t>
            </w:r>
          </w:p>
        </w:tc>
        <w:tc>
          <w:tcPr>
            <w:tcW w:w="5220" w:type="dxa"/>
          </w:tcPr>
          <w:p w14:paraId="7E242B49" w14:textId="77777777" w:rsidR="00BC283E" w:rsidRDefault="00BC283E" w:rsidP="00D40C8E">
            <w:r>
              <w:t>Base address for the Global Interrupt registers</w:t>
            </w:r>
          </w:p>
        </w:tc>
      </w:tr>
      <w:tr w:rsidR="00BC283E" w14:paraId="3D61DCC5" w14:textId="77777777" w:rsidTr="00D40C8E">
        <w:trPr>
          <w:cantSplit/>
        </w:trPr>
        <w:tc>
          <w:tcPr>
            <w:tcW w:w="2652" w:type="dxa"/>
          </w:tcPr>
          <w:p w14:paraId="539C9E28" w14:textId="77777777" w:rsidR="00BC283E" w:rsidRDefault="00BC283E" w:rsidP="00D40C8E">
            <w:r>
              <w:t>0x0094</w:t>
            </w:r>
          </w:p>
        </w:tc>
        <w:tc>
          <w:tcPr>
            <w:tcW w:w="1866" w:type="dxa"/>
          </w:tcPr>
          <w:p w14:paraId="3A6C4FFB" w14:textId="77777777" w:rsidR="00BC283E" w:rsidRDefault="00BC283E" w:rsidP="00D40C8E">
            <w:r>
              <w:t>RBASE_E</w:t>
            </w:r>
          </w:p>
        </w:tc>
        <w:tc>
          <w:tcPr>
            <w:tcW w:w="5220" w:type="dxa"/>
          </w:tcPr>
          <w:p w14:paraId="684515CA" w14:textId="77777777" w:rsidR="00BC283E" w:rsidRDefault="00BC283E" w:rsidP="00D40C8E">
            <w:r>
              <w:t>Base address for the local PROM</w:t>
            </w:r>
          </w:p>
        </w:tc>
      </w:tr>
      <w:tr w:rsidR="00BC283E" w14:paraId="6A7F738F" w14:textId="77777777" w:rsidTr="00D40C8E">
        <w:trPr>
          <w:cantSplit/>
        </w:trPr>
        <w:tc>
          <w:tcPr>
            <w:tcW w:w="2652" w:type="dxa"/>
          </w:tcPr>
          <w:p w14:paraId="6E5F4B1A" w14:textId="77777777" w:rsidR="00BC283E" w:rsidRDefault="00BC283E" w:rsidP="00D40C8E">
            <w:r>
              <w:t>0x0098</w:t>
            </w:r>
          </w:p>
        </w:tc>
        <w:tc>
          <w:tcPr>
            <w:tcW w:w="1866" w:type="dxa"/>
          </w:tcPr>
          <w:p w14:paraId="58D126F8" w14:textId="77777777" w:rsidR="00BC283E" w:rsidRDefault="00BC283E" w:rsidP="00D40C8E">
            <w:r>
              <w:t>ID</w:t>
            </w:r>
          </w:p>
        </w:tc>
        <w:tc>
          <w:tcPr>
            <w:tcW w:w="5220" w:type="dxa"/>
          </w:tcPr>
          <w:p w14:paraId="6AD0E21D" w14:textId="77777777" w:rsidR="00BC283E" w:rsidRDefault="00BC283E" w:rsidP="00D40C8E">
            <w:r>
              <w:t>Chip ID register</w:t>
            </w:r>
          </w:p>
        </w:tc>
      </w:tr>
      <w:tr w:rsidR="00BC283E" w14:paraId="172CE777" w14:textId="77777777" w:rsidTr="00D40C8E">
        <w:trPr>
          <w:cantSplit/>
        </w:trPr>
        <w:tc>
          <w:tcPr>
            <w:tcW w:w="2652" w:type="dxa"/>
          </w:tcPr>
          <w:p w14:paraId="36812D0F" w14:textId="77777777" w:rsidR="00BC283E" w:rsidRDefault="00BC283E" w:rsidP="00D40C8E">
            <w:r>
              <w:t>0x009C</w:t>
            </w:r>
          </w:p>
        </w:tc>
        <w:tc>
          <w:tcPr>
            <w:tcW w:w="1866" w:type="dxa"/>
          </w:tcPr>
          <w:p w14:paraId="14AA78CF" w14:textId="77777777" w:rsidR="00BC283E" w:rsidRDefault="00BC283E" w:rsidP="00D40C8E">
            <w:r>
              <w:t>CONFIG1</w:t>
            </w:r>
          </w:p>
        </w:tc>
        <w:tc>
          <w:tcPr>
            <w:tcW w:w="5220" w:type="dxa"/>
          </w:tcPr>
          <w:p w14:paraId="6AE9674D" w14:textId="77777777" w:rsidR="00BC283E" w:rsidRDefault="00BC283E" w:rsidP="00D40C8E">
            <w:r>
              <w:t>Chip Configuration register 1</w:t>
            </w:r>
          </w:p>
        </w:tc>
      </w:tr>
      <w:tr w:rsidR="00BC283E" w14:paraId="59D39EE9" w14:textId="77777777" w:rsidTr="00D40C8E">
        <w:trPr>
          <w:cantSplit/>
        </w:trPr>
        <w:tc>
          <w:tcPr>
            <w:tcW w:w="2652" w:type="dxa"/>
          </w:tcPr>
          <w:p w14:paraId="30B888B0" w14:textId="77777777" w:rsidR="00BC283E" w:rsidRDefault="00BC283E" w:rsidP="00D40C8E">
            <w:r>
              <w:t>0x00A0</w:t>
            </w:r>
          </w:p>
        </w:tc>
        <w:tc>
          <w:tcPr>
            <w:tcW w:w="1866" w:type="dxa"/>
          </w:tcPr>
          <w:p w14:paraId="32609437" w14:textId="77777777" w:rsidR="00BC283E" w:rsidRDefault="00BC283E" w:rsidP="00D40C8E">
            <w:r>
              <w:t>CONFIG2</w:t>
            </w:r>
          </w:p>
        </w:tc>
        <w:tc>
          <w:tcPr>
            <w:tcW w:w="5220" w:type="dxa"/>
          </w:tcPr>
          <w:p w14:paraId="3E22D860" w14:textId="77777777" w:rsidR="00BC283E" w:rsidRDefault="00BC283E" w:rsidP="00D40C8E">
            <w:r>
              <w:t>Chip Configuration register 2</w:t>
            </w:r>
          </w:p>
        </w:tc>
      </w:tr>
      <w:tr w:rsidR="00BC283E" w14:paraId="356BA8B9" w14:textId="77777777" w:rsidTr="00D40C8E">
        <w:trPr>
          <w:cantSplit/>
        </w:trPr>
        <w:tc>
          <w:tcPr>
            <w:tcW w:w="2652" w:type="dxa"/>
          </w:tcPr>
          <w:p w14:paraId="268427CA" w14:textId="77777777" w:rsidR="00BC283E" w:rsidRDefault="00BC283E" w:rsidP="00D40C8E">
            <w:r>
              <w:t>0x00A4</w:t>
            </w:r>
          </w:p>
        </w:tc>
        <w:tc>
          <w:tcPr>
            <w:tcW w:w="1866" w:type="dxa"/>
          </w:tcPr>
          <w:p w14:paraId="36F72D60" w14:textId="77777777" w:rsidR="00BC283E" w:rsidRDefault="00BC283E" w:rsidP="00D40C8E">
            <w:r>
              <w:t>SGRAM</w:t>
            </w:r>
          </w:p>
        </w:tc>
        <w:tc>
          <w:tcPr>
            <w:tcW w:w="5220" w:type="dxa"/>
          </w:tcPr>
          <w:p w14:paraId="4394902B" w14:textId="77777777" w:rsidR="00BC283E" w:rsidRDefault="00BC283E" w:rsidP="00D40C8E">
            <w:r>
              <w:t>SGRAM Configuration Register</w:t>
            </w:r>
          </w:p>
        </w:tc>
      </w:tr>
      <w:tr w:rsidR="00BC283E" w14:paraId="57B55C16" w14:textId="77777777" w:rsidTr="00D40C8E">
        <w:trPr>
          <w:cantSplit/>
        </w:trPr>
        <w:tc>
          <w:tcPr>
            <w:tcW w:w="2652" w:type="dxa"/>
          </w:tcPr>
          <w:p w14:paraId="7E3498A5" w14:textId="77777777" w:rsidR="00BC283E" w:rsidRDefault="00BC283E" w:rsidP="00D40C8E">
            <w:r>
              <w:t>0x00A8</w:t>
            </w:r>
          </w:p>
        </w:tc>
        <w:tc>
          <w:tcPr>
            <w:tcW w:w="1866" w:type="dxa"/>
          </w:tcPr>
          <w:p w14:paraId="42D0F12B" w14:textId="77777777" w:rsidR="00BC283E" w:rsidRDefault="00BC283E" w:rsidP="00D40C8E">
            <w:r>
              <w:t>SSWTCH</w:t>
            </w:r>
          </w:p>
        </w:tc>
        <w:tc>
          <w:tcPr>
            <w:tcW w:w="5220" w:type="dxa"/>
          </w:tcPr>
          <w:p w14:paraId="64C0E8F1" w14:textId="77777777" w:rsidR="00BC283E" w:rsidRDefault="00BC283E" w:rsidP="00D40C8E">
            <w:r>
              <w:t>Soft Switch register</w:t>
            </w:r>
          </w:p>
        </w:tc>
      </w:tr>
      <w:tr w:rsidR="00BC283E" w14:paraId="10F081AB" w14:textId="77777777" w:rsidTr="00D40C8E">
        <w:trPr>
          <w:cantSplit/>
        </w:trPr>
        <w:tc>
          <w:tcPr>
            <w:tcW w:w="2652" w:type="dxa"/>
          </w:tcPr>
          <w:p w14:paraId="639A9F77" w14:textId="77777777" w:rsidR="00BC283E" w:rsidRDefault="00BC283E" w:rsidP="00D40C8E">
            <w:r>
              <w:t>0x00AC</w:t>
            </w:r>
          </w:p>
        </w:tc>
        <w:tc>
          <w:tcPr>
            <w:tcW w:w="1866" w:type="dxa"/>
          </w:tcPr>
          <w:p w14:paraId="3DE49284" w14:textId="77777777" w:rsidR="00BC283E" w:rsidRDefault="00BC283E" w:rsidP="00D40C8E">
            <w:r>
              <w:t>DDC</w:t>
            </w:r>
          </w:p>
        </w:tc>
        <w:tc>
          <w:tcPr>
            <w:tcW w:w="5220" w:type="dxa"/>
          </w:tcPr>
          <w:p w14:paraId="04D59637" w14:textId="77777777" w:rsidR="00BC283E" w:rsidRDefault="00BC283E" w:rsidP="00D40C8E">
            <w:r>
              <w:t>DDC Register</w:t>
            </w:r>
          </w:p>
        </w:tc>
      </w:tr>
      <w:tr w:rsidR="00BC283E" w14:paraId="1D43CEE3" w14:textId="77777777" w:rsidTr="00D40C8E">
        <w:trPr>
          <w:cantSplit/>
        </w:trPr>
        <w:tc>
          <w:tcPr>
            <w:tcW w:w="2652" w:type="dxa"/>
          </w:tcPr>
          <w:p w14:paraId="75AB2DBF" w14:textId="77777777" w:rsidR="00BC283E" w:rsidRDefault="00BC283E" w:rsidP="00D40C8E">
            <w:r>
              <w:t>0x00B0</w:t>
            </w:r>
          </w:p>
        </w:tc>
        <w:tc>
          <w:tcPr>
            <w:tcW w:w="1866" w:type="dxa"/>
          </w:tcPr>
          <w:p w14:paraId="4306F42B" w14:textId="77777777" w:rsidR="00BC283E" w:rsidRDefault="00BC283E" w:rsidP="00D40C8E">
            <w:r>
              <w:t>VGA_CTRL</w:t>
            </w:r>
          </w:p>
        </w:tc>
        <w:tc>
          <w:tcPr>
            <w:tcW w:w="5220" w:type="dxa"/>
          </w:tcPr>
          <w:p w14:paraId="7CD1F227" w14:textId="77777777" w:rsidR="00BC283E" w:rsidRDefault="00BC283E" w:rsidP="00D40C8E">
            <w:r>
              <w:t>VGA Control Register</w:t>
            </w:r>
          </w:p>
        </w:tc>
      </w:tr>
      <w:tr w:rsidR="00BC283E" w14:paraId="04BF564A" w14:textId="77777777" w:rsidTr="00D40C8E">
        <w:trPr>
          <w:cantSplit/>
        </w:trPr>
        <w:tc>
          <w:tcPr>
            <w:tcW w:w="2652" w:type="dxa"/>
          </w:tcPr>
          <w:p w14:paraId="4D6492BC" w14:textId="77777777" w:rsidR="00BC283E" w:rsidRDefault="00BC283E" w:rsidP="00D40C8E">
            <w:r>
              <w:t>0x00B4</w:t>
            </w:r>
          </w:p>
        </w:tc>
        <w:tc>
          <w:tcPr>
            <w:tcW w:w="1866" w:type="dxa"/>
          </w:tcPr>
          <w:p w14:paraId="265E1FF3" w14:textId="77777777" w:rsidR="00BC283E" w:rsidRDefault="00BC283E" w:rsidP="00D40C8E">
            <w:r>
              <w:t>BIOS1</w:t>
            </w:r>
          </w:p>
        </w:tc>
        <w:tc>
          <w:tcPr>
            <w:tcW w:w="5220" w:type="dxa"/>
          </w:tcPr>
          <w:p w14:paraId="03FC651A" w14:textId="77777777" w:rsidR="00BC283E" w:rsidRDefault="00BC283E" w:rsidP="00D40C8E">
            <w:r>
              <w:t>General Purpose BIOS Register 1</w:t>
            </w:r>
          </w:p>
        </w:tc>
      </w:tr>
      <w:tr w:rsidR="00BC283E" w14:paraId="10686C42" w14:textId="77777777" w:rsidTr="00D40C8E">
        <w:trPr>
          <w:cantSplit/>
        </w:trPr>
        <w:tc>
          <w:tcPr>
            <w:tcW w:w="2652" w:type="dxa"/>
          </w:tcPr>
          <w:p w14:paraId="3B5DFF11" w14:textId="77777777" w:rsidR="00BC283E" w:rsidRDefault="00BC283E" w:rsidP="00D40C8E">
            <w:r>
              <w:t>0x00B8</w:t>
            </w:r>
          </w:p>
        </w:tc>
        <w:tc>
          <w:tcPr>
            <w:tcW w:w="1866" w:type="dxa"/>
          </w:tcPr>
          <w:p w14:paraId="200F1322" w14:textId="77777777" w:rsidR="00BC283E" w:rsidRDefault="00BC283E" w:rsidP="00D40C8E">
            <w:r>
              <w:t>BIOS2</w:t>
            </w:r>
          </w:p>
        </w:tc>
        <w:tc>
          <w:tcPr>
            <w:tcW w:w="5220" w:type="dxa"/>
          </w:tcPr>
          <w:p w14:paraId="7D5DBEAA" w14:textId="77777777" w:rsidR="00BC283E" w:rsidRDefault="00BC283E" w:rsidP="00D40C8E">
            <w:r>
              <w:t>General Purpose BIOS Register 2</w:t>
            </w:r>
          </w:p>
        </w:tc>
      </w:tr>
      <w:tr w:rsidR="00BC283E" w14:paraId="4BA37E7D" w14:textId="77777777" w:rsidTr="00D40C8E">
        <w:trPr>
          <w:cantSplit/>
        </w:trPr>
        <w:tc>
          <w:tcPr>
            <w:tcW w:w="2652" w:type="dxa"/>
          </w:tcPr>
          <w:p w14:paraId="110DD40E" w14:textId="77777777" w:rsidR="00BC283E" w:rsidRDefault="00BC283E" w:rsidP="00D40C8E">
            <w:r>
              <w:t>0x00BC</w:t>
            </w:r>
          </w:p>
        </w:tc>
        <w:tc>
          <w:tcPr>
            <w:tcW w:w="1866" w:type="dxa"/>
          </w:tcPr>
          <w:p w14:paraId="5A8CD9C7" w14:textId="77777777" w:rsidR="00BC283E" w:rsidRDefault="00BC283E" w:rsidP="00D40C8E">
            <w:r>
              <w:t>BIOS3</w:t>
            </w:r>
          </w:p>
        </w:tc>
        <w:tc>
          <w:tcPr>
            <w:tcW w:w="5220" w:type="dxa"/>
          </w:tcPr>
          <w:p w14:paraId="688B8613" w14:textId="77777777" w:rsidR="00BC283E" w:rsidRDefault="00BC283E" w:rsidP="00D40C8E">
            <w:r>
              <w:t>General Purpose BIOS Register 3</w:t>
            </w:r>
          </w:p>
        </w:tc>
      </w:tr>
      <w:tr w:rsidR="00BC283E" w14:paraId="2AD0B94F" w14:textId="77777777" w:rsidTr="00D40C8E">
        <w:trPr>
          <w:cantSplit/>
        </w:trPr>
        <w:tc>
          <w:tcPr>
            <w:tcW w:w="2652" w:type="dxa"/>
          </w:tcPr>
          <w:p w14:paraId="5A38575A" w14:textId="77777777" w:rsidR="00BC283E" w:rsidRDefault="00BC283E" w:rsidP="00D40C8E">
            <w:r>
              <w:t>0x00C0</w:t>
            </w:r>
          </w:p>
        </w:tc>
        <w:tc>
          <w:tcPr>
            <w:tcW w:w="1866" w:type="dxa"/>
          </w:tcPr>
          <w:p w14:paraId="3E7BFEA6" w14:textId="77777777" w:rsidR="00BC283E" w:rsidRDefault="00BC283E" w:rsidP="00D40C8E">
            <w:r>
              <w:t>BIOS4</w:t>
            </w:r>
          </w:p>
        </w:tc>
        <w:tc>
          <w:tcPr>
            <w:tcW w:w="5220" w:type="dxa"/>
          </w:tcPr>
          <w:p w14:paraId="35E4EFCF" w14:textId="77777777" w:rsidR="00BC283E" w:rsidRDefault="00BC283E" w:rsidP="00D40C8E">
            <w:r>
              <w:t>General Purpose BIOS Register 4</w:t>
            </w:r>
          </w:p>
        </w:tc>
      </w:tr>
      <w:tr w:rsidR="00BC283E" w14:paraId="458949A8" w14:textId="77777777" w:rsidTr="00D40C8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trPr>
        <w:tc>
          <w:tcPr>
            <w:tcW w:w="2652" w:type="dxa"/>
            <w:tcBorders>
              <w:top w:val="single" w:sz="6" w:space="0" w:color="auto"/>
              <w:left w:val="single" w:sz="12" w:space="0" w:color="auto"/>
              <w:bottom w:val="single" w:sz="6" w:space="0" w:color="auto"/>
              <w:right w:val="single" w:sz="6" w:space="0" w:color="auto"/>
            </w:tcBorders>
          </w:tcPr>
          <w:p w14:paraId="2461CEC3" w14:textId="77777777" w:rsidR="00BC283E" w:rsidRDefault="00BC283E" w:rsidP="00D40C8E">
            <w:r>
              <w:t>0x00D0</w:t>
            </w:r>
          </w:p>
        </w:tc>
        <w:tc>
          <w:tcPr>
            <w:tcW w:w="1866" w:type="dxa"/>
            <w:tcBorders>
              <w:top w:val="single" w:sz="6" w:space="0" w:color="auto"/>
              <w:left w:val="single" w:sz="6" w:space="0" w:color="auto"/>
              <w:bottom w:val="single" w:sz="6" w:space="0" w:color="auto"/>
              <w:right w:val="single" w:sz="6" w:space="0" w:color="auto"/>
            </w:tcBorders>
          </w:tcPr>
          <w:p w14:paraId="5745D81E" w14:textId="77777777" w:rsidR="00BC283E" w:rsidRDefault="00BC283E" w:rsidP="00D40C8E">
            <w:r>
              <w:t>DMA_SRC</w:t>
            </w:r>
          </w:p>
        </w:tc>
        <w:tc>
          <w:tcPr>
            <w:tcW w:w="5220" w:type="dxa"/>
            <w:tcBorders>
              <w:top w:val="single" w:sz="6" w:space="0" w:color="auto"/>
              <w:left w:val="single" w:sz="6" w:space="0" w:color="auto"/>
              <w:bottom w:val="single" w:sz="6" w:space="0" w:color="auto"/>
              <w:right w:val="single" w:sz="12" w:space="0" w:color="auto"/>
            </w:tcBorders>
          </w:tcPr>
          <w:p w14:paraId="2D80E977" w14:textId="77777777" w:rsidR="00BC283E" w:rsidRDefault="00BC283E" w:rsidP="00D40C8E">
            <w:r>
              <w:t>DMA Address Source Register</w:t>
            </w:r>
          </w:p>
        </w:tc>
      </w:tr>
      <w:tr w:rsidR="00BC283E" w14:paraId="48303F1A" w14:textId="77777777" w:rsidTr="00D40C8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trPr>
        <w:tc>
          <w:tcPr>
            <w:tcW w:w="2652" w:type="dxa"/>
            <w:tcBorders>
              <w:top w:val="single" w:sz="6" w:space="0" w:color="auto"/>
              <w:left w:val="single" w:sz="12" w:space="0" w:color="auto"/>
              <w:bottom w:val="single" w:sz="6" w:space="0" w:color="auto"/>
              <w:right w:val="single" w:sz="6" w:space="0" w:color="auto"/>
            </w:tcBorders>
          </w:tcPr>
          <w:p w14:paraId="3EDB7A30" w14:textId="77777777" w:rsidR="00BC283E" w:rsidRDefault="00BC283E" w:rsidP="00D40C8E">
            <w:r>
              <w:t>0x00D4</w:t>
            </w:r>
          </w:p>
        </w:tc>
        <w:tc>
          <w:tcPr>
            <w:tcW w:w="1866" w:type="dxa"/>
            <w:tcBorders>
              <w:top w:val="single" w:sz="6" w:space="0" w:color="auto"/>
              <w:left w:val="single" w:sz="6" w:space="0" w:color="auto"/>
              <w:bottom w:val="single" w:sz="6" w:space="0" w:color="auto"/>
              <w:right w:val="single" w:sz="6" w:space="0" w:color="auto"/>
            </w:tcBorders>
          </w:tcPr>
          <w:p w14:paraId="04EB5A35" w14:textId="77777777" w:rsidR="00BC283E" w:rsidRDefault="00BC283E" w:rsidP="00D40C8E">
            <w:r>
              <w:t>DMA_DST</w:t>
            </w:r>
          </w:p>
        </w:tc>
        <w:tc>
          <w:tcPr>
            <w:tcW w:w="5220" w:type="dxa"/>
            <w:tcBorders>
              <w:top w:val="single" w:sz="6" w:space="0" w:color="auto"/>
              <w:left w:val="single" w:sz="6" w:space="0" w:color="auto"/>
              <w:bottom w:val="single" w:sz="6" w:space="0" w:color="auto"/>
              <w:right w:val="single" w:sz="12" w:space="0" w:color="auto"/>
            </w:tcBorders>
          </w:tcPr>
          <w:p w14:paraId="53F063C4" w14:textId="77777777" w:rsidR="00BC283E" w:rsidRDefault="00BC283E" w:rsidP="00D40C8E">
            <w:r>
              <w:t>DMA Address Destination Register</w:t>
            </w:r>
          </w:p>
        </w:tc>
      </w:tr>
      <w:tr w:rsidR="00BC283E" w14:paraId="362ECD97" w14:textId="77777777" w:rsidTr="00D40C8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trPr>
        <w:tc>
          <w:tcPr>
            <w:tcW w:w="2652" w:type="dxa"/>
            <w:tcBorders>
              <w:top w:val="single" w:sz="6" w:space="0" w:color="auto"/>
              <w:left w:val="single" w:sz="12" w:space="0" w:color="auto"/>
              <w:bottom w:val="single" w:sz="6" w:space="0" w:color="auto"/>
              <w:right w:val="single" w:sz="6" w:space="0" w:color="auto"/>
            </w:tcBorders>
          </w:tcPr>
          <w:p w14:paraId="7DF1ADAC" w14:textId="77777777" w:rsidR="00BC283E" w:rsidRDefault="00BC283E" w:rsidP="00D40C8E">
            <w:r>
              <w:t>0x00D8</w:t>
            </w:r>
          </w:p>
        </w:tc>
        <w:tc>
          <w:tcPr>
            <w:tcW w:w="1866" w:type="dxa"/>
            <w:tcBorders>
              <w:top w:val="single" w:sz="6" w:space="0" w:color="auto"/>
              <w:left w:val="single" w:sz="6" w:space="0" w:color="auto"/>
              <w:bottom w:val="single" w:sz="6" w:space="0" w:color="auto"/>
              <w:right w:val="single" w:sz="6" w:space="0" w:color="auto"/>
            </w:tcBorders>
          </w:tcPr>
          <w:p w14:paraId="3BA08889" w14:textId="77777777" w:rsidR="00BC283E" w:rsidRDefault="00BC283E" w:rsidP="00D40C8E">
            <w:r>
              <w:t>DMA_CMD</w:t>
            </w:r>
          </w:p>
        </w:tc>
        <w:tc>
          <w:tcPr>
            <w:tcW w:w="5220" w:type="dxa"/>
            <w:tcBorders>
              <w:top w:val="single" w:sz="6" w:space="0" w:color="auto"/>
              <w:left w:val="single" w:sz="6" w:space="0" w:color="auto"/>
              <w:bottom w:val="single" w:sz="6" w:space="0" w:color="auto"/>
              <w:right w:val="single" w:sz="12" w:space="0" w:color="auto"/>
            </w:tcBorders>
          </w:tcPr>
          <w:p w14:paraId="18A2BCB9" w14:textId="77777777" w:rsidR="00BC283E" w:rsidRDefault="00BC283E" w:rsidP="00D40C8E">
            <w:r>
              <w:t>DMA PCI Command Register</w:t>
            </w:r>
          </w:p>
        </w:tc>
      </w:tr>
      <w:tr w:rsidR="00BC283E" w14:paraId="37723685" w14:textId="77777777" w:rsidTr="00D40C8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trPr>
        <w:tc>
          <w:tcPr>
            <w:tcW w:w="2652" w:type="dxa"/>
            <w:tcBorders>
              <w:top w:val="single" w:sz="6" w:space="0" w:color="auto"/>
              <w:left w:val="single" w:sz="12" w:space="0" w:color="auto"/>
              <w:bottom w:val="single" w:sz="6" w:space="0" w:color="auto"/>
              <w:right w:val="single" w:sz="6" w:space="0" w:color="auto"/>
            </w:tcBorders>
          </w:tcPr>
          <w:p w14:paraId="3C91DF2A" w14:textId="77777777" w:rsidR="00BC283E" w:rsidRDefault="00BC283E" w:rsidP="00D40C8E">
            <w:r>
              <w:t>0x00DC</w:t>
            </w:r>
          </w:p>
        </w:tc>
        <w:tc>
          <w:tcPr>
            <w:tcW w:w="1866" w:type="dxa"/>
            <w:tcBorders>
              <w:top w:val="single" w:sz="6" w:space="0" w:color="auto"/>
              <w:left w:val="single" w:sz="6" w:space="0" w:color="auto"/>
              <w:bottom w:val="single" w:sz="6" w:space="0" w:color="auto"/>
              <w:right w:val="single" w:sz="6" w:space="0" w:color="auto"/>
            </w:tcBorders>
          </w:tcPr>
          <w:p w14:paraId="432B28C5" w14:textId="77777777" w:rsidR="00BC283E" w:rsidRDefault="00BC283E" w:rsidP="00D40C8E">
            <w:r>
              <w:t>Reserved</w:t>
            </w:r>
          </w:p>
        </w:tc>
        <w:tc>
          <w:tcPr>
            <w:tcW w:w="5220" w:type="dxa"/>
            <w:tcBorders>
              <w:top w:val="single" w:sz="6" w:space="0" w:color="auto"/>
              <w:left w:val="single" w:sz="6" w:space="0" w:color="auto"/>
              <w:bottom w:val="single" w:sz="6" w:space="0" w:color="auto"/>
              <w:right w:val="single" w:sz="12" w:space="0" w:color="auto"/>
            </w:tcBorders>
          </w:tcPr>
          <w:p w14:paraId="69C7F796" w14:textId="77777777" w:rsidR="00BC283E" w:rsidRDefault="00BC283E" w:rsidP="00D40C8E">
            <w:r>
              <w:t>Reserved</w:t>
            </w:r>
          </w:p>
        </w:tc>
      </w:tr>
      <w:tr w:rsidR="00BC283E" w14:paraId="60560426" w14:textId="77777777" w:rsidTr="00D40C8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trPr>
        <w:tc>
          <w:tcPr>
            <w:tcW w:w="2652" w:type="dxa"/>
            <w:tcBorders>
              <w:top w:val="single" w:sz="6" w:space="0" w:color="auto"/>
              <w:left w:val="single" w:sz="12" w:space="0" w:color="auto"/>
              <w:bottom w:val="single" w:sz="12" w:space="0" w:color="auto"/>
              <w:right w:val="single" w:sz="6" w:space="0" w:color="auto"/>
            </w:tcBorders>
          </w:tcPr>
          <w:p w14:paraId="33A25DEA" w14:textId="77777777" w:rsidR="00BC283E" w:rsidRDefault="00BC283E" w:rsidP="00D40C8E">
            <w:r>
              <w:t>0x00E0</w:t>
            </w:r>
          </w:p>
        </w:tc>
        <w:tc>
          <w:tcPr>
            <w:tcW w:w="1866" w:type="dxa"/>
            <w:tcBorders>
              <w:top w:val="single" w:sz="6" w:space="0" w:color="auto"/>
              <w:left w:val="single" w:sz="6" w:space="0" w:color="auto"/>
              <w:bottom w:val="single" w:sz="12" w:space="0" w:color="auto"/>
              <w:right w:val="single" w:sz="6" w:space="0" w:color="auto"/>
            </w:tcBorders>
          </w:tcPr>
          <w:p w14:paraId="76F9AC6D" w14:textId="77777777" w:rsidR="00BC283E" w:rsidRDefault="00BC283E" w:rsidP="00D40C8E">
            <w:r>
              <w:t>PCI_BMWA</w:t>
            </w:r>
          </w:p>
        </w:tc>
        <w:tc>
          <w:tcPr>
            <w:tcW w:w="5220" w:type="dxa"/>
            <w:tcBorders>
              <w:top w:val="single" w:sz="6" w:space="0" w:color="auto"/>
              <w:left w:val="single" w:sz="6" w:space="0" w:color="auto"/>
              <w:bottom w:val="single" w:sz="12" w:space="0" w:color="auto"/>
              <w:right w:val="single" w:sz="12" w:space="0" w:color="auto"/>
            </w:tcBorders>
          </w:tcPr>
          <w:p w14:paraId="6358CA4E" w14:textId="77777777" w:rsidR="00BC283E" w:rsidRDefault="00BC283E" w:rsidP="00D40C8E">
            <w:r>
              <w:t>PCI Bus Master Write Address Register</w:t>
            </w:r>
          </w:p>
        </w:tc>
      </w:tr>
      <w:tr w:rsidR="00BC283E" w14:paraId="75AD7083" w14:textId="77777777" w:rsidTr="00D40C8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trPr>
        <w:tc>
          <w:tcPr>
            <w:tcW w:w="2652" w:type="dxa"/>
            <w:tcBorders>
              <w:top w:val="single" w:sz="6" w:space="0" w:color="auto"/>
              <w:left w:val="single" w:sz="12" w:space="0" w:color="auto"/>
              <w:bottom w:val="single" w:sz="12" w:space="0" w:color="auto"/>
              <w:right w:val="single" w:sz="6" w:space="0" w:color="auto"/>
            </w:tcBorders>
          </w:tcPr>
          <w:p w14:paraId="5EEA22A2" w14:textId="77777777" w:rsidR="00BC283E" w:rsidRDefault="00BC283E" w:rsidP="00D40C8E">
            <w:r>
              <w:t>0x00E4</w:t>
            </w:r>
          </w:p>
        </w:tc>
        <w:tc>
          <w:tcPr>
            <w:tcW w:w="1866" w:type="dxa"/>
            <w:tcBorders>
              <w:top w:val="single" w:sz="6" w:space="0" w:color="auto"/>
              <w:left w:val="single" w:sz="6" w:space="0" w:color="auto"/>
              <w:bottom w:val="single" w:sz="12" w:space="0" w:color="auto"/>
              <w:right w:val="single" w:sz="6" w:space="0" w:color="auto"/>
            </w:tcBorders>
          </w:tcPr>
          <w:p w14:paraId="573F9238" w14:textId="77777777" w:rsidR="00BC283E" w:rsidRDefault="00BC283E" w:rsidP="00D40C8E">
            <w:r>
              <w:t>PCI_BMTM</w:t>
            </w:r>
          </w:p>
        </w:tc>
        <w:tc>
          <w:tcPr>
            <w:tcW w:w="5220" w:type="dxa"/>
            <w:tcBorders>
              <w:top w:val="single" w:sz="6" w:space="0" w:color="auto"/>
              <w:left w:val="single" w:sz="6" w:space="0" w:color="auto"/>
              <w:bottom w:val="single" w:sz="12" w:space="0" w:color="auto"/>
              <w:right w:val="single" w:sz="12" w:space="0" w:color="auto"/>
            </w:tcBorders>
          </w:tcPr>
          <w:p w14:paraId="3CD9415D" w14:textId="77777777" w:rsidR="00BC283E" w:rsidRDefault="00BC283E" w:rsidP="00D40C8E">
            <w:r>
              <w:t>PCI Bus Master Trigger Mask Register</w:t>
            </w:r>
          </w:p>
        </w:tc>
      </w:tr>
    </w:tbl>
    <w:p w14:paraId="19C248BA" w14:textId="77777777" w:rsidR="00BC283E" w:rsidRDefault="00BC283E" w:rsidP="00BC283E"/>
    <w:p w14:paraId="4D6CDA37" w14:textId="77777777" w:rsidR="00BC283E" w:rsidRDefault="00BC283E" w:rsidP="00BC283E">
      <w:pPr>
        <w:pStyle w:val="Heading3"/>
        <w:pBdr>
          <w:between w:val="single" w:sz="6" w:space="1" w:color="auto"/>
        </w:pBdr>
        <w:tabs>
          <w:tab w:val="left" w:pos="720"/>
        </w:tabs>
      </w:pPr>
      <w:r>
        <w:br w:type="page"/>
      </w:r>
      <w:r>
        <w:lastRenderedPageBreak/>
        <w:t>2.3.5</w:t>
      </w:r>
      <w:r>
        <w:tab/>
        <w:t>Memory Windows Registers</w:t>
      </w:r>
    </w:p>
    <w:p w14:paraId="63FC573B" w14:textId="77777777" w:rsidR="00BC283E" w:rsidRDefault="00BC283E" w:rsidP="00BC283E">
      <w:pPr>
        <w:pStyle w:val="NormalIndent"/>
        <w:ind w:left="0"/>
        <w:rPr>
          <w:rFonts w:ascii="Times New Roman" w:hAnsi="Times New Roman"/>
        </w:rPr>
      </w:pPr>
    </w:p>
    <w:p w14:paraId="62AB57CF" w14:textId="77777777" w:rsidR="00BC283E" w:rsidRDefault="00BC283E" w:rsidP="00BC283E">
      <w:pPr>
        <w:tabs>
          <w:tab w:val="left" w:pos="720"/>
        </w:tabs>
      </w:pPr>
      <w:r>
        <w:t>The following is a list of the memory mapped Memory Windows</w:t>
      </w:r>
      <w:r>
        <w:sym w:font="Symbol" w:char="F0E4"/>
      </w:r>
      <w:r>
        <w:t xml:space="preserve"> registers. The base address of these registers is offset by the value loaded in the RBASE_W register in Memory space.</w:t>
      </w:r>
    </w:p>
    <w:p w14:paraId="6254972F" w14:textId="77777777" w:rsidR="00BC283E" w:rsidRDefault="00BC283E" w:rsidP="00BC283E">
      <w:pPr>
        <w:rPr>
          <w:b/>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880"/>
        <w:gridCol w:w="2880"/>
        <w:gridCol w:w="3078"/>
      </w:tblGrid>
      <w:tr w:rsidR="00BC283E" w14:paraId="2D0D3967" w14:textId="77777777" w:rsidTr="00D40C8E">
        <w:trPr>
          <w:cantSplit/>
        </w:trPr>
        <w:tc>
          <w:tcPr>
            <w:tcW w:w="2880" w:type="dxa"/>
          </w:tcPr>
          <w:p w14:paraId="6238D0FF" w14:textId="77777777" w:rsidR="00BC283E" w:rsidRDefault="00BC283E" w:rsidP="00D40C8E">
            <w:pPr>
              <w:rPr>
                <w:b/>
              </w:rPr>
            </w:pPr>
            <w:r>
              <w:rPr>
                <w:b/>
              </w:rPr>
              <w:t>MEMORY ADDRESS</w:t>
            </w:r>
          </w:p>
        </w:tc>
        <w:tc>
          <w:tcPr>
            <w:tcW w:w="2880" w:type="dxa"/>
          </w:tcPr>
          <w:p w14:paraId="38B6A832" w14:textId="77777777" w:rsidR="00BC283E" w:rsidRDefault="00BC283E" w:rsidP="00D40C8E">
            <w:pPr>
              <w:rPr>
                <w:b/>
              </w:rPr>
            </w:pPr>
            <w:r>
              <w:rPr>
                <w:b/>
              </w:rPr>
              <w:t>REGISTER NAME</w:t>
            </w:r>
          </w:p>
        </w:tc>
        <w:tc>
          <w:tcPr>
            <w:tcW w:w="3078" w:type="dxa"/>
          </w:tcPr>
          <w:p w14:paraId="525F4CAC" w14:textId="77777777" w:rsidR="00BC283E" w:rsidRDefault="00BC283E" w:rsidP="00D40C8E">
            <w:pPr>
              <w:rPr>
                <w:b/>
              </w:rPr>
            </w:pPr>
            <w:r>
              <w:rPr>
                <w:b/>
              </w:rPr>
              <w:t>DESCRIPTION</w:t>
            </w:r>
          </w:p>
        </w:tc>
      </w:tr>
      <w:tr w:rsidR="00BC283E" w14:paraId="34CCE3D0" w14:textId="77777777" w:rsidTr="00D40C8E">
        <w:trPr>
          <w:cantSplit/>
        </w:trPr>
        <w:tc>
          <w:tcPr>
            <w:tcW w:w="2880" w:type="dxa"/>
            <w:tcBorders>
              <w:top w:val="nil"/>
            </w:tcBorders>
          </w:tcPr>
          <w:p w14:paraId="6F5FF2DE" w14:textId="77777777" w:rsidR="00BC283E" w:rsidRDefault="00BC283E" w:rsidP="00D40C8E">
            <w:r>
              <w:t>0x0000</w:t>
            </w:r>
          </w:p>
        </w:tc>
        <w:tc>
          <w:tcPr>
            <w:tcW w:w="2880" w:type="dxa"/>
            <w:tcBorders>
              <w:top w:val="nil"/>
            </w:tcBorders>
          </w:tcPr>
          <w:p w14:paraId="4EF50F4E" w14:textId="77777777" w:rsidR="00BC283E" w:rsidRDefault="00BC283E" w:rsidP="00D40C8E">
            <w:r>
              <w:t>MW0_CTRL</w:t>
            </w:r>
          </w:p>
        </w:tc>
        <w:tc>
          <w:tcPr>
            <w:tcW w:w="3078" w:type="dxa"/>
            <w:tcBorders>
              <w:top w:val="nil"/>
            </w:tcBorders>
          </w:tcPr>
          <w:p w14:paraId="2A590977" w14:textId="77777777" w:rsidR="00BC283E" w:rsidRDefault="00BC283E" w:rsidP="00D40C8E">
            <w:r>
              <w:t>Memory window 0 control</w:t>
            </w:r>
          </w:p>
        </w:tc>
      </w:tr>
      <w:tr w:rsidR="00BC283E" w14:paraId="4EC44052" w14:textId="77777777" w:rsidTr="00D40C8E">
        <w:trPr>
          <w:cantSplit/>
        </w:trPr>
        <w:tc>
          <w:tcPr>
            <w:tcW w:w="2880" w:type="dxa"/>
          </w:tcPr>
          <w:p w14:paraId="334C6447" w14:textId="77777777" w:rsidR="00BC283E" w:rsidRDefault="00BC283E" w:rsidP="00D40C8E">
            <w:r>
              <w:t>0x0004</w:t>
            </w:r>
          </w:p>
        </w:tc>
        <w:tc>
          <w:tcPr>
            <w:tcW w:w="2880" w:type="dxa"/>
          </w:tcPr>
          <w:p w14:paraId="14AFB6BC" w14:textId="77777777" w:rsidR="00BC283E" w:rsidRDefault="00BC283E" w:rsidP="00D40C8E">
            <w:r>
              <w:t>MW0_AD</w:t>
            </w:r>
          </w:p>
        </w:tc>
        <w:tc>
          <w:tcPr>
            <w:tcW w:w="3078" w:type="dxa"/>
          </w:tcPr>
          <w:p w14:paraId="340213F4" w14:textId="77777777" w:rsidR="00BC283E" w:rsidRDefault="00BC283E" w:rsidP="00D40C8E">
            <w:r>
              <w:t>Memory window 0 address</w:t>
            </w:r>
          </w:p>
        </w:tc>
      </w:tr>
      <w:tr w:rsidR="00BC283E" w14:paraId="7262A99D" w14:textId="77777777" w:rsidTr="00D40C8E">
        <w:trPr>
          <w:cantSplit/>
        </w:trPr>
        <w:tc>
          <w:tcPr>
            <w:tcW w:w="2880" w:type="dxa"/>
          </w:tcPr>
          <w:p w14:paraId="59E46AF8" w14:textId="77777777" w:rsidR="00BC283E" w:rsidRDefault="00BC283E" w:rsidP="00D40C8E">
            <w:r>
              <w:t>0x0008</w:t>
            </w:r>
          </w:p>
        </w:tc>
        <w:tc>
          <w:tcPr>
            <w:tcW w:w="2880" w:type="dxa"/>
          </w:tcPr>
          <w:p w14:paraId="2AE89C7D" w14:textId="77777777" w:rsidR="00BC283E" w:rsidRDefault="00BC283E" w:rsidP="00D40C8E">
            <w:r>
              <w:t>MW0_SZ</w:t>
            </w:r>
          </w:p>
        </w:tc>
        <w:tc>
          <w:tcPr>
            <w:tcW w:w="3078" w:type="dxa"/>
          </w:tcPr>
          <w:p w14:paraId="38C82C92" w14:textId="77777777" w:rsidR="00BC283E" w:rsidRDefault="00BC283E" w:rsidP="00D40C8E">
            <w:r>
              <w:t>Memory window 0 size</w:t>
            </w:r>
          </w:p>
        </w:tc>
      </w:tr>
      <w:tr w:rsidR="00BC283E" w14:paraId="7831A4F7" w14:textId="77777777" w:rsidTr="00D40C8E">
        <w:trPr>
          <w:cantSplit/>
        </w:trPr>
        <w:tc>
          <w:tcPr>
            <w:tcW w:w="2880" w:type="dxa"/>
          </w:tcPr>
          <w:p w14:paraId="4E11DE4D" w14:textId="77777777" w:rsidR="00BC283E" w:rsidRDefault="00BC283E" w:rsidP="00D40C8E">
            <w:r>
              <w:t>0x000C</w:t>
            </w:r>
          </w:p>
        </w:tc>
        <w:tc>
          <w:tcPr>
            <w:tcW w:w="2880" w:type="dxa"/>
          </w:tcPr>
          <w:p w14:paraId="1E8A09F7" w14:textId="77777777" w:rsidR="00BC283E" w:rsidRDefault="00BC283E" w:rsidP="00D40C8E">
            <w:r>
              <w:t>Reserved</w:t>
            </w:r>
          </w:p>
        </w:tc>
        <w:tc>
          <w:tcPr>
            <w:tcW w:w="3078" w:type="dxa"/>
          </w:tcPr>
          <w:p w14:paraId="30AD01FA" w14:textId="77777777" w:rsidR="00BC283E" w:rsidRDefault="00BC283E" w:rsidP="00D40C8E">
            <w:r>
              <w:t>Reserved</w:t>
            </w:r>
          </w:p>
        </w:tc>
      </w:tr>
      <w:tr w:rsidR="00BC283E" w14:paraId="7B0D51A5" w14:textId="77777777" w:rsidTr="00D40C8E">
        <w:trPr>
          <w:cantSplit/>
        </w:trPr>
        <w:tc>
          <w:tcPr>
            <w:tcW w:w="2880" w:type="dxa"/>
          </w:tcPr>
          <w:p w14:paraId="23928D12" w14:textId="77777777" w:rsidR="00BC283E" w:rsidRDefault="00BC283E" w:rsidP="00D40C8E">
            <w:r>
              <w:t>0x0010 or 0x0014</w:t>
            </w:r>
          </w:p>
        </w:tc>
        <w:tc>
          <w:tcPr>
            <w:tcW w:w="2880" w:type="dxa"/>
          </w:tcPr>
          <w:p w14:paraId="483AB066" w14:textId="77777777" w:rsidR="00BC283E" w:rsidRDefault="00BC283E" w:rsidP="00D40C8E">
            <w:r>
              <w:t>MW0_ORG</w:t>
            </w:r>
          </w:p>
        </w:tc>
        <w:tc>
          <w:tcPr>
            <w:tcW w:w="3078" w:type="dxa"/>
          </w:tcPr>
          <w:p w14:paraId="0E8E1020" w14:textId="77777777" w:rsidR="00BC283E" w:rsidRDefault="00BC283E" w:rsidP="00D40C8E">
            <w:r>
              <w:t>MW0 origin</w:t>
            </w:r>
          </w:p>
        </w:tc>
      </w:tr>
      <w:tr w:rsidR="00BC283E" w14:paraId="32A1F39F" w14:textId="77777777" w:rsidTr="00D40C8E">
        <w:trPr>
          <w:cantSplit/>
        </w:trPr>
        <w:tc>
          <w:tcPr>
            <w:tcW w:w="2880" w:type="dxa"/>
          </w:tcPr>
          <w:p w14:paraId="490225B8" w14:textId="77777777" w:rsidR="00BC283E" w:rsidRDefault="00BC283E" w:rsidP="00D40C8E">
            <w:r>
              <w:t>0x0018</w:t>
            </w:r>
          </w:p>
        </w:tc>
        <w:tc>
          <w:tcPr>
            <w:tcW w:w="2880" w:type="dxa"/>
          </w:tcPr>
          <w:p w14:paraId="726DEA91" w14:textId="77777777" w:rsidR="00BC283E" w:rsidRDefault="00BC283E" w:rsidP="00D40C8E">
            <w:r>
              <w:t xml:space="preserve">Reserved </w:t>
            </w:r>
          </w:p>
        </w:tc>
        <w:tc>
          <w:tcPr>
            <w:tcW w:w="3078" w:type="dxa"/>
          </w:tcPr>
          <w:p w14:paraId="7DCCBE00" w14:textId="77777777" w:rsidR="00BC283E" w:rsidRDefault="00BC283E" w:rsidP="00D40C8E">
            <w:r>
              <w:t xml:space="preserve">Reserved </w:t>
            </w:r>
          </w:p>
        </w:tc>
      </w:tr>
      <w:tr w:rsidR="00BC283E" w14:paraId="7F15F7D7" w14:textId="77777777" w:rsidTr="00D40C8E">
        <w:trPr>
          <w:cantSplit/>
        </w:trPr>
        <w:tc>
          <w:tcPr>
            <w:tcW w:w="2880" w:type="dxa"/>
          </w:tcPr>
          <w:p w14:paraId="0A0BEAB7" w14:textId="77777777" w:rsidR="00BC283E" w:rsidRDefault="00BC283E" w:rsidP="00D40C8E">
            <w:r>
              <w:t>0x001C</w:t>
            </w:r>
          </w:p>
        </w:tc>
        <w:tc>
          <w:tcPr>
            <w:tcW w:w="2880" w:type="dxa"/>
          </w:tcPr>
          <w:p w14:paraId="06381AB1" w14:textId="77777777" w:rsidR="00BC283E" w:rsidRDefault="00BC283E" w:rsidP="00D40C8E">
            <w:r>
              <w:t xml:space="preserve">Reserved </w:t>
            </w:r>
          </w:p>
        </w:tc>
        <w:tc>
          <w:tcPr>
            <w:tcW w:w="3078" w:type="dxa"/>
          </w:tcPr>
          <w:p w14:paraId="3164B239" w14:textId="77777777" w:rsidR="00BC283E" w:rsidRDefault="00BC283E" w:rsidP="00D40C8E">
            <w:r>
              <w:t xml:space="preserve">Reserved </w:t>
            </w:r>
          </w:p>
        </w:tc>
      </w:tr>
      <w:tr w:rsidR="00BC283E" w14:paraId="0E98043C" w14:textId="77777777" w:rsidTr="00D40C8E">
        <w:trPr>
          <w:cantSplit/>
        </w:trPr>
        <w:tc>
          <w:tcPr>
            <w:tcW w:w="2880" w:type="dxa"/>
          </w:tcPr>
          <w:p w14:paraId="08D1E9B8" w14:textId="77777777" w:rsidR="00BC283E" w:rsidRDefault="00BC283E" w:rsidP="00D40C8E">
            <w:r>
              <w:t>0x0020</w:t>
            </w:r>
          </w:p>
        </w:tc>
        <w:tc>
          <w:tcPr>
            <w:tcW w:w="2880" w:type="dxa"/>
          </w:tcPr>
          <w:p w14:paraId="77FFFFFF" w14:textId="77777777" w:rsidR="00BC283E" w:rsidRDefault="00BC283E" w:rsidP="00D40C8E">
            <w:r>
              <w:t xml:space="preserve">Reserved </w:t>
            </w:r>
          </w:p>
        </w:tc>
        <w:tc>
          <w:tcPr>
            <w:tcW w:w="3078" w:type="dxa"/>
          </w:tcPr>
          <w:p w14:paraId="330CD6C5" w14:textId="77777777" w:rsidR="00BC283E" w:rsidRDefault="00BC283E" w:rsidP="00D40C8E">
            <w:r>
              <w:t xml:space="preserve">Reserved </w:t>
            </w:r>
          </w:p>
        </w:tc>
      </w:tr>
      <w:tr w:rsidR="00BC283E" w14:paraId="2C415C7E" w14:textId="77777777" w:rsidTr="00D40C8E">
        <w:trPr>
          <w:cantSplit/>
        </w:trPr>
        <w:tc>
          <w:tcPr>
            <w:tcW w:w="2880" w:type="dxa"/>
          </w:tcPr>
          <w:p w14:paraId="78E71BE7" w14:textId="77777777" w:rsidR="00BC283E" w:rsidRDefault="00BC283E" w:rsidP="00D40C8E">
            <w:r>
              <w:t>0x0024</w:t>
            </w:r>
          </w:p>
        </w:tc>
        <w:tc>
          <w:tcPr>
            <w:tcW w:w="2880" w:type="dxa"/>
          </w:tcPr>
          <w:p w14:paraId="55267044" w14:textId="77777777" w:rsidR="00BC283E" w:rsidRDefault="00BC283E" w:rsidP="00D40C8E">
            <w:r>
              <w:t>MW0_MASK</w:t>
            </w:r>
          </w:p>
        </w:tc>
        <w:tc>
          <w:tcPr>
            <w:tcW w:w="3078" w:type="dxa"/>
          </w:tcPr>
          <w:p w14:paraId="3EADCA94" w14:textId="77777777" w:rsidR="00BC283E" w:rsidRDefault="00BC283E" w:rsidP="00D40C8E">
            <w:r>
              <w:t>MW0 Plane Mask</w:t>
            </w:r>
          </w:p>
        </w:tc>
      </w:tr>
      <w:tr w:rsidR="00BC283E" w14:paraId="1425A9AB" w14:textId="77777777" w:rsidTr="00D40C8E">
        <w:trPr>
          <w:cantSplit/>
        </w:trPr>
        <w:tc>
          <w:tcPr>
            <w:tcW w:w="2880" w:type="dxa"/>
          </w:tcPr>
          <w:p w14:paraId="6286279C" w14:textId="77777777" w:rsidR="00BC283E" w:rsidRDefault="00BC283E" w:rsidP="00D40C8E">
            <w:r>
              <w:t>0x0028</w:t>
            </w:r>
          </w:p>
        </w:tc>
        <w:tc>
          <w:tcPr>
            <w:tcW w:w="2880" w:type="dxa"/>
          </w:tcPr>
          <w:p w14:paraId="4FAA83B5" w14:textId="77777777" w:rsidR="00BC283E" w:rsidRDefault="00BC283E" w:rsidP="00D40C8E">
            <w:r>
              <w:t>MW1_CTRL</w:t>
            </w:r>
          </w:p>
        </w:tc>
        <w:tc>
          <w:tcPr>
            <w:tcW w:w="3078" w:type="dxa"/>
          </w:tcPr>
          <w:p w14:paraId="5B8B9024" w14:textId="77777777" w:rsidR="00BC283E" w:rsidRDefault="00BC283E" w:rsidP="00D40C8E">
            <w:r>
              <w:t>Memory window 1 control</w:t>
            </w:r>
          </w:p>
        </w:tc>
      </w:tr>
      <w:tr w:rsidR="00BC283E" w14:paraId="48AAE049" w14:textId="77777777" w:rsidTr="00D40C8E">
        <w:trPr>
          <w:cantSplit/>
        </w:trPr>
        <w:tc>
          <w:tcPr>
            <w:tcW w:w="2880" w:type="dxa"/>
          </w:tcPr>
          <w:p w14:paraId="03EAD0E1" w14:textId="77777777" w:rsidR="00BC283E" w:rsidRDefault="00BC283E" w:rsidP="00D40C8E">
            <w:r>
              <w:t>0x002C</w:t>
            </w:r>
          </w:p>
        </w:tc>
        <w:tc>
          <w:tcPr>
            <w:tcW w:w="2880" w:type="dxa"/>
          </w:tcPr>
          <w:p w14:paraId="625BED5A" w14:textId="77777777" w:rsidR="00BC283E" w:rsidRDefault="00BC283E" w:rsidP="00D40C8E">
            <w:r>
              <w:t>MW1_AD</w:t>
            </w:r>
          </w:p>
        </w:tc>
        <w:tc>
          <w:tcPr>
            <w:tcW w:w="3078" w:type="dxa"/>
          </w:tcPr>
          <w:p w14:paraId="7BAD7693" w14:textId="77777777" w:rsidR="00BC283E" w:rsidRDefault="00BC283E" w:rsidP="00D40C8E">
            <w:r>
              <w:t>Memory window 1 address</w:t>
            </w:r>
          </w:p>
        </w:tc>
      </w:tr>
      <w:tr w:rsidR="00BC283E" w14:paraId="687F640A" w14:textId="77777777" w:rsidTr="00D40C8E">
        <w:trPr>
          <w:cantSplit/>
        </w:trPr>
        <w:tc>
          <w:tcPr>
            <w:tcW w:w="2880" w:type="dxa"/>
          </w:tcPr>
          <w:p w14:paraId="5E6B2629" w14:textId="77777777" w:rsidR="00BC283E" w:rsidRDefault="00BC283E" w:rsidP="00D40C8E">
            <w:r>
              <w:t>0x0030</w:t>
            </w:r>
          </w:p>
        </w:tc>
        <w:tc>
          <w:tcPr>
            <w:tcW w:w="2880" w:type="dxa"/>
          </w:tcPr>
          <w:p w14:paraId="4FA3E456" w14:textId="77777777" w:rsidR="00BC283E" w:rsidRDefault="00BC283E" w:rsidP="00D40C8E">
            <w:r>
              <w:t>MW1_SZ</w:t>
            </w:r>
          </w:p>
        </w:tc>
        <w:tc>
          <w:tcPr>
            <w:tcW w:w="3078" w:type="dxa"/>
          </w:tcPr>
          <w:p w14:paraId="5D7B913B" w14:textId="77777777" w:rsidR="00BC283E" w:rsidRDefault="00BC283E" w:rsidP="00D40C8E">
            <w:r>
              <w:t>Memory window 1 size</w:t>
            </w:r>
          </w:p>
        </w:tc>
      </w:tr>
      <w:tr w:rsidR="00BC283E" w14:paraId="2964F701" w14:textId="77777777" w:rsidTr="00D40C8E">
        <w:trPr>
          <w:cantSplit/>
        </w:trPr>
        <w:tc>
          <w:tcPr>
            <w:tcW w:w="2880" w:type="dxa"/>
          </w:tcPr>
          <w:p w14:paraId="7A2DCB24" w14:textId="77777777" w:rsidR="00BC283E" w:rsidRDefault="00BC283E" w:rsidP="00D40C8E">
            <w:r>
              <w:t>0x0034</w:t>
            </w:r>
          </w:p>
        </w:tc>
        <w:tc>
          <w:tcPr>
            <w:tcW w:w="2880" w:type="dxa"/>
          </w:tcPr>
          <w:p w14:paraId="49D7196A" w14:textId="77777777" w:rsidR="00BC283E" w:rsidRDefault="00BC283E" w:rsidP="00D40C8E">
            <w:r>
              <w:t>Reserved</w:t>
            </w:r>
          </w:p>
        </w:tc>
        <w:tc>
          <w:tcPr>
            <w:tcW w:w="3078" w:type="dxa"/>
          </w:tcPr>
          <w:p w14:paraId="5BF6E2BB" w14:textId="77777777" w:rsidR="00BC283E" w:rsidRDefault="00BC283E" w:rsidP="00D40C8E">
            <w:r>
              <w:t xml:space="preserve">Reserved </w:t>
            </w:r>
          </w:p>
        </w:tc>
      </w:tr>
      <w:tr w:rsidR="00BC283E" w14:paraId="42C3C2B2" w14:textId="77777777" w:rsidTr="00D40C8E">
        <w:trPr>
          <w:cantSplit/>
        </w:trPr>
        <w:tc>
          <w:tcPr>
            <w:tcW w:w="2880" w:type="dxa"/>
          </w:tcPr>
          <w:p w14:paraId="21649764" w14:textId="77777777" w:rsidR="00BC283E" w:rsidRDefault="00BC283E" w:rsidP="00D40C8E">
            <w:r>
              <w:t>0x0038 or 0x003C</w:t>
            </w:r>
          </w:p>
        </w:tc>
        <w:tc>
          <w:tcPr>
            <w:tcW w:w="2880" w:type="dxa"/>
          </w:tcPr>
          <w:p w14:paraId="2B108962" w14:textId="77777777" w:rsidR="00BC283E" w:rsidRDefault="00BC283E" w:rsidP="00D40C8E">
            <w:r>
              <w:t>MW1_ORG</w:t>
            </w:r>
          </w:p>
        </w:tc>
        <w:tc>
          <w:tcPr>
            <w:tcW w:w="3078" w:type="dxa"/>
          </w:tcPr>
          <w:p w14:paraId="347334F7" w14:textId="77777777" w:rsidR="00BC283E" w:rsidRDefault="00BC283E" w:rsidP="00D40C8E">
            <w:r>
              <w:t>MW1 origin</w:t>
            </w:r>
          </w:p>
        </w:tc>
      </w:tr>
      <w:tr w:rsidR="00BC283E" w14:paraId="73B3B36D" w14:textId="77777777" w:rsidTr="00D40C8E">
        <w:trPr>
          <w:cantSplit/>
        </w:trPr>
        <w:tc>
          <w:tcPr>
            <w:tcW w:w="2880" w:type="dxa"/>
          </w:tcPr>
          <w:p w14:paraId="6B10EDC5" w14:textId="77777777" w:rsidR="00BC283E" w:rsidRDefault="00BC283E" w:rsidP="00D40C8E">
            <w:r>
              <w:t>0x0040</w:t>
            </w:r>
          </w:p>
        </w:tc>
        <w:tc>
          <w:tcPr>
            <w:tcW w:w="2880" w:type="dxa"/>
          </w:tcPr>
          <w:p w14:paraId="037E86DF" w14:textId="77777777" w:rsidR="00BC283E" w:rsidRDefault="00BC283E" w:rsidP="00D40C8E">
            <w:r>
              <w:t xml:space="preserve">Reserved </w:t>
            </w:r>
          </w:p>
        </w:tc>
        <w:tc>
          <w:tcPr>
            <w:tcW w:w="3078" w:type="dxa"/>
          </w:tcPr>
          <w:p w14:paraId="2808C67F" w14:textId="77777777" w:rsidR="00BC283E" w:rsidRDefault="00BC283E" w:rsidP="00D40C8E">
            <w:r>
              <w:t xml:space="preserve">Reserved </w:t>
            </w:r>
          </w:p>
        </w:tc>
      </w:tr>
      <w:tr w:rsidR="00BC283E" w14:paraId="6BF4921A" w14:textId="77777777" w:rsidTr="00D40C8E">
        <w:trPr>
          <w:cantSplit/>
        </w:trPr>
        <w:tc>
          <w:tcPr>
            <w:tcW w:w="2880" w:type="dxa"/>
          </w:tcPr>
          <w:p w14:paraId="4FF74CC4" w14:textId="77777777" w:rsidR="00BC283E" w:rsidRDefault="00BC283E" w:rsidP="00D40C8E">
            <w:r>
              <w:t>0x0044</w:t>
            </w:r>
          </w:p>
        </w:tc>
        <w:tc>
          <w:tcPr>
            <w:tcW w:w="2880" w:type="dxa"/>
          </w:tcPr>
          <w:p w14:paraId="5D48D1E5" w14:textId="77777777" w:rsidR="00BC283E" w:rsidRDefault="00BC283E" w:rsidP="00D40C8E">
            <w:r>
              <w:t xml:space="preserve">Reserved </w:t>
            </w:r>
          </w:p>
        </w:tc>
        <w:tc>
          <w:tcPr>
            <w:tcW w:w="3078" w:type="dxa"/>
          </w:tcPr>
          <w:p w14:paraId="4DA91E19" w14:textId="77777777" w:rsidR="00BC283E" w:rsidRDefault="00BC283E" w:rsidP="00D40C8E">
            <w:r>
              <w:t xml:space="preserve">Reserved </w:t>
            </w:r>
          </w:p>
        </w:tc>
      </w:tr>
      <w:tr w:rsidR="00BC283E" w14:paraId="12E5139E" w14:textId="77777777" w:rsidTr="00D40C8E">
        <w:trPr>
          <w:cantSplit/>
        </w:trPr>
        <w:tc>
          <w:tcPr>
            <w:tcW w:w="2880" w:type="dxa"/>
          </w:tcPr>
          <w:p w14:paraId="2095D44D" w14:textId="77777777" w:rsidR="00BC283E" w:rsidRDefault="00BC283E" w:rsidP="00D40C8E">
            <w:r>
              <w:t>0x0048</w:t>
            </w:r>
          </w:p>
        </w:tc>
        <w:tc>
          <w:tcPr>
            <w:tcW w:w="2880" w:type="dxa"/>
          </w:tcPr>
          <w:p w14:paraId="2EFE5455" w14:textId="77777777" w:rsidR="00BC283E" w:rsidRDefault="00BC283E" w:rsidP="00D40C8E">
            <w:r>
              <w:t xml:space="preserve">Reserved </w:t>
            </w:r>
          </w:p>
        </w:tc>
        <w:tc>
          <w:tcPr>
            <w:tcW w:w="3078" w:type="dxa"/>
          </w:tcPr>
          <w:p w14:paraId="6DF609DB" w14:textId="77777777" w:rsidR="00BC283E" w:rsidRDefault="00BC283E" w:rsidP="00D40C8E">
            <w:r>
              <w:t xml:space="preserve">Reserved </w:t>
            </w:r>
          </w:p>
        </w:tc>
      </w:tr>
      <w:tr w:rsidR="00BC283E" w14:paraId="284D539B" w14:textId="77777777" w:rsidTr="00D40C8E">
        <w:trPr>
          <w:cantSplit/>
        </w:trPr>
        <w:tc>
          <w:tcPr>
            <w:tcW w:w="2880" w:type="dxa"/>
          </w:tcPr>
          <w:p w14:paraId="792E4E04" w14:textId="77777777" w:rsidR="00BC283E" w:rsidRDefault="00BC283E" w:rsidP="00D40C8E">
            <w:r>
              <w:t>0x004C</w:t>
            </w:r>
          </w:p>
        </w:tc>
        <w:tc>
          <w:tcPr>
            <w:tcW w:w="2880" w:type="dxa"/>
          </w:tcPr>
          <w:p w14:paraId="0073E372" w14:textId="77777777" w:rsidR="00BC283E" w:rsidRDefault="00BC283E" w:rsidP="00D40C8E">
            <w:r>
              <w:t>MW1_MASK</w:t>
            </w:r>
          </w:p>
        </w:tc>
        <w:tc>
          <w:tcPr>
            <w:tcW w:w="3078" w:type="dxa"/>
          </w:tcPr>
          <w:p w14:paraId="78E946C8" w14:textId="77777777" w:rsidR="00BC283E" w:rsidRDefault="00BC283E" w:rsidP="00D40C8E">
            <w:r>
              <w:t>MW1 Plane Mask</w:t>
            </w:r>
          </w:p>
        </w:tc>
      </w:tr>
      <w:tr w:rsidR="00BC283E" w14:paraId="69D7D5C6" w14:textId="77777777" w:rsidTr="00D40C8E">
        <w:trPr>
          <w:cantSplit/>
        </w:trPr>
        <w:tc>
          <w:tcPr>
            <w:tcW w:w="2880" w:type="dxa"/>
          </w:tcPr>
          <w:p w14:paraId="398D245F" w14:textId="77777777" w:rsidR="00BC283E" w:rsidRDefault="00BC283E" w:rsidP="00D40C8E">
            <w:r>
              <w:t>0x0050</w:t>
            </w:r>
          </w:p>
        </w:tc>
        <w:tc>
          <w:tcPr>
            <w:tcW w:w="2880" w:type="dxa"/>
          </w:tcPr>
          <w:p w14:paraId="76B919CA" w14:textId="77777777" w:rsidR="00BC283E" w:rsidRDefault="00BC283E" w:rsidP="00D40C8E">
            <w:r>
              <w:t>MWC_FCNT</w:t>
            </w:r>
          </w:p>
        </w:tc>
        <w:tc>
          <w:tcPr>
            <w:tcW w:w="3078" w:type="dxa"/>
          </w:tcPr>
          <w:p w14:paraId="361F4CF3" w14:textId="77777777" w:rsidR="00BC283E" w:rsidRDefault="00BC283E" w:rsidP="00D40C8E">
            <w:r>
              <w:t>Memory Window Cache Flush counter</w:t>
            </w:r>
          </w:p>
        </w:tc>
      </w:tr>
      <w:tr w:rsidR="00BC283E" w14:paraId="34CA4045" w14:textId="77777777" w:rsidTr="00D40C8E">
        <w:trPr>
          <w:cantSplit/>
        </w:trPr>
        <w:tc>
          <w:tcPr>
            <w:tcW w:w="2880" w:type="dxa"/>
          </w:tcPr>
          <w:p w14:paraId="1831026C" w14:textId="77777777" w:rsidR="00BC283E" w:rsidRDefault="00BC283E" w:rsidP="00D40C8E">
            <w:r>
              <w:t>0x0054</w:t>
            </w:r>
          </w:p>
        </w:tc>
        <w:tc>
          <w:tcPr>
            <w:tcW w:w="2880" w:type="dxa"/>
          </w:tcPr>
          <w:p w14:paraId="2B369585" w14:textId="77777777" w:rsidR="00BC283E" w:rsidRDefault="00BC283E" w:rsidP="00D40C8E">
            <w:r>
              <w:t>MWC_FLSH</w:t>
            </w:r>
          </w:p>
        </w:tc>
        <w:tc>
          <w:tcPr>
            <w:tcW w:w="3078" w:type="dxa"/>
          </w:tcPr>
          <w:p w14:paraId="6812D034" w14:textId="77777777" w:rsidR="00BC283E" w:rsidRDefault="00BC283E" w:rsidP="00D40C8E">
            <w:r>
              <w:t>Manual Cache Flush</w:t>
            </w:r>
          </w:p>
        </w:tc>
      </w:tr>
      <w:tr w:rsidR="00BC283E" w14:paraId="0E422732" w14:textId="77777777" w:rsidTr="00D40C8E">
        <w:trPr>
          <w:cantSplit/>
        </w:trPr>
        <w:tc>
          <w:tcPr>
            <w:tcW w:w="2880" w:type="dxa"/>
          </w:tcPr>
          <w:p w14:paraId="4E1067B0" w14:textId="77777777" w:rsidR="00BC283E" w:rsidRDefault="00BC283E" w:rsidP="00D40C8E">
            <w:r>
              <w:t>0x0058</w:t>
            </w:r>
          </w:p>
        </w:tc>
        <w:tc>
          <w:tcPr>
            <w:tcW w:w="2880" w:type="dxa"/>
          </w:tcPr>
          <w:p w14:paraId="6666B5DC" w14:textId="77777777" w:rsidR="00BC283E" w:rsidRDefault="00BC283E" w:rsidP="00D40C8E">
            <w:r>
              <w:t>YUV_LI</w:t>
            </w:r>
          </w:p>
        </w:tc>
        <w:tc>
          <w:tcPr>
            <w:tcW w:w="3078" w:type="dxa"/>
          </w:tcPr>
          <w:p w14:paraId="0D5B9A7B" w14:textId="77777777" w:rsidR="00BC283E" w:rsidRDefault="00BC283E" w:rsidP="00D40C8E">
            <w:r>
              <w:t>YUV LUT index</w:t>
            </w:r>
          </w:p>
        </w:tc>
      </w:tr>
      <w:tr w:rsidR="00BC283E" w14:paraId="5F98F2E5" w14:textId="77777777" w:rsidTr="00D40C8E">
        <w:trPr>
          <w:cantSplit/>
        </w:trPr>
        <w:tc>
          <w:tcPr>
            <w:tcW w:w="2880" w:type="dxa"/>
          </w:tcPr>
          <w:p w14:paraId="1AE659B8" w14:textId="77777777" w:rsidR="00BC283E" w:rsidRDefault="00BC283E" w:rsidP="00D40C8E">
            <w:r>
              <w:t>0x005C</w:t>
            </w:r>
          </w:p>
        </w:tc>
        <w:tc>
          <w:tcPr>
            <w:tcW w:w="2880" w:type="dxa"/>
          </w:tcPr>
          <w:p w14:paraId="120CB64C" w14:textId="77777777" w:rsidR="00BC283E" w:rsidRDefault="00BC283E" w:rsidP="00D40C8E">
            <w:r>
              <w:t>YUV_LA</w:t>
            </w:r>
          </w:p>
        </w:tc>
        <w:tc>
          <w:tcPr>
            <w:tcW w:w="3078" w:type="dxa"/>
          </w:tcPr>
          <w:p w14:paraId="0CBA3BE8" w14:textId="77777777" w:rsidR="00BC283E" w:rsidRDefault="00BC283E" w:rsidP="00D40C8E">
            <w:r>
              <w:t>YUV LUT address</w:t>
            </w:r>
          </w:p>
        </w:tc>
      </w:tr>
      <w:tr w:rsidR="00BC283E" w14:paraId="4C090ADC" w14:textId="77777777" w:rsidTr="00D40C8E">
        <w:trPr>
          <w:cantSplit/>
        </w:trPr>
        <w:tc>
          <w:tcPr>
            <w:tcW w:w="2880" w:type="dxa"/>
          </w:tcPr>
          <w:p w14:paraId="09AB1D34" w14:textId="77777777" w:rsidR="00BC283E" w:rsidRDefault="00BC283E" w:rsidP="00D40C8E">
            <w:r>
              <w:t>0x0060</w:t>
            </w:r>
          </w:p>
        </w:tc>
        <w:tc>
          <w:tcPr>
            <w:tcW w:w="2880" w:type="dxa"/>
          </w:tcPr>
          <w:p w14:paraId="048BF77C" w14:textId="77777777" w:rsidR="00BC283E" w:rsidRDefault="00BC283E" w:rsidP="00D40C8E">
            <w:r>
              <w:t>MW_CTRL</w:t>
            </w:r>
          </w:p>
        </w:tc>
        <w:tc>
          <w:tcPr>
            <w:tcW w:w="3078" w:type="dxa"/>
          </w:tcPr>
          <w:p w14:paraId="08A20E3E" w14:textId="77777777" w:rsidR="00BC283E" w:rsidRDefault="00BC283E" w:rsidP="00D40C8E">
            <w:r>
              <w:t>Memory Window 0 and 1 Control</w:t>
            </w:r>
          </w:p>
        </w:tc>
      </w:tr>
      <w:tr w:rsidR="00BC283E" w14:paraId="3222FFAE" w14:textId="77777777" w:rsidTr="00D40C8E">
        <w:trPr>
          <w:cantSplit/>
        </w:trPr>
        <w:tc>
          <w:tcPr>
            <w:tcW w:w="2880" w:type="dxa"/>
          </w:tcPr>
          <w:p w14:paraId="11F26574" w14:textId="77777777" w:rsidR="00BC283E" w:rsidRDefault="00BC283E" w:rsidP="00D40C8E">
            <w:r>
              <w:t>0x0064 - 0x00FC</w:t>
            </w:r>
          </w:p>
        </w:tc>
        <w:tc>
          <w:tcPr>
            <w:tcW w:w="2880" w:type="dxa"/>
          </w:tcPr>
          <w:p w14:paraId="1B2ACA37" w14:textId="77777777" w:rsidR="00BC283E" w:rsidRDefault="00BC283E" w:rsidP="00D40C8E">
            <w:r>
              <w:t>RESERVED</w:t>
            </w:r>
          </w:p>
        </w:tc>
        <w:tc>
          <w:tcPr>
            <w:tcW w:w="3078" w:type="dxa"/>
          </w:tcPr>
          <w:p w14:paraId="539C66DD" w14:textId="77777777" w:rsidR="00BC283E" w:rsidRDefault="00BC283E" w:rsidP="00D40C8E">
            <w:r>
              <w:t>RESERVED</w:t>
            </w:r>
          </w:p>
        </w:tc>
      </w:tr>
    </w:tbl>
    <w:p w14:paraId="03B7966C" w14:textId="77777777" w:rsidR="00BC283E" w:rsidRDefault="00BC283E" w:rsidP="00BC283E">
      <w:pPr>
        <w:pStyle w:val="Heading3"/>
      </w:pPr>
      <w:r>
        <w:br w:type="page"/>
      </w:r>
      <w:r>
        <w:lastRenderedPageBreak/>
        <w:t>2.3.6</w:t>
      </w:r>
      <w:r>
        <w:tab/>
        <w:t>Memory Mapped Drawing Registers</w:t>
      </w:r>
    </w:p>
    <w:p w14:paraId="35126967" w14:textId="77777777" w:rsidR="00BC283E" w:rsidRDefault="00BC283E" w:rsidP="00BC283E"/>
    <w:p w14:paraId="1E6268CA" w14:textId="77777777" w:rsidR="00BC283E" w:rsidRDefault="00BC283E" w:rsidP="00BC283E">
      <w:r>
        <w:t xml:space="preserve">The following is a list of the memory mapped registers. All of these registers are pipelined so that they are synchronous with the drawing engine. This register block is placed in system memory space by the setting of RBASE_D  in the Memory mapped register block. </w:t>
      </w:r>
    </w:p>
    <w:p w14:paraId="4AA283E4" w14:textId="170B8345" w:rsidR="00B66973" w:rsidRDefault="00B66973" w:rsidP="00BC283E">
      <w:r>
        <w:t xml:space="preserve">Registers in Bold are 3D registers and only available if that configuration option is enabled. </w:t>
      </w:r>
      <w:r w:rsidR="00D426D3">
        <w:t>Some configuration bits may also not be available in 2D only mode.</w:t>
      </w:r>
    </w:p>
    <w:p w14:paraId="405AD517" w14:textId="77777777" w:rsidR="00BC283E" w:rsidRDefault="00BC283E" w:rsidP="00BC283E">
      <w:pPr>
        <w:rPr>
          <w:b/>
        </w:rPr>
      </w:pPr>
    </w:p>
    <w:tbl>
      <w:tblPr>
        <w:tblW w:w="0" w:type="auto"/>
        <w:tblLayout w:type="fixed"/>
        <w:tblLook w:val="0000" w:firstRow="0" w:lastRow="0" w:firstColumn="0" w:lastColumn="0" w:noHBand="0" w:noVBand="0"/>
      </w:tblPr>
      <w:tblGrid>
        <w:gridCol w:w="2880"/>
        <w:gridCol w:w="2880"/>
        <w:gridCol w:w="2880"/>
      </w:tblGrid>
      <w:tr w:rsidR="00BC283E" w14:paraId="552A4BCE" w14:textId="77777777" w:rsidTr="00D40C8E">
        <w:trPr>
          <w:cantSplit/>
        </w:trPr>
        <w:tc>
          <w:tcPr>
            <w:tcW w:w="2880" w:type="dxa"/>
            <w:tcBorders>
              <w:top w:val="single" w:sz="6" w:space="0" w:color="auto"/>
              <w:left w:val="single" w:sz="6" w:space="0" w:color="auto"/>
              <w:bottom w:val="single" w:sz="12" w:space="0" w:color="auto"/>
              <w:right w:val="single" w:sz="6" w:space="0" w:color="auto"/>
            </w:tcBorders>
          </w:tcPr>
          <w:p w14:paraId="77ADA6AC" w14:textId="77777777" w:rsidR="00BC283E" w:rsidRDefault="00BC283E" w:rsidP="00D40C8E">
            <w:pPr>
              <w:rPr>
                <w:b/>
              </w:rPr>
            </w:pPr>
            <w:r>
              <w:rPr>
                <w:b/>
              </w:rPr>
              <w:t>REGISTER ADDRESS</w:t>
            </w:r>
          </w:p>
        </w:tc>
        <w:tc>
          <w:tcPr>
            <w:tcW w:w="2880" w:type="dxa"/>
            <w:tcBorders>
              <w:top w:val="single" w:sz="6" w:space="0" w:color="auto"/>
              <w:left w:val="single" w:sz="6" w:space="0" w:color="auto"/>
              <w:bottom w:val="single" w:sz="12" w:space="0" w:color="auto"/>
              <w:right w:val="single" w:sz="6" w:space="0" w:color="auto"/>
            </w:tcBorders>
          </w:tcPr>
          <w:p w14:paraId="5BE01416" w14:textId="77777777" w:rsidR="00BC283E" w:rsidRDefault="00BC283E" w:rsidP="00D40C8E">
            <w:pPr>
              <w:rPr>
                <w:b/>
              </w:rPr>
            </w:pPr>
            <w:r>
              <w:rPr>
                <w:b/>
              </w:rPr>
              <w:t>REGISTER NAME</w:t>
            </w:r>
          </w:p>
        </w:tc>
        <w:tc>
          <w:tcPr>
            <w:tcW w:w="2880" w:type="dxa"/>
            <w:tcBorders>
              <w:top w:val="single" w:sz="6" w:space="0" w:color="auto"/>
              <w:left w:val="single" w:sz="6" w:space="0" w:color="auto"/>
              <w:bottom w:val="single" w:sz="12" w:space="0" w:color="auto"/>
              <w:right w:val="single" w:sz="6" w:space="0" w:color="auto"/>
            </w:tcBorders>
          </w:tcPr>
          <w:p w14:paraId="3E6F76B8" w14:textId="77777777" w:rsidR="00BC283E" w:rsidRDefault="00BC283E" w:rsidP="00D40C8E">
            <w:pPr>
              <w:rPr>
                <w:b/>
              </w:rPr>
            </w:pPr>
            <w:r>
              <w:rPr>
                <w:b/>
              </w:rPr>
              <w:t>DESCRIPTION</w:t>
            </w:r>
          </w:p>
        </w:tc>
      </w:tr>
      <w:tr w:rsidR="00BC283E" w14:paraId="24B44F1B" w14:textId="77777777" w:rsidTr="00D40C8E">
        <w:trPr>
          <w:cantSplit/>
        </w:trPr>
        <w:tc>
          <w:tcPr>
            <w:tcW w:w="2880" w:type="dxa"/>
            <w:tcBorders>
              <w:left w:val="single" w:sz="6" w:space="0" w:color="auto"/>
              <w:bottom w:val="single" w:sz="6" w:space="0" w:color="auto"/>
              <w:right w:val="single" w:sz="6" w:space="0" w:color="auto"/>
            </w:tcBorders>
          </w:tcPr>
          <w:p w14:paraId="52AB0B4E" w14:textId="77777777" w:rsidR="00BC283E" w:rsidRDefault="00BC283E" w:rsidP="00D40C8E">
            <w:r>
              <w:t>0x0000</w:t>
            </w:r>
          </w:p>
        </w:tc>
        <w:tc>
          <w:tcPr>
            <w:tcW w:w="2880" w:type="dxa"/>
            <w:tcBorders>
              <w:left w:val="single" w:sz="6" w:space="0" w:color="auto"/>
              <w:bottom w:val="single" w:sz="6" w:space="0" w:color="auto"/>
              <w:right w:val="single" w:sz="6" w:space="0" w:color="auto"/>
            </w:tcBorders>
          </w:tcPr>
          <w:p w14:paraId="06DD97A4" w14:textId="77777777" w:rsidR="00BC283E" w:rsidRDefault="00BC283E" w:rsidP="00D40C8E">
            <w:r>
              <w:t>INTP</w:t>
            </w:r>
          </w:p>
        </w:tc>
        <w:tc>
          <w:tcPr>
            <w:tcW w:w="2880" w:type="dxa"/>
            <w:tcBorders>
              <w:left w:val="single" w:sz="6" w:space="0" w:color="auto"/>
              <w:bottom w:val="single" w:sz="6" w:space="0" w:color="auto"/>
              <w:right w:val="single" w:sz="6" w:space="0" w:color="auto"/>
            </w:tcBorders>
          </w:tcPr>
          <w:p w14:paraId="7E0F1C0E" w14:textId="77777777" w:rsidR="00BC283E" w:rsidRDefault="00BC283E" w:rsidP="00D40C8E">
            <w:r>
              <w:t>Interrupt register</w:t>
            </w:r>
          </w:p>
        </w:tc>
      </w:tr>
      <w:tr w:rsidR="00BC283E" w14:paraId="48887BDB"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344B88C4" w14:textId="77777777" w:rsidR="00BC283E" w:rsidRDefault="00BC283E" w:rsidP="00D40C8E">
            <w:r>
              <w:t>0x0004</w:t>
            </w:r>
          </w:p>
        </w:tc>
        <w:tc>
          <w:tcPr>
            <w:tcW w:w="2880" w:type="dxa"/>
            <w:tcBorders>
              <w:top w:val="single" w:sz="6" w:space="0" w:color="auto"/>
              <w:left w:val="single" w:sz="6" w:space="0" w:color="auto"/>
              <w:bottom w:val="single" w:sz="6" w:space="0" w:color="auto"/>
              <w:right w:val="single" w:sz="6" w:space="0" w:color="auto"/>
            </w:tcBorders>
          </w:tcPr>
          <w:p w14:paraId="50CA8565" w14:textId="77777777" w:rsidR="00BC283E" w:rsidRDefault="00BC283E" w:rsidP="00D40C8E">
            <w:r>
              <w:t>INTM</w:t>
            </w:r>
          </w:p>
        </w:tc>
        <w:tc>
          <w:tcPr>
            <w:tcW w:w="2880" w:type="dxa"/>
            <w:tcBorders>
              <w:top w:val="single" w:sz="6" w:space="0" w:color="auto"/>
              <w:left w:val="single" w:sz="6" w:space="0" w:color="auto"/>
              <w:bottom w:val="single" w:sz="6" w:space="0" w:color="auto"/>
              <w:right w:val="single" w:sz="6" w:space="0" w:color="auto"/>
            </w:tcBorders>
          </w:tcPr>
          <w:p w14:paraId="046C4465" w14:textId="77777777" w:rsidR="00BC283E" w:rsidRDefault="00BC283E" w:rsidP="00D40C8E">
            <w:r>
              <w:t>Interrupt Mask register</w:t>
            </w:r>
          </w:p>
        </w:tc>
      </w:tr>
      <w:tr w:rsidR="00BC283E" w14:paraId="3843B953"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37045DFF" w14:textId="77777777" w:rsidR="00BC283E" w:rsidRDefault="00BC283E" w:rsidP="00D40C8E">
            <w:r>
              <w:t>0x0008</w:t>
            </w:r>
          </w:p>
        </w:tc>
        <w:tc>
          <w:tcPr>
            <w:tcW w:w="2880" w:type="dxa"/>
            <w:tcBorders>
              <w:top w:val="single" w:sz="6" w:space="0" w:color="auto"/>
              <w:left w:val="single" w:sz="6" w:space="0" w:color="auto"/>
              <w:bottom w:val="single" w:sz="6" w:space="0" w:color="auto"/>
              <w:right w:val="single" w:sz="6" w:space="0" w:color="auto"/>
            </w:tcBorders>
          </w:tcPr>
          <w:p w14:paraId="3D96C685" w14:textId="77777777" w:rsidR="00BC283E" w:rsidRDefault="00BC283E" w:rsidP="00D40C8E">
            <w:r>
              <w:t>FLOW</w:t>
            </w:r>
          </w:p>
        </w:tc>
        <w:tc>
          <w:tcPr>
            <w:tcW w:w="2880" w:type="dxa"/>
            <w:tcBorders>
              <w:top w:val="single" w:sz="6" w:space="0" w:color="auto"/>
              <w:left w:val="single" w:sz="6" w:space="0" w:color="auto"/>
              <w:bottom w:val="single" w:sz="6" w:space="0" w:color="auto"/>
              <w:right w:val="single" w:sz="6" w:space="0" w:color="auto"/>
            </w:tcBorders>
          </w:tcPr>
          <w:p w14:paraId="5C4AAFB6" w14:textId="77777777" w:rsidR="00BC283E" w:rsidRDefault="00BC283E" w:rsidP="00D40C8E">
            <w:r>
              <w:t>Flow status register</w:t>
            </w:r>
          </w:p>
        </w:tc>
      </w:tr>
      <w:tr w:rsidR="00BC283E" w14:paraId="51217E15"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192987B0" w14:textId="77777777" w:rsidR="00BC283E" w:rsidRDefault="00BC283E" w:rsidP="00D40C8E">
            <w:r>
              <w:t>0x000C</w:t>
            </w:r>
          </w:p>
        </w:tc>
        <w:tc>
          <w:tcPr>
            <w:tcW w:w="2880" w:type="dxa"/>
            <w:tcBorders>
              <w:top w:val="single" w:sz="6" w:space="0" w:color="auto"/>
              <w:left w:val="single" w:sz="6" w:space="0" w:color="auto"/>
              <w:bottom w:val="single" w:sz="6" w:space="0" w:color="auto"/>
              <w:right w:val="single" w:sz="6" w:space="0" w:color="auto"/>
            </w:tcBorders>
          </w:tcPr>
          <w:p w14:paraId="694718F1" w14:textId="77777777" w:rsidR="00BC283E" w:rsidRDefault="00BC283E" w:rsidP="00D40C8E">
            <w:r>
              <w:t>BUSY</w:t>
            </w:r>
          </w:p>
        </w:tc>
        <w:tc>
          <w:tcPr>
            <w:tcW w:w="2880" w:type="dxa"/>
            <w:tcBorders>
              <w:top w:val="single" w:sz="6" w:space="0" w:color="auto"/>
              <w:left w:val="single" w:sz="6" w:space="0" w:color="auto"/>
              <w:bottom w:val="single" w:sz="6" w:space="0" w:color="auto"/>
              <w:right w:val="single" w:sz="6" w:space="0" w:color="auto"/>
            </w:tcBorders>
          </w:tcPr>
          <w:p w14:paraId="6794C39E" w14:textId="77777777" w:rsidR="00BC283E" w:rsidRDefault="00BC283E" w:rsidP="00D40C8E">
            <w:r>
              <w:t>Busy status bit</w:t>
            </w:r>
          </w:p>
        </w:tc>
      </w:tr>
      <w:tr w:rsidR="00BC283E" w14:paraId="68A25552"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0CEEC4DF" w14:textId="77777777" w:rsidR="00BC283E" w:rsidRDefault="00BC283E" w:rsidP="00D40C8E">
            <w:r>
              <w:t>0x0010</w:t>
            </w:r>
          </w:p>
        </w:tc>
        <w:tc>
          <w:tcPr>
            <w:tcW w:w="2880" w:type="dxa"/>
            <w:tcBorders>
              <w:top w:val="single" w:sz="6" w:space="0" w:color="auto"/>
              <w:left w:val="single" w:sz="6" w:space="0" w:color="auto"/>
              <w:bottom w:val="single" w:sz="6" w:space="0" w:color="auto"/>
              <w:right w:val="single" w:sz="6" w:space="0" w:color="auto"/>
            </w:tcBorders>
          </w:tcPr>
          <w:p w14:paraId="3F035F4D" w14:textId="77777777" w:rsidR="00BC283E" w:rsidRDefault="00BC283E" w:rsidP="00D40C8E">
            <w:r>
              <w:t>XYW_ADSZ</w:t>
            </w:r>
          </w:p>
        </w:tc>
        <w:tc>
          <w:tcPr>
            <w:tcW w:w="2880" w:type="dxa"/>
            <w:tcBorders>
              <w:top w:val="single" w:sz="6" w:space="0" w:color="auto"/>
              <w:left w:val="single" w:sz="6" w:space="0" w:color="auto"/>
              <w:bottom w:val="single" w:sz="6" w:space="0" w:color="auto"/>
              <w:right w:val="single" w:sz="6" w:space="0" w:color="auto"/>
            </w:tcBorders>
          </w:tcPr>
          <w:p w14:paraId="7F6BE0F7" w14:textId="77777777" w:rsidR="00BC283E" w:rsidRDefault="00BC283E" w:rsidP="00D40C8E">
            <w:r>
              <w:t>XY Window Addr. and size.</w:t>
            </w:r>
          </w:p>
        </w:tc>
      </w:tr>
      <w:tr w:rsidR="00BC283E" w14:paraId="33F900DE"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36B012B7" w14:textId="77777777" w:rsidR="00BC283E" w:rsidRDefault="00BC283E" w:rsidP="00D40C8E">
            <w:r>
              <w:t>0x0014</w:t>
            </w:r>
          </w:p>
        </w:tc>
        <w:tc>
          <w:tcPr>
            <w:tcW w:w="2880" w:type="dxa"/>
            <w:tcBorders>
              <w:top w:val="single" w:sz="6" w:space="0" w:color="auto"/>
              <w:left w:val="single" w:sz="6" w:space="0" w:color="auto"/>
              <w:bottom w:val="single" w:sz="6" w:space="0" w:color="auto"/>
              <w:right w:val="single" w:sz="6" w:space="0" w:color="auto"/>
            </w:tcBorders>
          </w:tcPr>
          <w:p w14:paraId="1BCACDD9" w14:textId="77777777" w:rsidR="00BC283E" w:rsidRDefault="00BC283E" w:rsidP="00D40C8E">
            <w:r>
              <w:t>Reserved</w:t>
            </w:r>
          </w:p>
        </w:tc>
        <w:tc>
          <w:tcPr>
            <w:tcW w:w="2880" w:type="dxa"/>
            <w:tcBorders>
              <w:top w:val="single" w:sz="6" w:space="0" w:color="auto"/>
              <w:left w:val="single" w:sz="6" w:space="0" w:color="auto"/>
              <w:bottom w:val="single" w:sz="6" w:space="0" w:color="auto"/>
              <w:right w:val="single" w:sz="6" w:space="0" w:color="auto"/>
            </w:tcBorders>
          </w:tcPr>
          <w:p w14:paraId="4E47CFBA" w14:textId="77777777" w:rsidR="00BC283E" w:rsidRDefault="00BC283E" w:rsidP="00D40C8E">
            <w:r>
              <w:t>Reserved</w:t>
            </w:r>
          </w:p>
        </w:tc>
      </w:tr>
      <w:tr w:rsidR="00BC283E" w14:paraId="60D6FAF9"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72A30682" w14:textId="77777777" w:rsidR="00BC283E" w:rsidRDefault="00BC283E" w:rsidP="00D40C8E">
            <w:r>
              <w:t>0x0018</w:t>
            </w:r>
          </w:p>
        </w:tc>
        <w:tc>
          <w:tcPr>
            <w:tcW w:w="2880" w:type="dxa"/>
            <w:tcBorders>
              <w:top w:val="single" w:sz="6" w:space="0" w:color="auto"/>
              <w:left w:val="single" w:sz="6" w:space="0" w:color="auto"/>
              <w:bottom w:val="single" w:sz="6" w:space="0" w:color="auto"/>
              <w:right w:val="single" w:sz="6" w:space="0" w:color="auto"/>
            </w:tcBorders>
          </w:tcPr>
          <w:p w14:paraId="733D9C77" w14:textId="77777777" w:rsidR="00BC283E" w:rsidRDefault="00BC283E" w:rsidP="00D40C8E">
            <w:r>
              <w:t>Reserved</w:t>
            </w:r>
          </w:p>
        </w:tc>
        <w:tc>
          <w:tcPr>
            <w:tcW w:w="2880" w:type="dxa"/>
            <w:tcBorders>
              <w:top w:val="single" w:sz="6" w:space="0" w:color="auto"/>
              <w:left w:val="single" w:sz="6" w:space="0" w:color="auto"/>
              <w:bottom w:val="single" w:sz="6" w:space="0" w:color="auto"/>
              <w:right w:val="single" w:sz="6" w:space="0" w:color="auto"/>
            </w:tcBorders>
          </w:tcPr>
          <w:p w14:paraId="1DA86929" w14:textId="77777777" w:rsidR="00BC283E" w:rsidRDefault="00BC283E" w:rsidP="00D40C8E">
            <w:r>
              <w:t>Reserved</w:t>
            </w:r>
          </w:p>
        </w:tc>
      </w:tr>
      <w:tr w:rsidR="00BC283E" w14:paraId="1F0F7673"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3266FB53" w14:textId="77777777" w:rsidR="00BC283E" w:rsidRDefault="00BC283E" w:rsidP="00D40C8E">
            <w:r>
              <w:t>0x001C</w:t>
            </w:r>
          </w:p>
        </w:tc>
        <w:tc>
          <w:tcPr>
            <w:tcW w:w="2880" w:type="dxa"/>
            <w:tcBorders>
              <w:top w:val="single" w:sz="6" w:space="0" w:color="auto"/>
              <w:left w:val="single" w:sz="6" w:space="0" w:color="auto"/>
              <w:bottom w:val="single" w:sz="6" w:space="0" w:color="auto"/>
              <w:right w:val="single" w:sz="6" w:space="0" w:color="auto"/>
            </w:tcBorders>
          </w:tcPr>
          <w:p w14:paraId="33C462F7" w14:textId="77777777" w:rsidR="00BC283E" w:rsidRDefault="00BC283E" w:rsidP="00D40C8E">
            <w:r>
              <w:t>Reserved</w:t>
            </w:r>
          </w:p>
        </w:tc>
        <w:tc>
          <w:tcPr>
            <w:tcW w:w="2880" w:type="dxa"/>
            <w:tcBorders>
              <w:top w:val="single" w:sz="6" w:space="0" w:color="auto"/>
              <w:left w:val="single" w:sz="6" w:space="0" w:color="auto"/>
              <w:bottom w:val="single" w:sz="6" w:space="0" w:color="auto"/>
              <w:right w:val="single" w:sz="6" w:space="0" w:color="auto"/>
            </w:tcBorders>
          </w:tcPr>
          <w:p w14:paraId="10155FF8" w14:textId="77777777" w:rsidR="00BC283E" w:rsidRDefault="00BC283E" w:rsidP="00D40C8E">
            <w:r>
              <w:t>Reserved</w:t>
            </w:r>
          </w:p>
        </w:tc>
      </w:tr>
      <w:tr w:rsidR="00BC283E" w14:paraId="46728BA4"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2F3FECF3" w14:textId="77777777" w:rsidR="00BC283E" w:rsidRDefault="00BC283E" w:rsidP="00D40C8E">
            <w:r>
              <w:t>0x0020</w:t>
            </w:r>
          </w:p>
        </w:tc>
        <w:tc>
          <w:tcPr>
            <w:tcW w:w="2880" w:type="dxa"/>
            <w:tcBorders>
              <w:top w:val="single" w:sz="6" w:space="0" w:color="auto"/>
              <w:left w:val="single" w:sz="6" w:space="0" w:color="auto"/>
              <w:bottom w:val="single" w:sz="6" w:space="0" w:color="auto"/>
              <w:right w:val="single" w:sz="6" w:space="0" w:color="auto"/>
            </w:tcBorders>
          </w:tcPr>
          <w:p w14:paraId="4271F195" w14:textId="77777777" w:rsidR="00BC283E" w:rsidRDefault="00BC283E" w:rsidP="00D40C8E">
            <w:r>
              <w:t>BUF_CNTRL</w:t>
            </w:r>
          </w:p>
        </w:tc>
        <w:tc>
          <w:tcPr>
            <w:tcW w:w="2880" w:type="dxa"/>
            <w:tcBorders>
              <w:top w:val="single" w:sz="6" w:space="0" w:color="auto"/>
              <w:left w:val="single" w:sz="6" w:space="0" w:color="auto"/>
              <w:bottom w:val="single" w:sz="6" w:space="0" w:color="auto"/>
              <w:right w:val="single" w:sz="6" w:space="0" w:color="auto"/>
            </w:tcBorders>
          </w:tcPr>
          <w:p w14:paraId="284DA9A9" w14:textId="77777777" w:rsidR="00BC283E" w:rsidRDefault="00BC283E" w:rsidP="00D40C8E">
            <w:r>
              <w:t>Buffer enables</w:t>
            </w:r>
          </w:p>
        </w:tc>
      </w:tr>
      <w:tr w:rsidR="00BC283E" w14:paraId="7AE9CD35"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3363E4DA" w14:textId="77777777" w:rsidR="00BC283E" w:rsidRDefault="00BC283E" w:rsidP="00D40C8E">
            <w:r>
              <w:t>0x0024</w:t>
            </w:r>
          </w:p>
        </w:tc>
        <w:tc>
          <w:tcPr>
            <w:tcW w:w="2880" w:type="dxa"/>
            <w:tcBorders>
              <w:top w:val="single" w:sz="6" w:space="0" w:color="auto"/>
              <w:left w:val="single" w:sz="6" w:space="0" w:color="auto"/>
              <w:bottom w:val="single" w:sz="6" w:space="0" w:color="auto"/>
              <w:right w:val="single" w:sz="6" w:space="0" w:color="auto"/>
            </w:tcBorders>
          </w:tcPr>
          <w:p w14:paraId="1A4F439C" w14:textId="77777777" w:rsidR="00BC283E" w:rsidRDefault="00BC283E" w:rsidP="00D40C8E">
            <w:r>
              <w:t>Reserved</w:t>
            </w:r>
          </w:p>
        </w:tc>
        <w:tc>
          <w:tcPr>
            <w:tcW w:w="2880" w:type="dxa"/>
            <w:tcBorders>
              <w:top w:val="single" w:sz="6" w:space="0" w:color="auto"/>
              <w:left w:val="single" w:sz="6" w:space="0" w:color="auto"/>
              <w:bottom w:val="single" w:sz="6" w:space="0" w:color="auto"/>
              <w:right w:val="single" w:sz="6" w:space="0" w:color="auto"/>
            </w:tcBorders>
          </w:tcPr>
          <w:p w14:paraId="6DE164ED" w14:textId="77777777" w:rsidR="00BC283E" w:rsidRDefault="00BC283E" w:rsidP="00D40C8E">
            <w:r>
              <w:t>Reserved</w:t>
            </w:r>
          </w:p>
        </w:tc>
      </w:tr>
      <w:tr w:rsidR="00BC283E" w14:paraId="13FDF7EB"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767266DB" w14:textId="77777777" w:rsidR="00BC283E" w:rsidRDefault="00BC283E" w:rsidP="00D40C8E">
            <w:r>
              <w:t>0x0028</w:t>
            </w:r>
          </w:p>
        </w:tc>
        <w:tc>
          <w:tcPr>
            <w:tcW w:w="2880" w:type="dxa"/>
            <w:tcBorders>
              <w:top w:val="single" w:sz="6" w:space="0" w:color="auto"/>
              <w:left w:val="single" w:sz="6" w:space="0" w:color="auto"/>
              <w:bottom w:val="single" w:sz="6" w:space="0" w:color="auto"/>
              <w:right w:val="single" w:sz="6" w:space="0" w:color="auto"/>
            </w:tcBorders>
          </w:tcPr>
          <w:p w14:paraId="1DE0E276" w14:textId="77777777" w:rsidR="00BC283E" w:rsidRDefault="00BC283E" w:rsidP="00D40C8E">
            <w:r>
              <w:t>DE_SORG</w:t>
            </w:r>
          </w:p>
        </w:tc>
        <w:tc>
          <w:tcPr>
            <w:tcW w:w="2880" w:type="dxa"/>
            <w:tcBorders>
              <w:top w:val="single" w:sz="6" w:space="0" w:color="auto"/>
              <w:left w:val="single" w:sz="6" w:space="0" w:color="auto"/>
              <w:bottom w:val="single" w:sz="6" w:space="0" w:color="auto"/>
              <w:right w:val="single" w:sz="6" w:space="0" w:color="auto"/>
            </w:tcBorders>
          </w:tcPr>
          <w:p w14:paraId="575C88EE" w14:textId="77777777" w:rsidR="00BC283E" w:rsidRDefault="00BC283E" w:rsidP="00D40C8E">
            <w:r>
              <w:t>Drawing Source origin</w:t>
            </w:r>
          </w:p>
        </w:tc>
      </w:tr>
      <w:tr w:rsidR="00BC283E" w14:paraId="08379AC2"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111CA39A" w14:textId="77777777" w:rsidR="00BC283E" w:rsidRDefault="00BC283E" w:rsidP="00D40C8E">
            <w:r>
              <w:t>0x002C</w:t>
            </w:r>
          </w:p>
        </w:tc>
        <w:tc>
          <w:tcPr>
            <w:tcW w:w="2880" w:type="dxa"/>
            <w:tcBorders>
              <w:top w:val="single" w:sz="6" w:space="0" w:color="auto"/>
              <w:left w:val="single" w:sz="6" w:space="0" w:color="auto"/>
              <w:bottom w:val="single" w:sz="6" w:space="0" w:color="auto"/>
              <w:right w:val="single" w:sz="6" w:space="0" w:color="auto"/>
            </w:tcBorders>
          </w:tcPr>
          <w:p w14:paraId="12BD0B63" w14:textId="77777777" w:rsidR="00BC283E" w:rsidRDefault="00BC283E" w:rsidP="00D40C8E">
            <w:r>
              <w:t>DE_DORG</w:t>
            </w:r>
          </w:p>
        </w:tc>
        <w:tc>
          <w:tcPr>
            <w:tcW w:w="2880" w:type="dxa"/>
            <w:tcBorders>
              <w:top w:val="single" w:sz="6" w:space="0" w:color="auto"/>
              <w:left w:val="single" w:sz="6" w:space="0" w:color="auto"/>
              <w:bottom w:val="single" w:sz="6" w:space="0" w:color="auto"/>
              <w:right w:val="single" w:sz="6" w:space="0" w:color="auto"/>
            </w:tcBorders>
          </w:tcPr>
          <w:p w14:paraId="796A9088" w14:textId="77777777" w:rsidR="00BC283E" w:rsidRDefault="00BC283E" w:rsidP="00D40C8E">
            <w:r>
              <w:t>Drawing destination origin</w:t>
            </w:r>
          </w:p>
        </w:tc>
      </w:tr>
      <w:tr w:rsidR="00BC283E" w14:paraId="00BA1BEC"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5838C6F0" w14:textId="77777777" w:rsidR="00BC283E" w:rsidRDefault="00BC283E" w:rsidP="00D40C8E">
            <w:r>
              <w:t>0x0030</w:t>
            </w:r>
          </w:p>
        </w:tc>
        <w:tc>
          <w:tcPr>
            <w:tcW w:w="2880" w:type="dxa"/>
            <w:tcBorders>
              <w:top w:val="single" w:sz="6" w:space="0" w:color="auto"/>
              <w:left w:val="single" w:sz="6" w:space="0" w:color="auto"/>
              <w:bottom w:val="single" w:sz="6" w:space="0" w:color="auto"/>
              <w:right w:val="single" w:sz="6" w:space="0" w:color="auto"/>
            </w:tcBorders>
          </w:tcPr>
          <w:p w14:paraId="1534C373" w14:textId="77777777" w:rsidR="00BC283E" w:rsidRDefault="00BC283E" w:rsidP="00D40C8E">
            <w:r>
              <w:t>Reserved</w:t>
            </w:r>
          </w:p>
        </w:tc>
        <w:tc>
          <w:tcPr>
            <w:tcW w:w="2880" w:type="dxa"/>
            <w:tcBorders>
              <w:top w:val="single" w:sz="6" w:space="0" w:color="auto"/>
              <w:left w:val="single" w:sz="6" w:space="0" w:color="auto"/>
              <w:bottom w:val="single" w:sz="6" w:space="0" w:color="auto"/>
              <w:right w:val="single" w:sz="6" w:space="0" w:color="auto"/>
            </w:tcBorders>
          </w:tcPr>
          <w:p w14:paraId="243AD996" w14:textId="77777777" w:rsidR="00BC283E" w:rsidRDefault="00BC283E" w:rsidP="00D40C8E">
            <w:r>
              <w:t>Reserved</w:t>
            </w:r>
          </w:p>
        </w:tc>
      </w:tr>
      <w:tr w:rsidR="00BC283E" w14:paraId="4B555520"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7ECDEAB2" w14:textId="77777777" w:rsidR="00BC283E" w:rsidRDefault="00BC283E" w:rsidP="00D40C8E">
            <w:r>
              <w:t>0x0034</w:t>
            </w:r>
          </w:p>
        </w:tc>
        <w:tc>
          <w:tcPr>
            <w:tcW w:w="2880" w:type="dxa"/>
            <w:tcBorders>
              <w:top w:val="single" w:sz="6" w:space="0" w:color="auto"/>
              <w:left w:val="single" w:sz="6" w:space="0" w:color="auto"/>
              <w:bottom w:val="single" w:sz="6" w:space="0" w:color="auto"/>
              <w:right w:val="single" w:sz="6" w:space="0" w:color="auto"/>
            </w:tcBorders>
          </w:tcPr>
          <w:p w14:paraId="3CB1B72F" w14:textId="77777777" w:rsidR="00BC283E" w:rsidRDefault="00BC283E" w:rsidP="00D40C8E">
            <w:r>
              <w:t>Reserved</w:t>
            </w:r>
          </w:p>
        </w:tc>
        <w:tc>
          <w:tcPr>
            <w:tcW w:w="2880" w:type="dxa"/>
            <w:tcBorders>
              <w:top w:val="single" w:sz="6" w:space="0" w:color="auto"/>
              <w:left w:val="single" w:sz="6" w:space="0" w:color="auto"/>
              <w:bottom w:val="single" w:sz="6" w:space="0" w:color="auto"/>
              <w:right w:val="single" w:sz="6" w:space="0" w:color="auto"/>
            </w:tcBorders>
          </w:tcPr>
          <w:p w14:paraId="08CD6982" w14:textId="77777777" w:rsidR="00BC283E" w:rsidRDefault="00BC283E" w:rsidP="00D40C8E">
            <w:r>
              <w:t>Reserved</w:t>
            </w:r>
          </w:p>
        </w:tc>
      </w:tr>
      <w:tr w:rsidR="00BC283E" w:rsidRPr="00D426D3" w14:paraId="241B0CAA"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23AF8F9B" w14:textId="77777777" w:rsidR="00BC283E" w:rsidRPr="00D426D3" w:rsidRDefault="00BC283E" w:rsidP="00D40C8E">
            <w:pPr>
              <w:rPr>
                <w:b/>
              </w:rPr>
            </w:pPr>
            <w:r w:rsidRPr="00D426D3">
              <w:rPr>
                <w:b/>
              </w:rPr>
              <w:t>0x0038</w:t>
            </w:r>
          </w:p>
        </w:tc>
        <w:tc>
          <w:tcPr>
            <w:tcW w:w="2880" w:type="dxa"/>
            <w:tcBorders>
              <w:top w:val="single" w:sz="6" w:space="0" w:color="auto"/>
              <w:left w:val="single" w:sz="6" w:space="0" w:color="auto"/>
              <w:bottom w:val="single" w:sz="6" w:space="0" w:color="auto"/>
              <w:right w:val="single" w:sz="6" w:space="0" w:color="auto"/>
            </w:tcBorders>
          </w:tcPr>
          <w:p w14:paraId="21250520" w14:textId="77777777" w:rsidR="00BC283E" w:rsidRPr="00D426D3" w:rsidRDefault="00BC283E" w:rsidP="00D40C8E">
            <w:pPr>
              <w:rPr>
                <w:b/>
              </w:rPr>
            </w:pPr>
            <w:r w:rsidRPr="00D426D3">
              <w:rPr>
                <w:b/>
              </w:rPr>
              <w:t>DE_TPTCH</w:t>
            </w:r>
          </w:p>
        </w:tc>
        <w:tc>
          <w:tcPr>
            <w:tcW w:w="2880" w:type="dxa"/>
            <w:tcBorders>
              <w:top w:val="single" w:sz="6" w:space="0" w:color="auto"/>
              <w:left w:val="single" w:sz="6" w:space="0" w:color="auto"/>
              <w:bottom w:val="single" w:sz="6" w:space="0" w:color="auto"/>
              <w:right w:val="single" w:sz="6" w:space="0" w:color="auto"/>
            </w:tcBorders>
          </w:tcPr>
          <w:p w14:paraId="244271F8" w14:textId="77777777" w:rsidR="00BC283E" w:rsidRPr="00D426D3" w:rsidRDefault="00BC283E" w:rsidP="00D40C8E">
            <w:pPr>
              <w:rPr>
                <w:b/>
              </w:rPr>
            </w:pPr>
            <w:r w:rsidRPr="00D426D3">
              <w:rPr>
                <w:b/>
              </w:rPr>
              <w:t>Texture Pitch of LOD0</w:t>
            </w:r>
          </w:p>
        </w:tc>
      </w:tr>
      <w:tr w:rsidR="00BC283E" w:rsidRPr="00D426D3" w14:paraId="01CD56CA"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3CC199DE" w14:textId="77777777" w:rsidR="00BC283E" w:rsidRPr="00D426D3" w:rsidRDefault="00BC283E" w:rsidP="00D40C8E">
            <w:pPr>
              <w:rPr>
                <w:b/>
              </w:rPr>
            </w:pPr>
            <w:r w:rsidRPr="00D426D3">
              <w:rPr>
                <w:b/>
              </w:rPr>
              <w:t>0x003C</w:t>
            </w:r>
          </w:p>
        </w:tc>
        <w:tc>
          <w:tcPr>
            <w:tcW w:w="2880" w:type="dxa"/>
            <w:tcBorders>
              <w:top w:val="single" w:sz="6" w:space="0" w:color="auto"/>
              <w:left w:val="single" w:sz="6" w:space="0" w:color="auto"/>
              <w:bottom w:val="single" w:sz="6" w:space="0" w:color="auto"/>
              <w:right w:val="single" w:sz="6" w:space="0" w:color="auto"/>
            </w:tcBorders>
          </w:tcPr>
          <w:p w14:paraId="6A38B7C2" w14:textId="77777777" w:rsidR="00BC283E" w:rsidRPr="00D426D3" w:rsidRDefault="00BC283E" w:rsidP="00D40C8E">
            <w:pPr>
              <w:rPr>
                <w:b/>
              </w:rPr>
            </w:pPr>
            <w:r w:rsidRPr="00D426D3">
              <w:rPr>
                <w:b/>
              </w:rPr>
              <w:t>DE_ZPTCH</w:t>
            </w:r>
          </w:p>
        </w:tc>
        <w:tc>
          <w:tcPr>
            <w:tcW w:w="2880" w:type="dxa"/>
            <w:tcBorders>
              <w:top w:val="single" w:sz="6" w:space="0" w:color="auto"/>
              <w:left w:val="single" w:sz="6" w:space="0" w:color="auto"/>
              <w:bottom w:val="single" w:sz="6" w:space="0" w:color="auto"/>
              <w:right w:val="single" w:sz="6" w:space="0" w:color="auto"/>
            </w:tcBorders>
          </w:tcPr>
          <w:p w14:paraId="1CEE6CB6" w14:textId="77777777" w:rsidR="00BC283E" w:rsidRPr="00D426D3" w:rsidRDefault="00BC283E" w:rsidP="00D40C8E">
            <w:pPr>
              <w:rPr>
                <w:b/>
              </w:rPr>
            </w:pPr>
            <w:r w:rsidRPr="00D426D3">
              <w:rPr>
                <w:b/>
              </w:rPr>
              <w:t>Z buffer pitch</w:t>
            </w:r>
          </w:p>
        </w:tc>
      </w:tr>
      <w:tr w:rsidR="00BC283E" w14:paraId="6434608D"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3D87409A" w14:textId="77777777" w:rsidR="00BC283E" w:rsidRDefault="00BC283E" w:rsidP="00D40C8E">
            <w:r>
              <w:t>0x0040</w:t>
            </w:r>
          </w:p>
        </w:tc>
        <w:tc>
          <w:tcPr>
            <w:tcW w:w="2880" w:type="dxa"/>
            <w:tcBorders>
              <w:top w:val="single" w:sz="6" w:space="0" w:color="auto"/>
              <w:left w:val="single" w:sz="6" w:space="0" w:color="auto"/>
              <w:bottom w:val="single" w:sz="6" w:space="0" w:color="auto"/>
              <w:right w:val="single" w:sz="6" w:space="0" w:color="auto"/>
            </w:tcBorders>
          </w:tcPr>
          <w:p w14:paraId="08C616CA" w14:textId="77777777" w:rsidR="00BC283E" w:rsidRDefault="00BC283E" w:rsidP="00D40C8E">
            <w:r>
              <w:t>DE_SPTCH</w:t>
            </w:r>
          </w:p>
        </w:tc>
        <w:tc>
          <w:tcPr>
            <w:tcW w:w="2880" w:type="dxa"/>
            <w:tcBorders>
              <w:top w:val="single" w:sz="6" w:space="0" w:color="auto"/>
              <w:left w:val="single" w:sz="6" w:space="0" w:color="auto"/>
              <w:bottom w:val="single" w:sz="6" w:space="0" w:color="auto"/>
              <w:right w:val="single" w:sz="6" w:space="0" w:color="auto"/>
            </w:tcBorders>
          </w:tcPr>
          <w:p w14:paraId="3264E866" w14:textId="77777777" w:rsidR="00BC283E" w:rsidRDefault="00BC283E" w:rsidP="00D40C8E">
            <w:r>
              <w:t>Source  pitch</w:t>
            </w:r>
          </w:p>
        </w:tc>
      </w:tr>
      <w:tr w:rsidR="00BC283E" w14:paraId="3A8D9DE2"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4868F6B6" w14:textId="77777777" w:rsidR="00BC283E" w:rsidRDefault="00BC283E" w:rsidP="00D40C8E">
            <w:r>
              <w:t>0x0044</w:t>
            </w:r>
          </w:p>
        </w:tc>
        <w:tc>
          <w:tcPr>
            <w:tcW w:w="2880" w:type="dxa"/>
            <w:tcBorders>
              <w:top w:val="single" w:sz="6" w:space="0" w:color="auto"/>
              <w:left w:val="single" w:sz="6" w:space="0" w:color="auto"/>
              <w:bottom w:val="single" w:sz="6" w:space="0" w:color="auto"/>
              <w:right w:val="single" w:sz="6" w:space="0" w:color="auto"/>
            </w:tcBorders>
          </w:tcPr>
          <w:p w14:paraId="7DCD76C2" w14:textId="77777777" w:rsidR="00BC283E" w:rsidRDefault="00BC283E" w:rsidP="00D40C8E">
            <w:r>
              <w:t>DE_DPTCH</w:t>
            </w:r>
          </w:p>
        </w:tc>
        <w:tc>
          <w:tcPr>
            <w:tcW w:w="2880" w:type="dxa"/>
            <w:tcBorders>
              <w:top w:val="single" w:sz="6" w:space="0" w:color="auto"/>
              <w:left w:val="single" w:sz="6" w:space="0" w:color="auto"/>
              <w:bottom w:val="single" w:sz="6" w:space="0" w:color="auto"/>
              <w:right w:val="single" w:sz="6" w:space="0" w:color="auto"/>
            </w:tcBorders>
          </w:tcPr>
          <w:p w14:paraId="4E51FE17" w14:textId="77777777" w:rsidR="00BC283E" w:rsidRDefault="00BC283E" w:rsidP="00D40C8E">
            <w:r>
              <w:t>Destination pitch</w:t>
            </w:r>
          </w:p>
        </w:tc>
      </w:tr>
      <w:tr w:rsidR="00BC283E" w14:paraId="7CFE0514"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65EEC5A9" w14:textId="77777777" w:rsidR="00BC283E" w:rsidRDefault="00BC283E" w:rsidP="00D40C8E">
            <w:r>
              <w:t>0x0048</w:t>
            </w:r>
          </w:p>
        </w:tc>
        <w:tc>
          <w:tcPr>
            <w:tcW w:w="2880" w:type="dxa"/>
            <w:tcBorders>
              <w:top w:val="single" w:sz="6" w:space="0" w:color="auto"/>
              <w:left w:val="single" w:sz="6" w:space="0" w:color="auto"/>
              <w:bottom w:val="single" w:sz="6" w:space="0" w:color="auto"/>
              <w:right w:val="single" w:sz="6" w:space="0" w:color="auto"/>
            </w:tcBorders>
          </w:tcPr>
          <w:p w14:paraId="1421C714" w14:textId="77777777" w:rsidR="00BC283E" w:rsidRDefault="00BC283E" w:rsidP="00D40C8E">
            <w:r>
              <w:t>CMD</w:t>
            </w:r>
          </w:p>
        </w:tc>
        <w:tc>
          <w:tcPr>
            <w:tcW w:w="2880" w:type="dxa"/>
            <w:tcBorders>
              <w:top w:val="single" w:sz="6" w:space="0" w:color="auto"/>
              <w:left w:val="single" w:sz="6" w:space="0" w:color="auto"/>
              <w:bottom w:val="single" w:sz="6" w:space="0" w:color="auto"/>
              <w:right w:val="single" w:sz="6" w:space="0" w:color="auto"/>
            </w:tcBorders>
          </w:tcPr>
          <w:p w14:paraId="6EDF0635" w14:textId="77777777" w:rsidR="00BC283E" w:rsidRDefault="00BC283E" w:rsidP="00D40C8E">
            <w:r>
              <w:t>Command register</w:t>
            </w:r>
          </w:p>
        </w:tc>
      </w:tr>
      <w:tr w:rsidR="00BC283E" w14:paraId="5FFEA86C"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3815CAC6" w14:textId="77777777" w:rsidR="00BC283E" w:rsidRDefault="00BC283E" w:rsidP="00D40C8E">
            <w:r>
              <w:t>0x004C</w:t>
            </w:r>
          </w:p>
        </w:tc>
        <w:tc>
          <w:tcPr>
            <w:tcW w:w="2880" w:type="dxa"/>
            <w:tcBorders>
              <w:top w:val="single" w:sz="6" w:space="0" w:color="auto"/>
              <w:left w:val="single" w:sz="6" w:space="0" w:color="auto"/>
              <w:bottom w:val="single" w:sz="6" w:space="0" w:color="auto"/>
              <w:right w:val="single" w:sz="6" w:space="0" w:color="auto"/>
            </w:tcBorders>
          </w:tcPr>
          <w:p w14:paraId="3710E72C" w14:textId="77777777" w:rsidR="00BC283E" w:rsidRDefault="00BC283E" w:rsidP="00D40C8E">
            <w:r>
              <w:t>Reserved</w:t>
            </w:r>
          </w:p>
        </w:tc>
        <w:tc>
          <w:tcPr>
            <w:tcW w:w="2880" w:type="dxa"/>
            <w:tcBorders>
              <w:top w:val="single" w:sz="6" w:space="0" w:color="auto"/>
              <w:left w:val="single" w:sz="6" w:space="0" w:color="auto"/>
              <w:bottom w:val="single" w:sz="6" w:space="0" w:color="auto"/>
              <w:right w:val="single" w:sz="6" w:space="0" w:color="auto"/>
            </w:tcBorders>
          </w:tcPr>
          <w:p w14:paraId="1E814346" w14:textId="77777777" w:rsidR="00BC283E" w:rsidRDefault="00BC283E" w:rsidP="00D40C8E">
            <w:r>
              <w:t>Reserved</w:t>
            </w:r>
          </w:p>
        </w:tc>
      </w:tr>
      <w:tr w:rsidR="00BC283E" w14:paraId="557CB940"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479028D3" w14:textId="77777777" w:rsidR="00BC283E" w:rsidRDefault="00BC283E" w:rsidP="00D40C8E">
            <w:r>
              <w:t>0x0050</w:t>
            </w:r>
          </w:p>
        </w:tc>
        <w:tc>
          <w:tcPr>
            <w:tcW w:w="2880" w:type="dxa"/>
            <w:tcBorders>
              <w:top w:val="single" w:sz="6" w:space="0" w:color="auto"/>
              <w:left w:val="single" w:sz="6" w:space="0" w:color="auto"/>
              <w:bottom w:val="single" w:sz="6" w:space="0" w:color="auto"/>
              <w:right w:val="single" w:sz="6" w:space="0" w:color="auto"/>
            </w:tcBorders>
          </w:tcPr>
          <w:p w14:paraId="007B0E95" w14:textId="77777777" w:rsidR="00BC283E" w:rsidRDefault="00BC283E" w:rsidP="00D40C8E">
            <w:r>
              <w:t>CMD_OPC</w:t>
            </w:r>
          </w:p>
        </w:tc>
        <w:tc>
          <w:tcPr>
            <w:tcW w:w="2880" w:type="dxa"/>
            <w:tcBorders>
              <w:top w:val="single" w:sz="6" w:space="0" w:color="auto"/>
              <w:left w:val="single" w:sz="6" w:space="0" w:color="auto"/>
              <w:bottom w:val="single" w:sz="6" w:space="0" w:color="auto"/>
              <w:right w:val="single" w:sz="6" w:space="0" w:color="auto"/>
            </w:tcBorders>
          </w:tcPr>
          <w:p w14:paraId="0BEB1B23" w14:textId="77777777" w:rsidR="00BC283E" w:rsidRDefault="00BC283E" w:rsidP="00D40C8E">
            <w:r>
              <w:t>CMD opcode field</w:t>
            </w:r>
          </w:p>
        </w:tc>
      </w:tr>
      <w:tr w:rsidR="00BC283E" w14:paraId="380E73C5"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2CDB9FAF" w14:textId="77777777" w:rsidR="00BC283E" w:rsidRDefault="00BC283E" w:rsidP="00D40C8E">
            <w:r>
              <w:t>0x0054</w:t>
            </w:r>
          </w:p>
        </w:tc>
        <w:tc>
          <w:tcPr>
            <w:tcW w:w="2880" w:type="dxa"/>
            <w:tcBorders>
              <w:top w:val="single" w:sz="6" w:space="0" w:color="auto"/>
              <w:left w:val="single" w:sz="6" w:space="0" w:color="auto"/>
              <w:bottom w:val="single" w:sz="6" w:space="0" w:color="auto"/>
              <w:right w:val="single" w:sz="6" w:space="0" w:color="auto"/>
            </w:tcBorders>
          </w:tcPr>
          <w:p w14:paraId="0089CD0D" w14:textId="77777777" w:rsidR="00BC283E" w:rsidRDefault="00BC283E" w:rsidP="00D40C8E">
            <w:r>
              <w:t>CMD_ROP</w:t>
            </w:r>
          </w:p>
        </w:tc>
        <w:tc>
          <w:tcPr>
            <w:tcW w:w="2880" w:type="dxa"/>
            <w:tcBorders>
              <w:top w:val="single" w:sz="6" w:space="0" w:color="auto"/>
              <w:left w:val="single" w:sz="6" w:space="0" w:color="auto"/>
              <w:bottom w:val="single" w:sz="6" w:space="0" w:color="auto"/>
              <w:right w:val="single" w:sz="6" w:space="0" w:color="auto"/>
            </w:tcBorders>
          </w:tcPr>
          <w:p w14:paraId="418C2258" w14:textId="77777777" w:rsidR="00BC283E" w:rsidRDefault="00BC283E" w:rsidP="00D40C8E">
            <w:r>
              <w:t>CMD raster op</w:t>
            </w:r>
          </w:p>
        </w:tc>
      </w:tr>
      <w:tr w:rsidR="00BC283E" w14:paraId="740B344F"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1D7C1DCB" w14:textId="77777777" w:rsidR="00BC283E" w:rsidRDefault="00BC283E" w:rsidP="00D40C8E">
            <w:r>
              <w:t>0x0058</w:t>
            </w:r>
          </w:p>
        </w:tc>
        <w:tc>
          <w:tcPr>
            <w:tcW w:w="2880" w:type="dxa"/>
            <w:tcBorders>
              <w:top w:val="single" w:sz="6" w:space="0" w:color="auto"/>
              <w:left w:val="single" w:sz="6" w:space="0" w:color="auto"/>
              <w:bottom w:val="single" w:sz="6" w:space="0" w:color="auto"/>
              <w:right w:val="single" w:sz="6" w:space="0" w:color="auto"/>
            </w:tcBorders>
          </w:tcPr>
          <w:p w14:paraId="3D8FA453" w14:textId="77777777" w:rsidR="00BC283E" w:rsidRDefault="00BC283E" w:rsidP="00D40C8E">
            <w:r>
              <w:t>CMD_STYLE</w:t>
            </w:r>
          </w:p>
        </w:tc>
        <w:tc>
          <w:tcPr>
            <w:tcW w:w="2880" w:type="dxa"/>
            <w:tcBorders>
              <w:top w:val="single" w:sz="6" w:space="0" w:color="auto"/>
              <w:left w:val="single" w:sz="6" w:space="0" w:color="auto"/>
              <w:bottom w:val="single" w:sz="6" w:space="0" w:color="auto"/>
              <w:right w:val="single" w:sz="6" w:space="0" w:color="auto"/>
            </w:tcBorders>
          </w:tcPr>
          <w:p w14:paraId="4A9FEB1A" w14:textId="77777777" w:rsidR="00BC283E" w:rsidRDefault="00BC283E" w:rsidP="00D40C8E">
            <w:r>
              <w:t>CMD line style</w:t>
            </w:r>
          </w:p>
        </w:tc>
      </w:tr>
      <w:tr w:rsidR="00BC283E" w14:paraId="38F19DA7"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6CE2C22B" w14:textId="77777777" w:rsidR="00BC283E" w:rsidRDefault="00BC283E" w:rsidP="00D40C8E">
            <w:r>
              <w:t>0x005C</w:t>
            </w:r>
          </w:p>
        </w:tc>
        <w:tc>
          <w:tcPr>
            <w:tcW w:w="2880" w:type="dxa"/>
            <w:tcBorders>
              <w:top w:val="single" w:sz="6" w:space="0" w:color="auto"/>
              <w:left w:val="single" w:sz="6" w:space="0" w:color="auto"/>
              <w:bottom w:val="single" w:sz="6" w:space="0" w:color="auto"/>
              <w:right w:val="single" w:sz="6" w:space="0" w:color="auto"/>
            </w:tcBorders>
          </w:tcPr>
          <w:p w14:paraId="523FD50B" w14:textId="77777777" w:rsidR="00BC283E" w:rsidRDefault="00BC283E" w:rsidP="00D40C8E">
            <w:r>
              <w:t>CMD_PATRN</w:t>
            </w:r>
          </w:p>
        </w:tc>
        <w:tc>
          <w:tcPr>
            <w:tcW w:w="2880" w:type="dxa"/>
            <w:tcBorders>
              <w:top w:val="single" w:sz="6" w:space="0" w:color="auto"/>
              <w:left w:val="single" w:sz="6" w:space="0" w:color="auto"/>
              <w:bottom w:val="single" w:sz="6" w:space="0" w:color="auto"/>
              <w:right w:val="single" w:sz="6" w:space="0" w:color="auto"/>
            </w:tcBorders>
          </w:tcPr>
          <w:p w14:paraId="75DCF6B6" w14:textId="77777777" w:rsidR="00BC283E" w:rsidRDefault="00BC283E" w:rsidP="00D40C8E">
            <w:r>
              <w:t>CMD line pattern control</w:t>
            </w:r>
          </w:p>
        </w:tc>
      </w:tr>
      <w:tr w:rsidR="00BC283E" w14:paraId="72A63435"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2839DB1F" w14:textId="77777777" w:rsidR="00BC283E" w:rsidRDefault="00BC283E" w:rsidP="00D40C8E">
            <w:r>
              <w:t>0x0060</w:t>
            </w:r>
          </w:p>
        </w:tc>
        <w:tc>
          <w:tcPr>
            <w:tcW w:w="2880" w:type="dxa"/>
            <w:tcBorders>
              <w:top w:val="single" w:sz="6" w:space="0" w:color="auto"/>
              <w:left w:val="single" w:sz="6" w:space="0" w:color="auto"/>
              <w:bottom w:val="single" w:sz="6" w:space="0" w:color="auto"/>
              <w:right w:val="single" w:sz="6" w:space="0" w:color="auto"/>
            </w:tcBorders>
          </w:tcPr>
          <w:p w14:paraId="4E980ABA" w14:textId="77777777" w:rsidR="00BC283E" w:rsidRDefault="00BC283E" w:rsidP="00D40C8E">
            <w:r>
              <w:t>CMD_CLP</w:t>
            </w:r>
          </w:p>
        </w:tc>
        <w:tc>
          <w:tcPr>
            <w:tcW w:w="2880" w:type="dxa"/>
            <w:tcBorders>
              <w:top w:val="single" w:sz="6" w:space="0" w:color="auto"/>
              <w:left w:val="single" w:sz="6" w:space="0" w:color="auto"/>
              <w:bottom w:val="single" w:sz="6" w:space="0" w:color="auto"/>
              <w:right w:val="single" w:sz="6" w:space="0" w:color="auto"/>
            </w:tcBorders>
          </w:tcPr>
          <w:p w14:paraId="39E072F0" w14:textId="77777777" w:rsidR="00BC283E" w:rsidRDefault="00BC283E" w:rsidP="00D40C8E">
            <w:r>
              <w:t>CMD  clip control</w:t>
            </w:r>
          </w:p>
        </w:tc>
      </w:tr>
      <w:tr w:rsidR="00BC283E" w14:paraId="3B470B99"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6D2DB8FB" w14:textId="77777777" w:rsidR="00BC283E" w:rsidRDefault="00BC283E" w:rsidP="00D40C8E">
            <w:r>
              <w:t>0x0064</w:t>
            </w:r>
          </w:p>
        </w:tc>
        <w:tc>
          <w:tcPr>
            <w:tcW w:w="2880" w:type="dxa"/>
            <w:tcBorders>
              <w:top w:val="single" w:sz="6" w:space="0" w:color="auto"/>
              <w:left w:val="single" w:sz="6" w:space="0" w:color="auto"/>
              <w:bottom w:val="single" w:sz="6" w:space="0" w:color="auto"/>
              <w:right w:val="single" w:sz="6" w:space="0" w:color="auto"/>
            </w:tcBorders>
          </w:tcPr>
          <w:p w14:paraId="0E1E6C66" w14:textId="77777777" w:rsidR="00BC283E" w:rsidRDefault="00BC283E" w:rsidP="00D40C8E">
            <w:r>
              <w:t>CMD_PF</w:t>
            </w:r>
          </w:p>
        </w:tc>
        <w:tc>
          <w:tcPr>
            <w:tcW w:w="2880" w:type="dxa"/>
            <w:tcBorders>
              <w:top w:val="single" w:sz="6" w:space="0" w:color="auto"/>
              <w:left w:val="single" w:sz="6" w:space="0" w:color="auto"/>
              <w:bottom w:val="single" w:sz="6" w:space="0" w:color="auto"/>
              <w:right w:val="single" w:sz="6" w:space="0" w:color="auto"/>
            </w:tcBorders>
          </w:tcPr>
          <w:p w14:paraId="4031383B" w14:textId="77777777" w:rsidR="00BC283E" w:rsidRDefault="00BC283E" w:rsidP="00D40C8E">
            <w:r>
              <w:t>CMD  Pattern Fetch</w:t>
            </w:r>
          </w:p>
        </w:tc>
      </w:tr>
      <w:tr w:rsidR="00BC283E" w14:paraId="43481F5C"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2F94B018" w14:textId="77777777" w:rsidR="00BC283E" w:rsidRDefault="00BC283E" w:rsidP="00D40C8E">
            <w:r>
              <w:t>0x0068</w:t>
            </w:r>
          </w:p>
        </w:tc>
        <w:tc>
          <w:tcPr>
            <w:tcW w:w="2880" w:type="dxa"/>
            <w:tcBorders>
              <w:top w:val="single" w:sz="6" w:space="0" w:color="auto"/>
              <w:left w:val="single" w:sz="6" w:space="0" w:color="auto"/>
              <w:bottom w:val="single" w:sz="6" w:space="0" w:color="auto"/>
              <w:right w:val="single" w:sz="6" w:space="0" w:color="auto"/>
            </w:tcBorders>
          </w:tcPr>
          <w:p w14:paraId="76345571" w14:textId="77777777" w:rsidR="00BC283E" w:rsidRDefault="00BC283E" w:rsidP="00D40C8E">
            <w:r>
              <w:t>FORE</w:t>
            </w:r>
          </w:p>
        </w:tc>
        <w:tc>
          <w:tcPr>
            <w:tcW w:w="2880" w:type="dxa"/>
            <w:tcBorders>
              <w:top w:val="single" w:sz="6" w:space="0" w:color="auto"/>
              <w:left w:val="single" w:sz="6" w:space="0" w:color="auto"/>
              <w:bottom w:val="single" w:sz="6" w:space="0" w:color="auto"/>
              <w:right w:val="single" w:sz="6" w:space="0" w:color="auto"/>
            </w:tcBorders>
          </w:tcPr>
          <w:p w14:paraId="50BED041" w14:textId="77777777" w:rsidR="00BC283E" w:rsidRDefault="00BC283E" w:rsidP="00D40C8E">
            <w:r>
              <w:t>Foreground color register</w:t>
            </w:r>
          </w:p>
        </w:tc>
      </w:tr>
      <w:tr w:rsidR="00BC283E" w14:paraId="52C1548C"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40E7ECC8" w14:textId="77777777" w:rsidR="00BC283E" w:rsidRDefault="00BC283E" w:rsidP="00D40C8E">
            <w:r>
              <w:t>0x006C</w:t>
            </w:r>
          </w:p>
        </w:tc>
        <w:tc>
          <w:tcPr>
            <w:tcW w:w="2880" w:type="dxa"/>
            <w:tcBorders>
              <w:top w:val="single" w:sz="6" w:space="0" w:color="auto"/>
              <w:left w:val="single" w:sz="6" w:space="0" w:color="auto"/>
              <w:bottom w:val="single" w:sz="6" w:space="0" w:color="auto"/>
              <w:right w:val="single" w:sz="6" w:space="0" w:color="auto"/>
            </w:tcBorders>
          </w:tcPr>
          <w:p w14:paraId="1C737EC3" w14:textId="77777777" w:rsidR="00BC283E" w:rsidRDefault="00BC283E" w:rsidP="00D40C8E">
            <w:r>
              <w:t>BACK</w:t>
            </w:r>
          </w:p>
        </w:tc>
        <w:tc>
          <w:tcPr>
            <w:tcW w:w="2880" w:type="dxa"/>
            <w:tcBorders>
              <w:top w:val="single" w:sz="6" w:space="0" w:color="auto"/>
              <w:left w:val="single" w:sz="6" w:space="0" w:color="auto"/>
              <w:bottom w:val="single" w:sz="6" w:space="0" w:color="auto"/>
              <w:right w:val="single" w:sz="6" w:space="0" w:color="auto"/>
            </w:tcBorders>
          </w:tcPr>
          <w:p w14:paraId="15D2CAF8" w14:textId="77777777" w:rsidR="00BC283E" w:rsidRDefault="00BC283E" w:rsidP="00D40C8E">
            <w:r>
              <w:t>Background color register</w:t>
            </w:r>
          </w:p>
        </w:tc>
      </w:tr>
      <w:tr w:rsidR="00BC283E" w14:paraId="1BD88237"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5DD57180" w14:textId="77777777" w:rsidR="00BC283E" w:rsidRDefault="00BC283E" w:rsidP="00D40C8E">
            <w:r>
              <w:t>0x0070</w:t>
            </w:r>
          </w:p>
        </w:tc>
        <w:tc>
          <w:tcPr>
            <w:tcW w:w="2880" w:type="dxa"/>
            <w:tcBorders>
              <w:top w:val="single" w:sz="6" w:space="0" w:color="auto"/>
              <w:left w:val="single" w:sz="6" w:space="0" w:color="auto"/>
              <w:bottom w:val="single" w:sz="6" w:space="0" w:color="auto"/>
              <w:right w:val="single" w:sz="6" w:space="0" w:color="auto"/>
            </w:tcBorders>
          </w:tcPr>
          <w:p w14:paraId="607011E4" w14:textId="77777777" w:rsidR="00BC283E" w:rsidRDefault="00BC283E" w:rsidP="00D40C8E">
            <w:r>
              <w:t>MASK</w:t>
            </w:r>
          </w:p>
        </w:tc>
        <w:tc>
          <w:tcPr>
            <w:tcW w:w="2880" w:type="dxa"/>
            <w:tcBorders>
              <w:top w:val="single" w:sz="6" w:space="0" w:color="auto"/>
              <w:left w:val="single" w:sz="6" w:space="0" w:color="auto"/>
              <w:bottom w:val="single" w:sz="6" w:space="0" w:color="auto"/>
              <w:right w:val="single" w:sz="6" w:space="0" w:color="auto"/>
            </w:tcBorders>
          </w:tcPr>
          <w:p w14:paraId="466B423A" w14:textId="77777777" w:rsidR="00BC283E" w:rsidRDefault="00BC283E" w:rsidP="00D40C8E">
            <w:r>
              <w:t xml:space="preserve">Plane Mask </w:t>
            </w:r>
          </w:p>
        </w:tc>
      </w:tr>
      <w:tr w:rsidR="00BC283E" w14:paraId="749446A2"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5C0834F9" w14:textId="77777777" w:rsidR="00BC283E" w:rsidRDefault="00BC283E" w:rsidP="00D40C8E">
            <w:r>
              <w:t>0x0074</w:t>
            </w:r>
          </w:p>
        </w:tc>
        <w:tc>
          <w:tcPr>
            <w:tcW w:w="2880" w:type="dxa"/>
            <w:tcBorders>
              <w:top w:val="single" w:sz="6" w:space="0" w:color="auto"/>
              <w:left w:val="single" w:sz="6" w:space="0" w:color="auto"/>
              <w:bottom w:val="single" w:sz="6" w:space="0" w:color="auto"/>
              <w:right w:val="single" w:sz="6" w:space="0" w:color="auto"/>
            </w:tcBorders>
          </w:tcPr>
          <w:p w14:paraId="41E508C0" w14:textId="77777777" w:rsidR="00BC283E" w:rsidRDefault="00BC283E" w:rsidP="00D40C8E">
            <w:r>
              <w:t>DE_KEY</w:t>
            </w:r>
          </w:p>
        </w:tc>
        <w:tc>
          <w:tcPr>
            <w:tcW w:w="2880" w:type="dxa"/>
            <w:tcBorders>
              <w:top w:val="single" w:sz="6" w:space="0" w:color="auto"/>
              <w:left w:val="single" w:sz="6" w:space="0" w:color="auto"/>
              <w:bottom w:val="single" w:sz="6" w:space="0" w:color="auto"/>
              <w:right w:val="single" w:sz="6" w:space="0" w:color="auto"/>
            </w:tcBorders>
          </w:tcPr>
          <w:p w14:paraId="0A8D94DB" w14:textId="77777777" w:rsidR="00BC283E" w:rsidRDefault="00BC283E" w:rsidP="00D40C8E">
            <w:r>
              <w:t xml:space="preserve">Color Key </w:t>
            </w:r>
          </w:p>
        </w:tc>
      </w:tr>
      <w:tr w:rsidR="00BC283E" w14:paraId="7CDB55E3"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7766B414" w14:textId="77777777" w:rsidR="00BC283E" w:rsidRDefault="00BC283E" w:rsidP="00D40C8E">
            <w:r>
              <w:t>0x0078</w:t>
            </w:r>
          </w:p>
        </w:tc>
        <w:tc>
          <w:tcPr>
            <w:tcW w:w="2880" w:type="dxa"/>
            <w:tcBorders>
              <w:top w:val="single" w:sz="6" w:space="0" w:color="auto"/>
              <w:left w:val="single" w:sz="6" w:space="0" w:color="auto"/>
              <w:bottom w:val="single" w:sz="6" w:space="0" w:color="auto"/>
              <w:right w:val="single" w:sz="6" w:space="0" w:color="auto"/>
            </w:tcBorders>
          </w:tcPr>
          <w:p w14:paraId="3A174D97" w14:textId="77777777" w:rsidR="00BC283E" w:rsidRDefault="00BC283E" w:rsidP="00D40C8E">
            <w:r>
              <w:t>LPAT</w:t>
            </w:r>
          </w:p>
        </w:tc>
        <w:tc>
          <w:tcPr>
            <w:tcW w:w="2880" w:type="dxa"/>
            <w:tcBorders>
              <w:top w:val="single" w:sz="6" w:space="0" w:color="auto"/>
              <w:left w:val="single" w:sz="6" w:space="0" w:color="auto"/>
              <w:bottom w:val="single" w:sz="6" w:space="0" w:color="auto"/>
              <w:right w:val="single" w:sz="6" w:space="0" w:color="auto"/>
            </w:tcBorders>
          </w:tcPr>
          <w:p w14:paraId="2B086A1B" w14:textId="77777777" w:rsidR="00BC283E" w:rsidRDefault="00BC283E" w:rsidP="00D40C8E">
            <w:r>
              <w:t>Line pattern register</w:t>
            </w:r>
          </w:p>
        </w:tc>
      </w:tr>
      <w:tr w:rsidR="00BC283E" w14:paraId="7946BEA8"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057ADBA1" w14:textId="77777777" w:rsidR="00BC283E" w:rsidRDefault="00BC283E" w:rsidP="00D40C8E">
            <w:r>
              <w:t>0x007C</w:t>
            </w:r>
          </w:p>
        </w:tc>
        <w:tc>
          <w:tcPr>
            <w:tcW w:w="2880" w:type="dxa"/>
            <w:tcBorders>
              <w:top w:val="single" w:sz="6" w:space="0" w:color="auto"/>
              <w:left w:val="single" w:sz="6" w:space="0" w:color="auto"/>
              <w:bottom w:val="single" w:sz="6" w:space="0" w:color="auto"/>
              <w:right w:val="single" w:sz="6" w:space="0" w:color="auto"/>
            </w:tcBorders>
          </w:tcPr>
          <w:p w14:paraId="55487432" w14:textId="77777777" w:rsidR="00BC283E" w:rsidRDefault="00BC283E" w:rsidP="00D40C8E">
            <w:r>
              <w:t>PCTRL</w:t>
            </w:r>
          </w:p>
        </w:tc>
        <w:tc>
          <w:tcPr>
            <w:tcW w:w="2880" w:type="dxa"/>
            <w:tcBorders>
              <w:top w:val="single" w:sz="6" w:space="0" w:color="auto"/>
              <w:left w:val="single" w:sz="6" w:space="0" w:color="auto"/>
              <w:bottom w:val="single" w:sz="6" w:space="0" w:color="auto"/>
              <w:right w:val="single" w:sz="6" w:space="0" w:color="auto"/>
            </w:tcBorders>
          </w:tcPr>
          <w:p w14:paraId="579E91A8" w14:textId="77777777" w:rsidR="00BC283E" w:rsidRDefault="00BC283E" w:rsidP="00D40C8E">
            <w:r>
              <w:t>Line pattern control register</w:t>
            </w:r>
          </w:p>
        </w:tc>
      </w:tr>
      <w:tr w:rsidR="00BC283E" w14:paraId="7FD1D9AB"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2A0D3110" w14:textId="77777777" w:rsidR="00BC283E" w:rsidRDefault="00BC283E" w:rsidP="00D40C8E">
            <w:r>
              <w:t>0x0080</w:t>
            </w:r>
          </w:p>
        </w:tc>
        <w:tc>
          <w:tcPr>
            <w:tcW w:w="2880" w:type="dxa"/>
            <w:tcBorders>
              <w:top w:val="single" w:sz="6" w:space="0" w:color="auto"/>
              <w:left w:val="single" w:sz="6" w:space="0" w:color="auto"/>
              <w:bottom w:val="single" w:sz="6" w:space="0" w:color="auto"/>
              <w:right w:val="single" w:sz="6" w:space="0" w:color="auto"/>
            </w:tcBorders>
          </w:tcPr>
          <w:p w14:paraId="571FFA5E" w14:textId="77777777" w:rsidR="00BC283E" w:rsidRDefault="00BC283E" w:rsidP="00D40C8E">
            <w:r>
              <w:t>CLPTL</w:t>
            </w:r>
          </w:p>
        </w:tc>
        <w:tc>
          <w:tcPr>
            <w:tcW w:w="2880" w:type="dxa"/>
            <w:tcBorders>
              <w:top w:val="single" w:sz="6" w:space="0" w:color="auto"/>
              <w:left w:val="single" w:sz="6" w:space="0" w:color="auto"/>
              <w:bottom w:val="single" w:sz="6" w:space="0" w:color="auto"/>
              <w:right w:val="single" w:sz="6" w:space="0" w:color="auto"/>
            </w:tcBorders>
          </w:tcPr>
          <w:p w14:paraId="00D4D3E6" w14:textId="77777777" w:rsidR="00BC283E" w:rsidRDefault="00BC283E" w:rsidP="00D40C8E">
            <w:r>
              <w:t>Clip Rectangle Top Left Corner</w:t>
            </w:r>
          </w:p>
        </w:tc>
      </w:tr>
      <w:tr w:rsidR="00BC283E" w14:paraId="65938207"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30988164" w14:textId="77777777" w:rsidR="00BC283E" w:rsidRDefault="00BC283E" w:rsidP="00D40C8E">
            <w:r>
              <w:t>0x0084</w:t>
            </w:r>
          </w:p>
        </w:tc>
        <w:tc>
          <w:tcPr>
            <w:tcW w:w="2880" w:type="dxa"/>
            <w:tcBorders>
              <w:top w:val="single" w:sz="6" w:space="0" w:color="auto"/>
              <w:left w:val="single" w:sz="6" w:space="0" w:color="auto"/>
              <w:bottom w:val="single" w:sz="6" w:space="0" w:color="auto"/>
              <w:right w:val="single" w:sz="6" w:space="0" w:color="auto"/>
            </w:tcBorders>
          </w:tcPr>
          <w:p w14:paraId="65A8998A" w14:textId="77777777" w:rsidR="00BC283E" w:rsidRDefault="00BC283E" w:rsidP="00D40C8E">
            <w:r>
              <w:t>CLPBR</w:t>
            </w:r>
          </w:p>
        </w:tc>
        <w:tc>
          <w:tcPr>
            <w:tcW w:w="2880" w:type="dxa"/>
            <w:tcBorders>
              <w:top w:val="single" w:sz="6" w:space="0" w:color="auto"/>
              <w:left w:val="single" w:sz="6" w:space="0" w:color="auto"/>
              <w:bottom w:val="single" w:sz="6" w:space="0" w:color="auto"/>
              <w:right w:val="single" w:sz="6" w:space="0" w:color="auto"/>
            </w:tcBorders>
          </w:tcPr>
          <w:p w14:paraId="10173687" w14:textId="77777777" w:rsidR="00BC283E" w:rsidRDefault="00BC283E" w:rsidP="00D40C8E">
            <w:r>
              <w:t>Clip Rectangle Bottom Right Corner</w:t>
            </w:r>
          </w:p>
        </w:tc>
      </w:tr>
      <w:tr w:rsidR="00BC283E" w14:paraId="167DC2A0"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66F02E18" w14:textId="77777777" w:rsidR="00BC283E" w:rsidRDefault="00BC283E" w:rsidP="00D40C8E">
            <w:r>
              <w:t>0x0088</w:t>
            </w:r>
          </w:p>
        </w:tc>
        <w:tc>
          <w:tcPr>
            <w:tcW w:w="2880" w:type="dxa"/>
            <w:tcBorders>
              <w:top w:val="single" w:sz="6" w:space="0" w:color="auto"/>
              <w:left w:val="single" w:sz="6" w:space="0" w:color="auto"/>
              <w:bottom w:val="single" w:sz="6" w:space="0" w:color="auto"/>
              <w:right w:val="single" w:sz="6" w:space="0" w:color="auto"/>
            </w:tcBorders>
          </w:tcPr>
          <w:p w14:paraId="2725299C" w14:textId="77777777" w:rsidR="00BC283E" w:rsidRDefault="00BC283E" w:rsidP="00D40C8E">
            <w:r>
              <w:t>XY0</w:t>
            </w:r>
          </w:p>
        </w:tc>
        <w:tc>
          <w:tcPr>
            <w:tcW w:w="2880" w:type="dxa"/>
            <w:tcBorders>
              <w:top w:val="single" w:sz="6" w:space="0" w:color="auto"/>
              <w:left w:val="single" w:sz="6" w:space="0" w:color="auto"/>
              <w:bottom w:val="single" w:sz="6" w:space="0" w:color="auto"/>
              <w:right w:val="single" w:sz="6" w:space="0" w:color="auto"/>
            </w:tcBorders>
          </w:tcPr>
          <w:p w14:paraId="57BA05CF" w14:textId="77777777" w:rsidR="00BC283E" w:rsidRDefault="00BC283E" w:rsidP="00D40C8E">
            <w:r>
              <w:t>XY0</w:t>
            </w:r>
          </w:p>
        </w:tc>
      </w:tr>
      <w:tr w:rsidR="00BC283E" w14:paraId="70D8903E"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71A0213B" w14:textId="77777777" w:rsidR="00BC283E" w:rsidRDefault="00BC283E" w:rsidP="00D40C8E">
            <w:r>
              <w:t>0x008C</w:t>
            </w:r>
          </w:p>
        </w:tc>
        <w:tc>
          <w:tcPr>
            <w:tcW w:w="2880" w:type="dxa"/>
            <w:tcBorders>
              <w:top w:val="single" w:sz="6" w:space="0" w:color="auto"/>
              <w:left w:val="single" w:sz="6" w:space="0" w:color="auto"/>
              <w:bottom w:val="single" w:sz="6" w:space="0" w:color="auto"/>
              <w:right w:val="single" w:sz="6" w:space="0" w:color="auto"/>
            </w:tcBorders>
          </w:tcPr>
          <w:p w14:paraId="2727BB9D" w14:textId="77777777" w:rsidR="00BC283E" w:rsidRDefault="00BC283E" w:rsidP="00D40C8E">
            <w:r>
              <w:t>XY1</w:t>
            </w:r>
          </w:p>
        </w:tc>
        <w:tc>
          <w:tcPr>
            <w:tcW w:w="2880" w:type="dxa"/>
            <w:tcBorders>
              <w:top w:val="single" w:sz="6" w:space="0" w:color="auto"/>
              <w:left w:val="single" w:sz="6" w:space="0" w:color="auto"/>
              <w:bottom w:val="single" w:sz="6" w:space="0" w:color="auto"/>
              <w:right w:val="single" w:sz="6" w:space="0" w:color="auto"/>
            </w:tcBorders>
          </w:tcPr>
          <w:p w14:paraId="3A552E28" w14:textId="77777777" w:rsidR="00BC283E" w:rsidRDefault="00BC283E" w:rsidP="00D40C8E">
            <w:r>
              <w:t>XY1</w:t>
            </w:r>
          </w:p>
        </w:tc>
      </w:tr>
      <w:tr w:rsidR="00BC283E" w14:paraId="59C4355F"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3F2280F3" w14:textId="77777777" w:rsidR="00BC283E" w:rsidRDefault="00BC283E" w:rsidP="00D40C8E">
            <w:r>
              <w:t>0x0090</w:t>
            </w:r>
          </w:p>
        </w:tc>
        <w:tc>
          <w:tcPr>
            <w:tcW w:w="2880" w:type="dxa"/>
            <w:tcBorders>
              <w:top w:val="single" w:sz="6" w:space="0" w:color="auto"/>
              <w:left w:val="single" w:sz="6" w:space="0" w:color="auto"/>
              <w:bottom w:val="single" w:sz="6" w:space="0" w:color="auto"/>
              <w:right w:val="single" w:sz="6" w:space="0" w:color="auto"/>
            </w:tcBorders>
          </w:tcPr>
          <w:p w14:paraId="29B9CFCF" w14:textId="77777777" w:rsidR="00BC283E" w:rsidRDefault="00BC283E" w:rsidP="00D40C8E">
            <w:r>
              <w:t xml:space="preserve">XY2 </w:t>
            </w:r>
          </w:p>
        </w:tc>
        <w:tc>
          <w:tcPr>
            <w:tcW w:w="2880" w:type="dxa"/>
            <w:tcBorders>
              <w:top w:val="single" w:sz="6" w:space="0" w:color="auto"/>
              <w:left w:val="single" w:sz="6" w:space="0" w:color="auto"/>
              <w:bottom w:val="single" w:sz="6" w:space="0" w:color="auto"/>
              <w:right w:val="single" w:sz="6" w:space="0" w:color="auto"/>
            </w:tcBorders>
          </w:tcPr>
          <w:p w14:paraId="5865F065" w14:textId="77777777" w:rsidR="00BC283E" w:rsidRDefault="00BC283E" w:rsidP="00D40C8E">
            <w:r>
              <w:t>XY2</w:t>
            </w:r>
          </w:p>
        </w:tc>
      </w:tr>
      <w:tr w:rsidR="00BC283E" w14:paraId="7A8AA744"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57405FD1" w14:textId="77777777" w:rsidR="00BC283E" w:rsidRDefault="00BC283E" w:rsidP="00D40C8E">
            <w:r>
              <w:t>0x0094</w:t>
            </w:r>
          </w:p>
        </w:tc>
        <w:tc>
          <w:tcPr>
            <w:tcW w:w="2880" w:type="dxa"/>
            <w:tcBorders>
              <w:top w:val="single" w:sz="6" w:space="0" w:color="auto"/>
              <w:left w:val="single" w:sz="6" w:space="0" w:color="auto"/>
              <w:bottom w:val="single" w:sz="6" w:space="0" w:color="auto"/>
              <w:right w:val="single" w:sz="6" w:space="0" w:color="auto"/>
            </w:tcBorders>
          </w:tcPr>
          <w:p w14:paraId="5BA8BAC1" w14:textId="77777777" w:rsidR="00BC283E" w:rsidRDefault="00BC283E" w:rsidP="00D40C8E">
            <w:r>
              <w:t>XY3</w:t>
            </w:r>
          </w:p>
        </w:tc>
        <w:tc>
          <w:tcPr>
            <w:tcW w:w="2880" w:type="dxa"/>
            <w:tcBorders>
              <w:top w:val="single" w:sz="6" w:space="0" w:color="auto"/>
              <w:left w:val="single" w:sz="6" w:space="0" w:color="auto"/>
              <w:bottom w:val="single" w:sz="6" w:space="0" w:color="auto"/>
              <w:right w:val="single" w:sz="6" w:space="0" w:color="auto"/>
            </w:tcBorders>
          </w:tcPr>
          <w:p w14:paraId="7311522E" w14:textId="77777777" w:rsidR="00BC283E" w:rsidRDefault="00BC283E" w:rsidP="00D40C8E">
            <w:r>
              <w:t>XY3</w:t>
            </w:r>
          </w:p>
        </w:tc>
      </w:tr>
      <w:tr w:rsidR="00BC283E" w14:paraId="07AA2C32"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343FE5F2" w14:textId="77777777" w:rsidR="00BC283E" w:rsidRDefault="00BC283E" w:rsidP="00D40C8E">
            <w:r>
              <w:t>0x0098</w:t>
            </w:r>
          </w:p>
        </w:tc>
        <w:tc>
          <w:tcPr>
            <w:tcW w:w="2880" w:type="dxa"/>
            <w:tcBorders>
              <w:top w:val="single" w:sz="6" w:space="0" w:color="auto"/>
              <w:left w:val="single" w:sz="6" w:space="0" w:color="auto"/>
              <w:bottom w:val="single" w:sz="6" w:space="0" w:color="auto"/>
              <w:right w:val="single" w:sz="6" w:space="0" w:color="auto"/>
            </w:tcBorders>
          </w:tcPr>
          <w:p w14:paraId="126553B4" w14:textId="77777777" w:rsidR="00BC283E" w:rsidRDefault="00BC283E" w:rsidP="00D40C8E">
            <w:r>
              <w:t>XY4</w:t>
            </w:r>
          </w:p>
        </w:tc>
        <w:tc>
          <w:tcPr>
            <w:tcW w:w="2880" w:type="dxa"/>
            <w:tcBorders>
              <w:top w:val="single" w:sz="6" w:space="0" w:color="auto"/>
              <w:left w:val="single" w:sz="6" w:space="0" w:color="auto"/>
              <w:bottom w:val="single" w:sz="6" w:space="0" w:color="auto"/>
              <w:right w:val="single" w:sz="6" w:space="0" w:color="auto"/>
            </w:tcBorders>
          </w:tcPr>
          <w:p w14:paraId="5448CB40" w14:textId="77777777" w:rsidR="00BC283E" w:rsidRDefault="00BC283E" w:rsidP="00D40C8E">
            <w:r>
              <w:t>XY4</w:t>
            </w:r>
          </w:p>
        </w:tc>
      </w:tr>
      <w:tr w:rsidR="00BC283E" w14:paraId="3953134A" w14:textId="77777777" w:rsidTr="00D40C8E">
        <w:trPr>
          <w:cantSplit/>
        </w:trPr>
        <w:tc>
          <w:tcPr>
            <w:tcW w:w="2880" w:type="dxa"/>
            <w:tcBorders>
              <w:top w:val="single" w:sz="6" w:space="0" w:color="auto"/>
              <w:left w:val="single" w:sz="6" w:space="0" w:color="auto"/>
              <w:right w:val="single" w:sz="6" w:space="0" w:color="auto"/>
            </w:tcBorders>
          </w:tcPr>
          <w:p w14:paraId="266E3AC1" w14:textId="77777777" w:rsidR="00BC283E" w:rsidRDefault="00BC283E" w:rsidP="00D40C8E">
            <w:r>
              <w:t>0x009C</w:t>
            </w:r>
          </w:p>
        </w:tc>
        <w:tc>
          <w:tcPr>
            <w:tcW w:w="2880" w:type="dxa"/>
            <w:tcBorders>
              <w:top w:val="single" w:sz="6" w:space="0" w:color="auto"/>
              <w:left w:val="single" w:sz="6" w:space="0" w:color="auto"/>
              <w:right w:val="single" w:sz="6" w:space="0" w:color="auto"/>
            </w:tcBorders>
          </w:tcPr>
          <w:p w14:paraId="6DD0C79E" w14:textId="77777777" w:rsidR="00BC283E" w:rsidRDefault="00BC283E" w:rsidP="00D40C8E">
            <w:r>
              <w:t>Reserved</w:t>
            </w:r>
          </w:p>
        </w:tc>
        <w:tc>
          <w:tcPr>
            <w:tcW w:w="2880" w:type="dxa"/>
            <w:tcBorders>
              <w:top w:val="single" w:sz="6" w:space="0" w:color="auto"/>
              <w:left w:val="single" w:sz="6" w:space="0" w:color="auto"/>
              <w:right w:val="single" w:sz="6" w:space="0" w:color="auto"/>
            </w:tcBorders>
          </w:tcPr>
          <w:p w14:paraId="7D86D981" w14:textId="77777777" w:rsidR="00BC283E" w:rsidRDefault="00BC283E" w:rsidP="00D40C8E">
            <w:r>
              <w:t>Reserved</w:t>
            </w:r>
          </w:p>
        </w:tc>
      </w:tr>
      <w:tr w:rsidR="00BC283E" w14:paraId="6A130D9B"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4317C73D" w14:textId="77777777" w:rsidR="00BC283E" w:rsidRDefault="00BC283E" w:rsidP="00D40C8E">
            <w:r>
              <w:t>0x00A0</w:t>
            </w:r>
          </w:p>
        </w:tc>
        <w:tc>
          <w:tcPr>
            <w:tcW w:w="2880" w:type="dxa"/>
            <w:tcBorders>
              <w:top w:val="single" w:sz="6" w:space="0" w:color="auto"/>
              <w:left w:val="single" w:sz="6" w:space="0" w:color="auto"/>
              <w:bottom w:val="single" w:sz="6" w:space="0" w:color="auto"/>
              <w:right w:val="single" w:sz="6" w:space="0" w:color="auto"/>
            </w:tcBorders>
          </w:tcPr>
          <w:p w14:paraId="02434256" w14:textId="77777777" w:rsidR="00BC283E" w:rsidRDefault="00BC283E" w:rsidP="00D40C8E">
            <w:r>
              <w:t>Reserved</w:t>
            </w:r>
          </w:p>
        </w:tc>
        <w:tc>
          <w:tcPr>
            <w:tcW w:w="2880" w:type="dxa"/>
            <w:tcBorders>
              <w:top w:val="single" w:sz="6" w:space="0" w:color="auto"/>
              <w:left w:val="single" w:sz="6" w:space="0" w:color="auto"/>
              <w:bottom w:val="single" w:sz="6" w:space="0" w:color="auto"/>
              <w:right w:val="single" w:sz="6" w:space="0" w:color="auto"/>
            </w:tcBorders>
          </w:tcPr>
          <w:p w14:paraId="6954822E" w14:textId="77777777" w:rsidR="00BC283E" w:rsidRDefault="00BC283E" w:rsidP="00D40C8E">
            <w:r>
              <w:t>Reserved</w:t>
            </w:r>
          </w:p>
        </w:tc>
      </w:tr>
      <w:tr w:rsidR="00D426D3" w14:paraId="6636936C" w14:textId="77777777" w:rsidTr="00D426D3">
        <w:trPr>
          <w:cantSplit/>
        </w:trPr>
        <w:tc>
          <w:tcPr>
            <w:tcW w:w="2880" w:type="dxa"/>
            <w:tcBorders>
              <w:top w:val="single" w:sz="6" w:space="0" w:color="auto"/>
              <w:left w:val="single" w:sz="6" w:space="0" w:color="auto"/>
              <w:bottom w:val="single" w:sz="6" w:space="0" w:color="auto"/>
              <w:right w:val="single" w:sz="6" w:space="0" w:color="auto"/>
            </w:tcBorders>
          </w:tcPr>
          <w:p w14:paraId="4DEAD01E" w14:textId="77777777" w:rsidR="00D426D3" w:rsidRDefault="00D426D3" w:rsidP="00D426D3">
            <w:pPr>
              <w:rPr>
                <w:b/>
              </w:rPr>
            </w:pPr>
            <w:r>
              <w:rPr>
                <w:b/>
              </w:rPr>
              <w:lastRenderedPageBreak/>
              <w:t>REGISTER ADDRESS</w:t>
            </w:r>
          </w:p>
        </w:tc>
        <w:tc>
          <w:tcPr>
            <w:tcW w:w="2880" w:type="dxa"/>
            <w:tcBorders>
              <w:top w:val="single" w:sz="6" w:space="0" w:color="auto"/>
              <w:left w:val="single" w:sz="6" w:space="0" w:color="auto"/>
              <w:bottom w:val="single" w:sz="6" w:space="0" w:color="auto"/>
              <w:right w:val="single" w:sz="6" w:space="0" w:color="auto"/>
            </w:tcBorders>
          </w:tcPr>
          <w:p w14:paraId="443EEAB0" w14:textId="77777777" w:rsidR="00D426D3" w:rsidRDefault="00D426D3" w:rsidP="00D426D3">
            <w:pPr>
              <w:rPr>
                <w:b/>
              </w:rPr>
            </w:pPr>
            <w:r>
              <w:rPr>
                <w:b/>
              </w:rPr>
              <w:t>REGISTER NAME</w:t>
            </w:r>
          </w:p>
        </w:tc>
        <w:tc>
          <w:tcPr>
            <w:tcW w:w="2880" w:type="dxa"/>
            <w:tcBorders>
              <w:top w:val="single" w:sz="6" w:space="0" w:color="auto"/>
              <w:left w:val="single" w:sz="6" w:space="0" w:color="auto"/>
              <w:bottom w:val="single" w:sz="6" w:space="0" w:color="auto"/>
              <w:right w:val="single" w:sz="6" w:space="0" w:color="auto"/>
            </w:tcBorders>
          </w:tcPr>
          <w:p w14:paraId="3CBE28F8" w14:textId="77777777" w:rsidR="00D426D3" w:rsidRDefault="00D426D3" w:rsidP="00D426D3">
            <w:pPr>
              <w:rPr>
                <w:b/>
              </w:rPr>
            </w:pPr>
            <w:r>
              <w:rPr>
                <w:b/>
              </w:rPr>
              <w:t>DESCRIPTION</w:t>
            </w:r>
          </w:p>
        </w:tc>
      </w:tr>
      <w:tr w:rsidR="00BC283E" w14:paraId="2705699F"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77FDDD8E" w14:textId="77777777" w:rsidR="00BC283E" w:rsidRDefault="00BC283E" w:rsidP="00D40C8E">
            <w:r>
              <w:t>0x00A4</w:t>
            </w:r>
          </w:p>
        </w:tc>
        <w:tc>
          <w:tcPr>
            <w:tcW w:w="2880" w:type="dxa"/>
            <w:tcBorders>
              <w:top w:val="single" w:sz="6" w:space="0" w:color="auto"/>
              <w:left w:val="single" w:sz="6" w:space="0" w:color="auto"/>
              <w:bottom w:val="single" w:sz="6" w:space="0" w:color="auto"/>
              <w:right w:val="single" w:sz="6" w:space="0" w:color="auto"/>
            </w:tcBorders>
          </w:tcPr>
          <w:p w14:paraId="61298027" w14:textId="77777777" w:rsidR="00BC283E" w:rsidRDefault="00BC283E" w:rsidP="00D40C8E">
            <w:r>
              <w:t>Reserved</w:t>
            </w:r>
          </w:p>
        </w:tc>
        <w:tc>
          <w:tcPr>
            <w:tcW w:w="2880" w:type="dxa"/>
            <w:tcBorders>
              <w:top w:val="single" w:sz="6" w:space="0" w:color="auto"/>
              <w:left w:val="single" w:sz="6" w:space="0" w:color="auto"/>
              <w:bottom w:val="single" w:sz="6" w:space="0" w:color="auto"/>
              <w:right w:val="single" w:sz="6" w:space="0" w:color="auto"/>
            </w:tcBorders>
          </w:tcPr>
          <w:p w14:paraId="102643D8" w14:textId="77777777" w:rsidR="00BC283E" w:rsidRDefault="00BC283E" w:rsidP="00D40C8E">
            <w:r>
              <w:t>Reserved</w:t>
            </w:r>
          </w:p>
        </w:tc>
      </w:tr>
      <w:tr w:rsidR="00BC283E" w14:paraId="2BDFEC97"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15B1BC6D" w14:textId="77777777" w:rsidR="00BC283E" w:rsidRDefault="00BC283E" w:rsidP="00D40C8E">
            <w:r>
              <w:t>0x00A8</w:t>
            </w:r>
          </w:p>
        </w:tc>
        <w:tc>
          <w:tcPr>
            <w:tcW w:w="2880" w:type="dxa"/>
            <w:tcBorders>
              <w:top w:val="single" w:sz="6" w:space="0" w:color="auto"/>
              <w:left w:val="single" w:sz="6" w:space="0" w:color="auto"/>
              <w:bottom w:val="single" w:sz="6" w:space="0" w:color="auto"/>
              <w:right w:val="single" w:sz="6" w:space="0" w:color="auto"/>
            </w:tcBorders>
          </w:tcPr>
          <w:p w14:paraId="5E9655E5" w14:textId="77777777" w:rsidR="00BC283E" w:rsidRDefault="00BC283E" w:rsidP="00D40C8E">
            <w:r>
              <w:t>Reserved</w:t>
            </w:r>
          </w:p>
        </w:tc>
        <w:tc>
          <w:tcPr>
            <w:tcW w:w="2880" w:type="dxa"/>
            <w:tcBorders>
              <w:top w:val="single" w:sz="6" w:space="0" w:color="auto"/>
              <w:left w:val="single" w:sz="6" w:space="0" w:color="auto"/>
              <w:bottom w:val="single" w:sz="6" w:space="0" w:color="auto"/>
              <w:right w:val="single" w:sz="6" w:space="0" w:color="auto"/>
            </w:tcBorders>
          </w:tcPr>
          <w:p w14:paraId="486A2A27" w14:textId="77777777" w:rsidR="00BC283E" w:rsidRDefault="00BC283E" w:rsidP="00D40C8E">
            <w:r>
              <w:t>Reserved</w:t>
            </w:r>
          </w:p>
        </w:tc>
      </w:tr>
      <w:tr w:rsidR="00BC283E" w14:paraId="24EF9697"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2EF72D27" w14:textId="77777777" w:rsidR="00BC283E" w:rsidRDefault="00BC283E" w:rsidP="00D40C8E">
            <w:r>
              <w:t>0x00AC</w:t>
            </w:r>
          </w:p>
        </w:tc>
        <w:tc>
          <w:tcPr>
            <w:tcW w:w="2880" w:type="dxa"/>
            <w:tcBorders>
              <w:top w:val="single" w:sz="6" w:space="0" w:color="auto"/>
              <w:left w:val="single" w:sz="6" w:space="0" w:color="auto"/>
              <w:bottom w:val="single" w:sz="6" w:space="0" w:color="auto"/>
              <w:right w:val="single" w:sz="6" w:space="0" w:color="auto"/>
            </w:tcBorders>
          </w:tcPr>
          <w:p w14:paraId="5B8BF02E" w14:textId="77777777" w:rsidR="00BC283E" w:rsidRDefault="00BC283E" w:rsidP="00D40C8E">
            <w:r>
              <w:t>Reserved</w:t>
            </w:r>
          </w:p>
        </w:tc>
        <w:tc>
          <w:tcPr>
            <w:tcW w:w="2880" w:type="dxa"/>
            <w:tcBorders>
              <w:top w:val="single" w:sz="6" w:space="0" w:color="auto"/>
              <w:left w:val="single" w:sz="6" w:space="0" w:color="auto"/>
              <w:bottom w:val="single" w:sz="6" w:space="0" w:color="auto"/>
              <w:right w:val="single" w:sz="6" w:space="0" w:color="auto"/>
            </w:tcBorders>
          </w:tcPr>
          <w:p w14:paraId="228A0BB3" w14:textId="77777777" w:rsidR="00BC283E" w:rsidRDefault="00BC283E" w:rsidP="00D40C8E">
            <w:r>
              <w:t>Reserved</w:t>
            </w:r>
          </w:p>
        </w:tc>
      </w:tr>
      <w:tr w:rsidR="00BC283E" w14:paraId="16770427"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1670DA0D" w14:textId="77777777" w:rsidR="00BC283E" w:rsidRDefault="00BC283E" w:rsidP="00D40C8E">
            <w:r>
              <w:t>0x00B0</w:t>
            </w:r>
          </w:p>
        </w:tc>
        <w:tc>
          <w:tcPr>
            <w:tcW w:w="2880" w:type="dxa"/>
            <w:tcBorders>
              <w:top w:val="single" w:sz="6" w:space="0" w:color="auto"/>
              <w:left w:val="single" w:sz="6" w:space="0" w:color="auto"/>
              <w:bottom w:val="single" w:sz="6" w:space="0" w:color="auto"/>
              <w:right w:val="single" w:sz="6" w:space="0" w:color="auto"/>
            </w:tcBorders>
          </w:tcPr>
          <w:p w14:paraId="0269EB3C" w14:textId="77777777" w:rsidR="00BC283E" w:rsidRDefault="00BC283E" w:rsidP="00D40C8E">
            <w:r>
              <w:t>Reserved</w:t>
            </w:r>
          </w:p>
        </w:tc>
        <w:tc>
          <w:tcPr>
            <w:tcW w:w="2880" w:type="dxa"/>
            <w:tcBorders>
              <w:top w:val="single" w:sz="6" w:space="0" w:color="auto"/>
              <w:left w:val="single" w:sz="6" w:space="0" w:color="auto"/>
              <w:bottom w:val="single" w:sz="6" w:space="0" w:color="auto"/>
              <w:right w:val="single" w:sz="6" w:space="0" w:color="auto"/>
            </w:tcBorders>
          </w:tcPr>
          <w:p w14:paraId="34720D5A" w14:textId="77777777" w:rsidR="00BC283E" w:rsidRDefault="00BC283E" w:rsidP="00D40C8E">
            <w:r>
              <w:t>Reserved</w:t>
            </w:r>
          </w:p>
        </w:tc>
      </w:tr>
      <w:tr w:rsidR="00BC283E" w14:paraId="716C6AB4"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6EE6F719" w14:textId="77777777" w:rsidR="00BC283E" w:rsidRDefault="00BC283E" w:rsidP="00D40C8E">
            <w:r>
              <w:t>0x00B4</w:t>
            </w:r>
          </w:p>
        </w:tc>
        <w:tc>
          <w:tcPr>
            <w:tcW w:w="2880" w:type="dxa"/>
            <w:tcBorders>
              <w:top w:val="single" w:sz="6" w:space="0" w:color="auto"/>
              <w:left w:val="single" w:sz="6" w:space="0" w:color="auto"/>
              <w:bottom w:val="single" w:sz="6" w:space="0" w:color="auto"/>
              <w:right w:val="single" w:sz="6" w:space="0" w:color="auto"/>
            </w:tcBorders>
          </w:tcPr>
          <w:p w14:paraId="2DA27D5C" w14:textId="77777777" w:rsidR="00BC283E" w:rsidRDefault="00BC283E" w:rsidP="00D40C8E">
            <w:r>
              <w:t>Reserved</w:t>
            </w:r>
          </w:p>
        </w:tc>
        <w:tc>
          <w:tcPr>
            <w:tcW w:w="2880" w:type="dxa"/>
            <w:tcBorders>
              <w:top w:val="single" w:sz="6" w:space="0" w:color="auto"/>
              <w:left w:val="single" w:sz="6" w:space="0" w:color="auto"/>
              <w:bottom w:val="single" w:sz="6" w:space="0" w:color="auto"/>
              <w:right w:val="single" w:sz="6" w:space="0" w:color="auto"/>
            </w:tcBorders>
          </w:tcPr>
          <w:p w14:paraId="4DAFEEE3" w14:textId="77777777" w:rsidR="00BC283E" w:rsidRDefault="00BC283E" w:rsidP="00D40C8E">
            <w:r>
              <w:t>Reserved</w:t>
            </w:r>
          </w:p>
        </w:tc>
      </w:tr>
      <w:tr w:rsidR="00BC283E" w14:paraId="7C927998"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67467F56" w14:textId="77777777" w:rsidR="00BC283E" w:rsidRDefault="00BC283E" w:rsidP="00D40C8E">
            <w:r>
              <w:t>0x00B8</w:t>
            </w:r>
          </w:p>
        </w:tc>
        <w:tc>
          <w:tcPr>
            <w:tcW w:w="2880" w:type="dxa"/>
            <w:tcBorders>
              <w:top w:val="single" w:sz="6" w:space="0" w:color="auto"/>
              <w:left w:val="single" w:sz="6" w:space="0" w:color="auto"/>
              <w:bottom w:val="single" w:sz="6" w:space="0" w:color="auto"/>
              <w:right w:val="single" w:sz="6" w:space="0" w:color="auto"/>
            </w:tcBorders>
          </w:tcPr>
          <w:p w14:paraId="16900181" w14:textId="77777777" w:rsidR="00BC283E" w:rsidRDefault="00BC283E" w:rsidP="00D40C8E">
            <w:r>
              <w:t>Reserved</w:t>
            </w:r>
          </w:p>
        </w:tc>
        <w:tc>
          <w:tcPr>
            <w:tcW w:w="2880" w:type="dxa"/>
            <w:tcBorders>
              <w:top w:val="single" w:sz="6" w:space="0" w:color="auto"/>
              <w:left w:val="single" w:sz="6" w:space="0" w:color="auto"/>
              <w:bottom w:val="single" w:sz="6" w:space="0" w:color="auto"/>
              <w:right w:val="single" w:sz="6" w:space="0" w:color="auto"/>
            </w:tcBorders>
          </w:tcPr>
          <w:p w14:paraId="2D965D9F" w14:textId="77777777" w:rsidR="00BC283E" w:rsidRDefault="00BC283E" w:rsidP="00D40C8E">
            <w:r>
              <w:t>Reserved</w:t>
            </w:r>
          </w:p>
        </w:tc>
      </w:tr>
      <w:tr w:rsidR="00BC283E" w14:paraId="378D92F8"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1A4FBE72" w14:textId="77777777" w:rsidR="00BC283E" w:rsidRDefault="00BC283E" w:rsidP="00D40C8E">
            <w:r>
              <w:t>0x00BC</w:t>
            </w:r>
          </w:p>
        </w:tc>
        <w:tc>
          <w:tcPr>
            <w:tcW w:w="2880" w:type="dxa"/>
            <w:tcBorders>
              <w:top w:val="single" w:sz="6" w:space="0" w:color="auto"/>
              <w:left w:val="single" w:sz="6" w:space="0" w:color="auto"/>
              <w:bottom w:val="single" w:sz="6" w:space="0" w:color="auto"/>
              <w:right w:val="single" w:sz="6" w:space="0" w:color="auto"/>
            </w:tcBorders>
          </w:tcPr>
          <w:p w14:paraId="0049E992" w14:textId="77777777" w:rsidR="00BC283E" w:rsidRDefault="00BC283E" w:rsidP="00D40C8E">
            <w:r>
              <w:t>Reserved</w:t>
            </w:r>
          </w:p>
        </w:tc>
        <w:tc>
          <w:tcPr>
            <w:tcW w:w="2880" w:type="dxa"/>
            <w:tcBorders>
              <w:top w:val="single" w:sz="6" w:space="0" w:color="auto"/>
              <w:left w:val="single" w:sz="6" w:space="0" w:color="auto"/>
              <w:bottom w:val="single" w:sz="6" w:space="0" w:color="auto"/>
              <w:right w:val="single" w:sz="6" w:space="0" w:color="auto"/>
            </w:tcBorders>
          </w:tcPr>
          <w:p w14:paraId="2E922476" w14:textId="77777777" w:rsidR="00BC283E" w:rsidRDefault="00BC283E" w:rsidP="00D40C8E">
            <w:r>
              <w:t>Reserved</w:t>
            </w:r>
          </w:p>
        </w:tc>
      </w:tr>
      <w:tr w:rsidR="00BC283E" w14:paraId="79ACDA93"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4D4BFCA0" w14:textId="77777777" w:rsidR="00BC283E" w:rsidRDefault="00BC283E" w:rsidP="00D40C8E">
            <w:r>
              <w:t>0x00C0</w:t>
            </w:r>
          </w:p>
        </w:tc>
        <w:tc>
          <w:tcPr>
            <w:tcW w:w="2880" w:type="dxa"/>
            <w:tcBorders>
              <w:top w:val="single" w:sz="6" w:space="0" w:color="auto"/>
              <w:left w:val="single" w:sz="6" w:space="0" w:color="auto"/>
              <w:bottom w:val="single" w:sz="6" w:space="0" w:color="auto"/>
              <w:right w:val="single" w:sz="6" w:space="0" w:color="auto"/>
            </w:tcBorders>
          </w:tcPr>
          <w:p w14:paraId="7727595E" w14:textId="77777777" w:rsidR="00BC283E" w:rsidRDefault="00BC283E" w:rsidP="00D40C8E">
            <w:r>
              <w:t>Reserved</w:t>
            </w:r>
          </w:p>
        </w:tc>
        <w:tc>
          <w:tcPr>
            <w:tcW w:w="2880" w:type="dxa"/>
            <w:tcBorders>
              <w:top w:val="single" w:sz="6" w:space="0" w:color="auto"/>
              <w:left w:val="single" w:sz="6" w:space="0" w:color="auto"/>
              <w:bottom w:val="single" w:sz="6" w:space="0" w:color="auto"/>
              <w:right w:val="single" w:sz="6" w:space="0" w:color="auto"/>
            </w:tcBorders>
          </w:tcPr>
          <w:p w14:paraId="3B9C63C9" w14:textId="77777777" w:rsidR="00BC283E" w:rsidRDefault="00BC283E" w:rsidP="00D40C8E">
            <w:r>
              <w:t>Reserved</w:t>
            </w:r>
          </w:p>
        </w:tc>
      </w:tr>
      <w:tr w:rsidR="00BC283E" w14:paraId="16A66C3E"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774A4152" w14:textId="77777777" w:rsidR="00BC283E" w:rsidRDefault="00BC283E" w:rsidP="00D40C8E">
            <w:r>
              <w:t>0x00C4</w:t>
            </w:r>
          </w:p>
        </w:tc>
        <w:tc>
          <w:tcPr>
            <w:tcW w:w="2880" w:type="dxa"/>
            <w:tcBorders>
              <w:top w:val="single" w:sz="6" w:space="0" w:color="auto"/>
              <w:left w:val="single" w:sz="6" w:space="0" w:color="auto"/>
              <w:bottom w:val="single" w:sz="6" w:space="0" w:color="auto"/>
              <w:right w:val="single" w:sz="6" w:space="0" w:color="auto"/>
            </w:tcBorders>
          </w:tcPr>
          <w:p w14:paraId="76B8D3CF" w14:textId="77777777" w:rsidR="00BC283E" w:rsidRDefault="00BC283E" w:rsidP="00D40C8E">
            <w:r>
              <w:t>Reserved</w:t>
            </w:r>
          </w:p>
        </w:tc>
        <w:tc>
          <w:tcPr>
            <w:tcW w:w="2880" w:type="dxa"/>
            <w:tcBorders>
              <w:top w:val="single" w:sz="6" w:space="0" w:color="auto"/>
              <w:left w:val="single" w:sz="6" w:space="0" w:color="auto"/>
              <w:bottom w:val="single" w:sz="6" w:space="0" w:color="auto"/>
              <w:right w:val="single" w:sz="6" w:space="0" w:color="auto"/>
            </w:tcBorders>
          </w:tcPr>
          <w:p w14:paraId="2BA29121" w14:textId="77777777" w:rsidR="00BC283E" w:rsidRDefault="00BC283E" w:rsidP="00D40C8E">
            <w:r>
              <w:t>Reserved</w:t>
            </w:r>
          </w:p>
        </w:tc>
      </w:tr>
      <w:tr w:rsidR="00BC283E" w14:paraId="23CCE9C9"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0993446B" w14:textId="77777777" w:rsidR="00BC283E" w:rsidRDefault="00BC283E" w:rsidP="00D40C8E">
            <w:r>
              <w:t>0x00C8</w:t>
            </w:r>
          </w:p>
        </w:tc>
        <w:tc>
          <w:tcPr>
            <w:tcW w:w="2880" w:type="dxa"/>
            <w:tcBorders>
              <w:top w:val="single" w:sz="6" w:space="0" w:color="auto"/>
              <w:left w:val="single" w:sz="6" w:space="0" w:color="auto"/>
              <w:bottom w:val="single" w:sz="6" w:space="0" w:color="auto"/>
              <w:right w:val="single" w:sz="6" w:space="0" w:color="auto"/>
            </w:tcBorders>
          </w:tcPr>
          <w:p w14:paraId="71B471B1" w14:textId="77777777" w:rsidR="00BC283E" w:rsidRDefault="00BC283E" w:rsidP="00D40C8E">
            <w:r>
              <w:t>Reserved</w:t>
            </w:r>
          </w:p>
        </w:tc>
        <w:tc>
          <w:tcPr>
            <w:tcW w:w="2880" w:type="dxa"/>
            <w:tcBorders>
              <w:top w:val="single" w:sz="6" w:space="0" w:color="auto"/>
              <w:left w:val="single" w:sz="6" w:space="0" w:color="auto"/>
              <w:bottom w:val="single" w:sz="6" w:space="0" w:color="auto"/>
              <w:right w:val="single" w:sz="6" w:space="0" w:color="auto"/>
            </w:tcBorders>
          </w:tcPr>
          <w:p w14:paraId="327A95AD" w14:textId="77777777" w:rsidR="00BC283E" w:rsidRDefault="00BC283E" w:rsidP="00D40C8E">
            <w:r>
              <w:t>Reserved</w:t>
            </w:r>
          </w:p>
        </w:tc>
      </w:tr>
      <w:tr w:rsidR="00BC283E" w14:paraId="536CD3B7"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073198FE" w14:textId="77777777" w:rsidR="00BC283E" w:rsidRDefault="00BC283E" w:rsidP="00D40C8E">
            <w:r>
              <w:t>0x00CC</w:t>
            </w:r>
          </w:p>
        </w:tc>
        <w:tc>
          <w:tcPr>
            <w:tcW w:w="2880" w:type="dxa"/>
            <w:tcBorders>
              <w:top w:val="single" w:sz="6" w:space="0" w:color="auto"/>
              <w:left w:val="single" w:sz="6" w:space="0" w:color="auto"/>
              <w:bottom w:val="single" w:sz="6" w:space="0" w:color="auto"/>
              <w:right w:val="single" w:sz="6" w:space="0" w:color="auto"/>
            </w:tcBorders>
          </w:tcPr>
          <w:p w14:paraId="14C6FB01" w14:textId="77777777" w:rsidR="00BC283E" w:rsidRDefault="00BC283E" w:rsidP="00D40C8E">
            <w:r>
              <w:t>Reserved</w:t>
            </w:r>
          </w:p>
        </w:tc>
        <w:tc>
          <w:tcPr>
            <w:tcW w:w="2880" w:type="dxa"/>
            <w:tcBorders>
              <w:top w:val="single" w:sz="6" w:space="0" w:color="auto"/>
              <w:left w:val="single" w:sz="6" w:space="0" w:color="auto"/>
              <w:bottom w:val="single" w:sz="6" w:space="0" w:color="auto"/>
              <w:right w:val="single" w:sz="6" w:space="0" w:color="auto"/>
            </w:tcBorders>
          </w:tcPr>
          <w:p w14:paraId="309807B7" w14:textId="77777777" w:rsidR="00BC283E" w:rsidRDefault="00BC283E" w:rsidP="00D40C8E">
            <w:r>
              <w:t>Reserved</w:t>
            </w:r>
          </w:p>
        </w:tc>
      </w:tr>
      <w:tr w:rsidR="00BC283E" w:rsidRPr="00D426D3" w14:paraId="5BBE1C73"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11030453" w14:textId="77777777" w:rsidR="00BC283E" w:rsidRPr="00D426D3" w:rsidRDefault="00BC283E" w:rsidP="00D40C8E">
            <w:pPr>
              <w:rPr>
                <w:b/>
              </w:rPr>
            </w:pPr>
            <w:r w:rsidRPr="00D426D3">
              <w:rPr>
                <w:b/>
              </w:rPr>
              <w:t>0x00D0</w:t>
            </w:r>
          </w:p>
        </w:tc>
        <w:tc>
          <w:tcPr>
            <w:tcW w:w="2880" w:type="dxa"/>
            <w:tcBorders>
              <w:top w:val="single" w:sz="6" w:space="0" w:color="auto"/>
              <w:left w:val="single" w:sz="6" w:space="0" w:color="auto"/>
              <w:bottom w:val="single" w:sz="6" w:space="0" w:color="auto"/>
              <w:right w:val="single" w:sz="6" w:space="0" w:color="auto"/>
            </w:tcBorders>
          </w:tcPr>
          <w:p w14:paraId="3BC9ACC2" w14:textId="77777777" w:rsidR="00BC283E" w:rsidRPr="00D426D3" w:rsidRDefault="00BC283E" w:rsidP="00D40C8E">
            <w:pPr>
              <w:rPr>
                <w:b/>
              </w:rPr>
            </w:pPr>
            <w:r w:rsidRPr="00D426D3">
              <w:rPr>
                <w:b/>
              </w:rPr>
              <w:t>LOD0</w:t>
            </w:r>
          </w:p>
        </w:tc>
        <w:tc>
          <w:tcPr>
            <w:tcW w:w="2880" w:type="dxa"/>
            <w:tcBorders>
              <w:top w:val="single" w:sz="6" w:space="0" w:color="auto"/>
              <w:left w:val="single" w:sz="6" w:space="0" w:color="auto"/>
              <w:bottom w:val="single" w:sz="6" w:space="0" w:color="auto"/>
              <w:right w:val="single" w:sz="6" w:space="0" w:color="auto"/>
            </w:tcBorders>
          </w:tcPr>
          <w:p w14:paraId="42F568B1" w14:textId="77777777" w:rsidR="00BC283E" w:rsidRPr="00D426D3" w:rsidRDefault="00BC283E" w:rsidP="00D40C8E">
            <w:pPr>
              <w:rPr>
                <w:b/>
              </w:rPr>
            </w:pPr>
            <w:r w:rsidRPr="00D426D3">
              <w:rPr>
                <w:b/>
              </w:rPr>
              <w:t>Level of detail 0 Origin</w:t>
            </w:r>
          </w:p>
        </w:tc>
      </w:tr>
      <w:tr w:rsidR="00BC283E" w:rsidRPr="00D426D3" w14:paraId="75365286"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275652ED" w14:textId="77777777" w:rsidR="00BC283E" w:rsidRPr="00D426D3" w:rsidRDefault="00BC283E" w:rsidP="00D40C8E">
            <w:pPr>
              <w:rPr>
                <w:b/>
              </w:rPr>
            </w:pPr>
            <w:r w:rsidRPr="00D426D3">
              <w:rPr>
                <w:b/>
              </w:rPr>
              <w:t>0x00D4</w:t>
            </w:r>
          </w:p>
        </w:tc>
        <w:tc>
          <w:tcPr>
            <w:tcW w:w="2880" w:type="dxa"/>
            <w:tcBorders>
              <w:top w:val="single" w:sz="6" w:space="0" w:color="auto"/>
              <w:left w:val="single" w:sz="6" w:space="0" w:color="auto"/>
              <w:bottom w:val="single" w:sz="6" w:space="0" w:color="auto"/>
              <w:right w:val="single" w:sz="6" w:space="0" w:color="auto"/>
            </w:tcBorders>
          </w:tcPr>
          <w:p w14:paraId="35B81E32" w14:textId="77777777" w:rsidR="00BC283E" w:rsidRPr="00D426D3" w:rsidRDefault="00BC283E" w:rsidP="00D40C8E">
            <w:pPr>
              <w:rPr>
                <w:b/>
              </w:rPr>
            </w:pPr>
            <w:r w:rsidRPr="00D426D3">
              <w:rPr>
                <w:b/>
              </w:rPr>
              <w:t>LOD1</w:t>
            </w:r>
          </w:p>
        </w:tc>
        <w:tc>
          <w:tcPr>
            <w:tcW w:w="2880" w:type="dxa"/>
            <w:tcBorders>
              <w:top w:val="single" w:sz="6" w:space="0" w:color="auto"/>
              <w:left w:val="single" w:sz="6" w:space="0" w:color="auto"/>
              <w:bottom w:val="single" w:sz="6" w:space="0" w:color="auto"/>
              <w:right w:val="single" w:sz="6" w:space="0" w:color="auto"/>
            </w:tcBorders>
          </w:tcPr>
          <w:p w14:paraId="736B44AB" w14:textId="77777777" w:rsidR="00BC283E" w:rsidRPr="00D426D3" w:rsidRDefault="00BC283E" w:rsidP="00D40C8E">
            <w:pPr>
              <w:rPr>
                <w:b/>
              </w:rPr>
            </w:pPr>
            <w:r w:rsidRPr="00D426D3">
              <w:rPr>
                <w:b/>
              </w:rPr>
              <w:t>Level of detail 1 Origin</w:t>
            </w:r>
          </w:p>
        </w:tc>
      </w:tr>
      <w:tr w:rsidR="00BC283E" w:rsidRPr="00D426D3" w14:paraId="7BFB14B2"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4008C901" w14:textId="77777777" w:rsidR="00BC283E" w:rsidRPr="00D426D3" w:rsidRDefault="00BC283E" w:rsidP="00D40C8E">
            <w:pPr>
              <w:rPr>
                <w:b/>
              </w:rPr>
            </w:pPr>
            <w:r w:rsidRPr="00D426D3">
              <w:rPr>
                <w:b/>
              </w:rPr>
              <w:t>0x00D8</w:t>
            </w:r>
          </w:p>
        </w:tc>
        <w:tc>
          <w:tcPr>
            <w:tcW w:w="2880" w:type="dxa"/>
            <w:tcBorders>
              <w:top w:val="single" w:sz="6" w:space="0" w:color="auto"/>
              <w:left w:val="single" w:sz="6" w:space="0" w:color="auto"/>
              <w:bottom w:val="single" w:sz="6" w:space="0" w:color="auto"/>
              <w:right w:val="single" w:sz="6" w:space="0" w:color="auto"/>
            </w:tcBorders>
          </w:tcPr>
          <w:p w14:paraId="2C13FB9D" w14:textId="77777777" w:rsidR="00BC283E" w:rsidRPr="00D426D3" w:rsidRDefault="00BC283E" w:rsidP="00D40C8E">
            <w:pPr>
              <w:rPr>
                <w:b/>
              </w:rPr>
            </w:pPr>
            <w:r w:rsidRPr="00D426D3">
              <w:rPr>
                <w:b/>
              </w:rPr>
              <w:t>LOD2</w:t>
            </w:r>
          </w:p>
        </w:tc>
        <w:tc>
          <w:tcPr>
            <w:tcW w:w="2880" w:type="dxa"/>
            <w:tcBorders>
              <w:top w:val="single" w:sz="6" w:space="0" w:color="auto"/>
              <w:left w:val="single" w:sz="6" w:space="0" w:color="auto"/>
              <w:bottom w:val="single" w:sz="6" w:space="0" w:color="auto"/>
              <w:right w:val="single" w:sz="6" w:space="0" w:color="auto"/>
            </w:tcBorders>
          </w:tcPr>
          <w:p w14:paraId="15A87E1E" w14:textId="77777777" w:rsidR="00BC283E" w:rsidRPr="00D426D3" w:rsidRDefault="00BC283E" w:rsidP="00D40C8E">
            <w:pPr>
              <w:rPr>
                <w:b/>
              </w:rPr>
            </w:pPr>
            <w:r w:rsidRPr="00D426D3">
              <w:rPr>
                <w:b/>
              </w:rPr>
              <w:t>Level of detail 2 Origin</w:t>
            </w:r>
          </w:p>
        </w:tc>
      </w:tr>
      <w:tr w:rsidR="00BC283E" w:rsidRPr="00D426D3" w14:paraId="57A5B6B4"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6A55DBA9" w14:textId="77777777" w:rsidR="00BC283E" w:rsidRPr="00D426D3" w:rsidRDefault="00BC283E" w:rsidP="00D40C8E">
            <w:pPr>
              <w:rPr>
                <w:b/>
              </w:rPr>
            </w:pPr>
            <w:r w:rsidRPr="00D426D3">
              <w:rPr>
                <w:b/>
              </w:rPr>
              <w:t>0x00DC</w:t>
            </w:r>
          </w:p>
        </w:tc>
        <w:tc>
          <w:tcPr>
            <w:tcW w:w="2880" w:type="dxa"/>
            <w:tcBorders>
              <w:top w:val="single" w:sz="6" w:space="0" w:color="auto"/>
              <w:left w:val="single" w:sz="6" w:space="0" w:color="auto"/>
              <w:bottom w:val="single" w:sz="6" w:space="0" w:color="auto"/>
              <w:right w:val="single" w:sz="6" w:space="0" w:color="auto"/>
            </w:tcBorders>
          </w:tcPr>
          <w:p w14:paraId="7AD8CAEB" w14:textId="77777777" w:rsidR="00BC283E" w:rsidRPr="00D426D3" w:rsidRDefault="00BC283E" w:rsidP="00D40C8E">
            <w:pPr>
              <w:rPr>
                <w:b/>
              </w:rPr>
            </w:pPr>
            <w:r w:rsidRPr="00D426D3">
              <w:rPr>
                <w:b/>
              </w:rPr>
              <w:t>LOD3</w:t>
            </w:r>
          </w:p>
        </w:tc>
        <w:tc>
          <w:tcPr>
            <w:tcW w:w="2880" w:type="dxa"/>
            <w:tcBorders>
              <w:top w:val="single" w:sz="6" w:space="0" w:color="auto"/>
              <w:left w:val="single" w:sz="6" w:space="0" w:color="auto"/>
              <w:bottom w:val="single" w:sz="6" w:space="0" w:color="auto"/>
              <w:right w:val="single" w:sz="6" w:space="0" w:color="auto"/>
            </w:tcBorders>
          </w:tcPr>
          <w:p w14:paraId="69ED821E" w14:textId="77777777" w:rsidR="00BC283E" w:rsidRPr="00D426D3" w:rsidRDefault="00BC283E" w:rsidP="00D40C8E">
            <w:pPr>
              <w:rPr>
                <w:b/>
              </w:rPr>
            </w:pPr>
            <w:r w:rsidRPr="00D426D3">
              <w:rPr>
                <w:b/>
              </w:rPr>
              <w:t>Level of detail 3 Origin</w:t>
            </w:r>
          </w:p>
        </w:tc>
      </w:tr>
      <w:tr w:rsidR="00BC283E" w:rsidRPr="00D426D3" w14:paraId="283EF71E"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0B5EF042" w14:textId="77777777" w:rsidR="00BC283E" w:rsidRPr="00D426D3" w:rsidRDefault="00BC283E" w:rsidP="00D40C8E">
            <w:pPr>
              <w:rPr>
                <w:b/>
              </w:rPr>
            </w:pPr>
            <w:r w:rsidRPr="00D426D3">
              <w:rPr>
                <w:b/>
              </w:rPr>
              <w:t>0x00E0</w:t>
            </w:r>
          </w:p>
        </w:tc>
        <w:tc>
          <w:tcPr>
            <w:tcW w:w="2880" w:type="dxa"/>
            <w:tcBorders>
              <w:top w:val="single" w:sz="6" w:space="0" w:color="auto"/>
              <w:left w:val="single" w:sz="6" w:space="0" w:color="auto"/>
              <w:bottom w:val="single" w:sz="6" w:space="0" w:color="auto"/>
              <w:right w:val="single" w:sz="6" w:space="0" w:color="auto"/>
            </w:tcBorders>
          </w:tcPr>
          <w:p w14:paraId="5433D7C9" w14:textId="77777777" w:rsidR="00BC283E" w:rsidRPr="00D426D3" w:rsidRDefault="00BC283E" w:rsidP="00D40C8E">
            <w:pPr>
              <w:rPr>
                <w:b/>
              </w:rPr>
            </w:pPr>
            <w:r w:rsidRPr="00D426D3">
              <w:rPr>
                <w:b/>
              </w:rPr>
              <w:t>LOD4</w:t>
            </w:r>
          </w:p>
        </w:tc>
        <w:tc>
          <w:tcPr>
            <w:tcW w:w="2880" w:type="dxa"/>
            <w:tcBorders>
              <w:top w:val="single" w:sz="6" w:space="0" w:color="auto"/>
              <w:left w:val="single" w:sz="6" w:space="0" w:color="auto"/>
              <w:bottom w:val="single" w:sz="6" w:space="0" w:color="auto"/>
              <w:right w:val="single" w:sz="6" w:space="0" w:color="auto"/>
            </w:tcBorders>
          </w:tcPr>
          <w:p w14:paraId="63EA229E" w14:textId="77777777" w:rsidR="00BC283E" w:rsidRPr="00D426D3" w:rsidRDefault="00BC283E" w:rsidP="00D40C8E">
            <w:pPr>
              <w:rPr>
                <w:b/>
              </w:rPr>
            </w:pPr>
            <w:r w:rsidRPr="00D426D3">
              <w:rPr>
                <w:b/>
              </w:rPr>
              <w:t>Level of detail 4 Origin</w:t>
            </w:r>
          </w:p>
        </w:tc>
      </w:tr>
      <w:tr w:rsidR="00BC283E" w:rsidRPr="00D426D3" w14:paraId="55DF643F"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129B0D12" w14:textId="77777777" w:rsidR="00BC283E" w:rsidRPr="00D426D3" w:rsidRDefault="00BC283E" w:rsidP="00D40C8E">
            <w:pPr>
              <w:rPr>
                <w:b/>
              </w:rPr>
            </w:pPr>
            <w:r w:rsidRPr="00D426D3">
              <w:rPr>
                <w:b/>
              </w:rPr>
              <w:t>0x00E4</w:t>
            </w:r>
          </w:p>
        </w:tc>
        <w:tc>
          <w:tcPr>
            <w:tcW w:w="2880" w:type="dxa"/>
            <w:tcBorders>
              <w:top w:val="single" w:sz="6" w:space="0" w:color="auto"/>
              <w:left w:val="single" w:sz="6" w:space="0" w:color="auto"/>
              <w:bottom w:val="single" w:sz="6" w:space="0" w:color="auto"/>
              <w:right w:val="single" w:sz="6" w:space="0" w:color="auto"/>
            </w:tcBorders>
          </w:tcPr>
          <w:p w14:paraId="615136D7" w14:textId="77777777" w:rsidR="00BC283E" w:rsidRPr="00D426D3" w:rsidRDefault="00BC283E" w:rsidP="00D40C8E">
            <w:pPr>
              <w:rPr>
                <w:b/>
              </w:rPr>
            </w:pPr>
            <w:r w:rsidRPr="00D426D3">
              <w:rPr>
                <w:b/>
              </w:rPr>
              <w:t>LOD5</w:t>
            </w:r>
          </w:p>
        </w:tc>
        <w:tc>
          <w:tcPr>
            <w:tcW w:w="2880" w:type="dxa"/>
            <w:tcBorders>
              <w:top w:val="single" w:sz="6" w:space="0" w:color="auto"/>
              <w:left w:val="single" w:sz="6" w:space="0" w:color="auto"/>
              <w:bottom w:val="single" w:sz="6" w:space="0" w:color="auto"/>
              <w:right w:val="single" w:sz="6" w:space="0" w:color="auto"/>
            </w:tcBorders>
          </w:tcPr>
          <w:p w14:paraId="03B1C501" w14:textId="77777777" w:rsidR="00BC283E" w:rsidRPr="00D426D3" w:rsidRDefault="00BC283E" w:rsidP="00D40C8E">
            <w:pPr>
              <w:rPr>
                <w:b/>
              </w:rPr>
            </w:pPr>
            <w:r w:rsidRPr="00D426D3">
              <w:rPr>
                <w:b/>
              </w:rPr>
              <w:t>Level of detail 5 Origin</w:t>
            </w:r>
          </w:p>
        </w:tc>
      </w:tr>
      <w:tr w:rsidR="00BC283E" w:rsidRPr="00D426D3" w14:paraId="46CFE0A0"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76159728" w14:textId="77777777" w:rsidR="00BC283E" w:rsidRPr="00D426D3" w:rsidRDefault="00BC283E" w:rsidP="00D40C8E">
            <w:pPr>
              <w:rPr>
                <w:b/>
              </w:rPr>
            </w:pPr>
            <w:r w:rsidRPr="00D426D3">
              <w:rPr>
                <w:b/>
              </w:rPr>
              <w:t>0x00E8</w:t>
            </w:r>
          </w:p>
        </w:tc>
        <w:tc>
          <w:tcPr>
            <w:tcW w:w="2880" w:type="dxa"/>
            <w:tcBorders>
              <w:top w:val="single" w:sz="6" w:space="0" w:color="auto"/>
              <w:left w:val="single" w:sz="6" w:space="0" w:color="auto"/>
              <w:bottom w:val="single" w:sz="6" w:space="0" w:color="auto"/>
              <w:right w:val="single" w:sz="6" w:space="0" w:color="auto"/>
            </w:tcBorders>
          </w:tcPr>
          <w:p w14:paraId="3554C44E" w14:textId="77777777" w:rsidR="00BC283E" w:rsidRPr="00D426D3" w:rsidRDefault="00BC283E" w:rsidP="00D40C8E">
            <w:pPr>
              <w:rPr>
                <w:b/>
              </w:rPr>
            </w:pPr>
            <w:r w:rsidRPr="00D426D3">
              <w:rPr>
                <w:b/>
              </w:rPr>
              <w:t>LOD6</w:t>
            </w:r>
          </w:p>
        </w:tc>
        <w:tc>
          <w:tcPr>
            <w:tcW w:w="2880" w:type="dxa"/>
            <w:tcBorders>
              <w:top w:val="single" w:sz="6" w:space="0" w:color="auto"/>
              <w:left w:val="single" w:sz="6" w:space="0" w:color="auto"/>
              <w:bottom w:val="single" w:sz="6" w:space="0" w:color="auto"/>
              <w:right w:val="single" w:sz="6" w:space="0" w:color="auto"/>
            </w:tcBorders>
          </w:tcPr>
          <w:p w14:paraId="0FFBB809" w14:textId="77777777" w:rsidR="00BC283E" w:rsidRPr="00D426D3" w:rsidRDefault="00BC283E" w:rsidP="00D40C8E">
            <w:pPr>
              <w:rPr>
                <w:b/>
              </w:rPr>
            </w:pPr>
            <w:r w:rsidRPr="00D426D3">
              <w:rPr>
                <w:b/>
              </w:rPr>
              <w:t>Level of detail 6 Origin</w:t>
            </w:r>
          </w:p>
        </w:tc>
      </w:tr>
      <w:tr w:rsidR="00BC283E" w:rsidRPr="00D426D3" w14:paraId="07E8A257"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2FE92C2C" w14:textId="77777777" w:rsidR="00BC283E" w:rsidRPr="00D426D3" w:rsidRDefault="00BC283E" w:rsidP="00D40C8E">
            <w:pPr>
              <w:rPr>
                <w:b/>
              </w:rPr>
            </w:pPr>
            <w:r w:rsidRPr="00D426D3">
              <w:rPr>
                <w:b/>
              </w:rPr>
              <w:t>0x00EC</w:t>
            </w:r>
          </w:p>
        </w:tc>
        <w:tc>
          <w:tcPr>
            <w:tcW w:w="2880" w:type="dxa"/>
            <w:tcBorders>
              <w:top w:val="single" w:sz="6" w:space="0" w:color="auto"/>
              <w:left w:val="single" w:sz="6" w:space="0" w:color="auto"/>
              <w:bottom w:val="single" w:sz="6" w:space="0" w:color="auto"/>
              <w:right w:val="single" w:sz="6" w:space="0" w:color="auto"/>
            </w:tcBorders>
          </w:tcPr>
          <w:p w14:paraId="1F5069DB" w14:textId="77777777" w:rsidR="00BC283E" w:rsidRPr="00D426D3" w:rsidRDefault="00BC283E" w:rsidP="00D40C8E">
            <w:pPr>
              <w:rPr>
                <w:b/>
              </w:rPr>
            </w:pPr>
            <w:r w:rsidRPr="00D426D3">
              <w:rPr>
                <w:b/>
              </w:rPr>
              <w:t>LOD7</w:t>
            </w:r>
          </w:p>
        </w:tc>
        <w:tc>
          <w:tcPr>
            <w:tcW w:w="2880" w:type="dxa"/>
            <w:tcBorders>
              <w:top w:val="single" w:sz="6" w:space="0" w:color="auto"/>
              <w:left w:val="single" w:sz="6" w:space="0" w:color="auto"/>
              <w:bottom w:val="single" w:sz="6" w:space="0" w:color="auto"/>
              <w:right w:val="single" w:sz="6" w:space="0" w:color="auto"/>
            </w:tcBorders>
          </w:tcPr>
          <w:p w14:paraId="6AF9B02D" w14:textId="77777777" w:rsidR="00BC283E" w:rsidRPr="00D426D3" w:rsidRDefault="00BC283E" w:rsidP="00D40C8E">
            <w:pPr>
              <w:rPr>
                <w:b/>
              </w:rPr>
            </w:pPr>
            <w:r w:rsidRPr="00D426D3">
              <w:rPr>
                <w:b/>
              </w:rPr>
              <w:t>Level of detail 7 Origin</w:t>
            </w:r>
          </w:p>
        </w:tc>
      </w:tr>
      <w:tr w:rsidR="00BC283E" w:rsidRPr="00D426D3" w14:paraId="4B3C80AB"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02A89DFB" w14:textId="77777777" w:rsidR="00BC283E" w:rsidRPr="00D426D3" w:rsidRDefault="00BC283E" w:rsidP="00D40C8E">
            <w:pPr>
              <w:rPr>
                <w:b/>
              </w:rPr>
            </w:pPr>
            <w:r w:rsidRPr="00D426D3">
              <w:rPr>
                <w:b/>
              </w:rPr>
              <w:t>0x00F0</w:t>
            </w:r>
          </w:p>
        </w:tc>
        <w:tc>
          <w:tcPr>
            <w:tcW w:w="2880" w:type="dxa"/>
            <w:tcBorders>
              <w:top w:val="single" w:sz="6" w:space="0" w:color="auto"/>
              <w:left w:val="single" w:sz="6" w:space="0" w:color="auto"/>
              <w:bottom w:val="single" w:sz="6" w:space="0" w:color="auto"/>
              <w:right w:val="single" w:sz="6" w:space="0" w:color="auto"/>
            </w:tcBorders>
          </w:tcPr>
          <w:p w14:paraId="19C14668" w14:textId="77777777" w:rsidR="00BC283E" w:rsidRPr="00D426D3" w:rsidRDefault="00BC283E" w:rsidP="00D40C8E">
            <w:pPr>
              <w:rPr>
                <w:b/>
              </w:rPr>
            </w:pPr>
            <w:r w:rsidRPr="00D426D3">
              <w:rPr>
                <w:b/>
              </w:rPr>
              <w:t>LOD8</w:t>
            </w:r>
          </w:p>
        </w:tc>
        <w:tc>
          <w:tcPr>
            <w:tcW w:w="2880" w:type="dxa"/>
            <w:tcBorders>
              <w:top w:val="single" w:sz="6" w:space="0" w:color="auto"/>
              <w:left w:val="single" w:sz="6" w:space="0" w:color="auto"/>
              <w:bottom w:val="single" w:sz="6" w:space="0" w:color="auto"/>
              <w:right w:val="single" w:sz="6" w:space="0" w:color="auto"/>
            </w:tcBorders>
          </w:tcPr>
          <w:p w14:paraId="26B6BB4F" w14:textId="77777777" w:rsidR="00BC283E" w:rsidRPr="00D426D3" w:rsidRDefault="00BC283E" w:rsidP="00D40C8E">
            <w:pPr>
              <w:rPr>
                <w:b/>
              </w:rPr>
            </w:pPr>
            <w:r w:rsidRPr="00D426D3">
              <w:rPr>
                <w:b/>
              </w:rPr>
              <w:t>Level of detail 8 Origin</w:t>
            </w:r>
          </w:p>
        </w:tc>
      </w:tr>
      <w:tr w:rsidR="00BC283E" w:rsidRPr="00D426D3" w14:paraId="6C6B5847"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6B20F816" w14:textId="77777777" w:rsidR="00BC283E" w:rsidRPr="00D426D3" w:rsidRDefault="00BC283E" w:rsidP="00D40C8E">
            <w:pPr>
              <w:rPr>
                <w:b/>
              </w:rPr>
            </w:pPr>
            <w:r w:rsidRPr="00D426D3">
              <w:rPr>
                <w:b/>
              </w:rPr>
              <w:t>0x00F4</w:t>
            </w:r>
          </w:p>
        </w:tc>
        <w:tc>
          <w:tcPr>
            <w:tcW w:w="2880" w:type="dxa"/>
            <w:tcBorders>
              <w:top w:val="single" w:sz="6" w:space="0" w:color="auto"/>
              <w:left w:val="single" w:sz="6" w:space="0" w:color="auto"/>
              <w:bottom w:val="single" w:sz="6" w:space="0" w:color="auto"/>
              <w:right w:val="single" w:sz="6" w:space="0" w:color="auto"/>
            </w:tcBorders>
          </w:tcPr>
          <w:p w14:paraId="6ADA4745" w14:textId="77777777" w:rsidR="00BC283E" w:rsidRPr="00D426D3" w:rsidRDefault="00BC283E" w:rsidP="00D40C8E">
            <w:pPr>
              <w:rPr>
                <w:b/>
              </w:rPr>
            </w:pPr>
            <w:r w:rsidRPr="00D426D3">
              <w:rPr>
                <w:b/>
              </w:rPr>
              <w:t>LOD9</w:t>
            </w:r>
          </w:p>
        </w:tc>
        <w:tc>
          <w:tcPr>
            <w:tcW w:w="2880" w:type="dxa"/>
            <w:tcBorders>
              <w:top w:val="single" w:sz="6" w:space="0" w:color="auto"/>
              <w:left w:val="single" w:sz="6" w:space="0" w:color="auto"/>
              <w:bottom w:val="single" w:sz="6" w:space="0" w:color="auto"/>
              <w:right w:val="single" w:sz="6" w:space="0" w:color="auto"/>
            </w:tcBorders>
          </w:tcPr>
          <w:p w14:paraId="52ED15D4" w14:textId="77777777" w:rsidR="00BC283E" w:rsidRPr="00D426D3" w:rsidRDefault="00BC283E" w:rsidP="00D40C8E">
            <w:pPr>
              <w:rPr>
                <w:b/>
              </w:rPr>
            </w:pPr>
            <w:r w:rsidRPr="00D426D3">
              <w:rPr>
                <w:b/>
              </w:rPr>
              <w:t>Level of detail 9 Origin</w:t>
            </w:r>
          </w:p>
        </w:tc>
      </w:tr>
      <w:tr w:rsidR="00BC283E" w:rsidRPr="00D426D3" w14:paraId="2C49AFBB"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6D269C11" w14:textId="77777777" w:rsidR="00BC283E" w:rsidRPr="00D426D3" w:rsidRDefault="00BC283E" w:rsidP="00D40C8E">
            <w:pPr>
              <w:rPr>
                <w:b/>
              </w:rPr>
            </w:pPr>
            <w:r w:rsidRPr="00D426D3">
              <w:rPr>
                <w:b/>
              </w:rPr>
              <w:t>0x00F8</w:t>
            </w:r>
          </w:p>
        </w:tc>
        <w:tc>
          <w:tcPr>
            <w:tcW w:w="2880" w:type="dxa"/>
            <w:tcBorders>
              <w:top w:val="single" w:sz="6" w:space="0" w:color="auto"/>
              <w:left w:val="single" w:sz="6" w:space="0" w:color="auto"/>
              <w:bottom w:val="single" w:sz="6" w:space="0" w:color="auto"/>
              <w:right w:val="single" w:sz="6" w:space="0" w:color="auto"/>
            </w:tcBorders>
          </w:tcPr>
          <w:p w14:paraId="7D3E372D" w14:textId="77777777" w:rsidR="00BC283E" w:rsidRPr="00D426D3" w:rsidRDefault="00BC283E" w:rsidP="00D40C8E">
            <w:pPr>
              <w:rPr>
                <w:b/>
              </w:rPr>
            </w:pPr>
            <w:r w:rsidRPr="00D426D3">
              <w:rPr>
                <w:b/>
              </w:rPr>
              <w:t>DL_ADR</w:t>
            </w:r>
          </w:p>
        </w:tc>
        <w:tc>
          <w:tcPr>
            <w:tcW w:w="2880" w:type="dxa"/>
            <w:tcBorders>
              <w:top w:val="single" w:sz="6" w:space="0" w:color="auto"/>
              <w:left w:val="single" w:sz="6" w:space="0" w:color="auto"/>
              <w:bottom w:val="single" w:sz="6" w:space="0" w:color="auto"/>
              <w:right w:val="single" w:sz="6" w:space="0" w:color="auto"/>
            </w:tcBorders>
          </w:tcPr>
          <w:p w14:paraId="56D7B50E" w14:textId="77777777" w:rsidR="00BC283E" w:rsidRPr="00D426D3" w:rsidRDefault="00BC283E" w:rsidP="00D40C8E">
            <w:pPr>
              <w:rPr>
                <w:b/>
              </w:rPr>
            </w:pPr>
            <w:r w:rsidRPr="00D426D3">
              <w:rPr>
                <w:b/>
              </w:rPr>
              <w:t>Display list address</w:t>
            </w:r>
          </w:p>
        </w:tc>
      </w:tr>
      <w:tr w:rsidR="00BC283E" w:rsidRPr="00D426D3" w14:paraId="28D57186"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21E76404" w14:textId="77777777" w:rsidR="00BC283E" w:rsidRPr="00D426D3" w:rsidRDefault="00BC283E" w:rsidP="00D40C8E">
            <w:pPr>
              <w:rPr>
                <w:b/>
              </w:rPr>
            </w:pPr>
            <w:r w:rsidRPr="00D426D3">
              <w:rPr>
                <w:b/>
              </w:rPr>
              <w:t>0x00FC</w:t>
            </w:r>
          </w:p>
        </w:tc>
        <w:tc>
          <w:tcPr>
            <w:tcW w:w="2880" w:type="dxa"/>
            <w:tcBorders>
              <w:top w:val="single" w:sz="6" w:space="0" w:color="auto"/>
              <w:left w:val="single" w:sz="6" w:space="0" w:color="auto"/>
              <w:bottom w:val="single" w:sz="6" w:space="0" w:color="auto"/>
              <w:right w:val="single" w:sz="6" w:space="0" w:color="auto"/>
            </w:tcBorders>
          </w:tcPr>
          <w:p w14:paraId="44F4A114" w14:textId="77777777" w:rsidR="00BC283E" w:rsidRPr="00D426D3" w:rsidRDefault="00BC283E" w:rsidP="00D40C8E">
            <w:pPr>
              <w:rPr>
                <w:b/>
              </w:rPr>
            </w:pPr>
            <w:r w:rsidRPr="00D426D3">
              <w:rPr>
                <w:b/>
              </w:rPr>
              <w:t xml:space="preserve">DL_CNTRL </w:t>
            </w:r>
          </w:p>
        </w:tc>
        <w:tc>
          <w:tcPr>
            <w:tcW w:w="2880" w:type="dxa"/>
            <w:tcBorders>
              <w:top w:val="single" w:sz="6" w:space="0" w:color="auto"/>
              <w:left w:val="single" w:sz="6" w:space="0" w:color="auto"/>
              <w:bottom w:val="single" w:sz="6" w:space="0" w:color="auto"/>
              <w:right w:val="single" w:sz="6" w:space="0" w:color="auto"/>
            </w:tcBorders>
          </w:tcPr>
          <w:p w14:paraId="77D45BDF" w14:textId="77777777" w:rsidR="00BC283E" w:rsidRPr="00D426D3" w:rsidRDefault="00BC283E" w:rsidP="00D40C8E">
            <w:pPr>
              <w:rPr>
                <w:b/>
              </w:rPr>
            </w:pPr>
            <w:r w:rsidRPr="00D426D3">
              <w:rPr>
                <w:b/>
              </w:rPr>
              <w:t>Display list control</w:t>
            </w:r>
          </w:p>
        </w:tc>
      </w:tr>
      <w:tr w:rsidR="00BC283E" w:rsidRPr="00D426D3" w14:paraId="6793EFFF"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1F70F0BB" w14:textId="77777777" w:rsidR="00BC283E" w:rsidRPr="00D426D3" w:rsidRDefault="00BC283E" w:rsidP="00D40C8E">
            <w:pPr>
              <w:rPr>
                <w:b/>
              </w:rPr>
            </w:pPr>
            <w:r w:rsidRPr="00D426D3">
              <w:rPr>
                <w:b/>
              </w:rPr>
              <w:t>0x0100</w:t>
            </w:r>
          </w:p>
        </w:tc>
        <w:tc>
          <w:tcPr>
            <w:tcW w:w="2880" w:type="dxa"/>
            <w:tcBorders>
              <w:top w:val="single" w:sz="6" w:space="0" w:color="auto"/>
              <w:left w:val="single" w:sz="6" w:space="0" w:color="auto"/>
              <w:bottom w:val="single" w:sz="6" w:space="0" w:color="auto"/>
              <w:right w:val="single" w:sz="6" w:space="0" w:color="auto"/>
            </w:tcBorders>
          </w:tcPr>
          <w:p w14:paraId="4AD0019C" w14:textId="77777777" w:rsidR="00BC283E" w:rsidRPr="00D426D3" w:rsidRDefault="00BC283E" w:rsidP="00D40C8E">
            <w:pPr>
              <w:rPr>
                <w:b/>
              </w:rPr>
            </w:pPr>
            <w:r w:rsidRPr="00D426D3">
              <w:rPr>
                <w:b/>
              </w:rPr>
              <w:t>DE_ZORG</w:t>
            </w:r>
          </w:p>
        </w:tc>
        <w:tc>
          <w:tcPr>
            <w:tcW w:w="2880" w:type="dxa"/>
            <w:tcBorders>
              <w:top w:val="single" w:sz="6" w:space="0" w:color="auto"/>
              <w:left w:val="single" w:sz="6" w:space="0" w:color="auto"/>
              <w:bottom w:val="single" w:sz="6" w:space="0" w:color="auto"/>
              <w:right w:val="single" w:sz="6" w:space="0" w:color="auto"/>
            </w:tcBorders>
          </w:tcPr>
          <w:p w14:paraId="28DAA90C" w14:textId="77777777" w:rsidR="00BC283E" w:rsidRPr="00D426D3" w:rsidRDefault="00BC283E" w:rsidP="00D40C8E">
            <w:pPr>
              <w:rPr>
                <w:b/>
              </w:rPr>
            </w:pPr>
            <w:r w:rsidRPr="00D426D3">
              <w:rPr>
                <w:b/>
              </w:rPr>
              <w:t>Z-buffer origin</w:t>
            </w:r>
          </w:p>
        </w:tc>
      </w:tr>
      <w:tr w:rsidR="00BC283E" w14:paraId="22819577"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316B0425" w14:textId="77777777" w:rsidR="00BC283E" w:rsidRDefault="00BC283E" w:rsidP="00D40C8E">
            <w:r>
              <w:t>0x0104</w:t>
            </w:r>
          </w:p>
        </w:tc>
        <w:tc>
          <w:tcPr>
            <w:tcW w:w="2880" w:type="dxa"/>
            <w:tcBorders>
              <w:top w:val="single" w:sz="6" w:space="0" w:color="auto"/>
              <w:left w:val="single" w:sz="6" w:space="0" w:color="auto"/>
              <w:bottom w:val="single" w:sz="6" w:space="0" w:color="auto"/>
              <w:right w:val="single" w:sz="6" w:space="0" w:color="auto"/>
            </w:tcBorders>
          </w:tcPr>
          <w:p w14:paraId="718AD89A" w14:textId="77777777" w:rsidR="00BC283E" w:rsidRDefault="00BC283E" w:rsidP="00D40C8E">
            <w:r>
              <w:t>Reserved</w:t>
            </w:r>
          </w:p>
        </w:tc>
        <w:tc>
          <w:tcPr>
            <w:tcW w:w="2880" w:type="dxa"/>
            <w:tcBorders>
              <w:top w:val="single" w:sz="6" w:space="0" w:color="auto"/>
              <w:left w:val="single" w:sz="6" w:space="0" w:color="auto"/>
              <w:bottom w:val="single" w:sz="6" w:space="0" w:color="auto"/>
              <w:right w:val="single" w:sz="6" w:space="0" w:color="auto"/>
            </w:tcBorders>
          </w:tcPr>
          <w:p w14:paraId="76A491FD" w14:textId="77777777" w:rsidR="00BC283E" w:rsidRDefault="00BC283E" w:rsidP="00D40C8E">
            <w:r>
              <w:t>Reserved</w:t>
            </w:r>
          </w:p>
        </w:tc>
      </w:tr>
      <w:tr w:rsidR="00BC283E" w14:paraId="0B872689"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604FC820" w14:textId="77777777" w:rsidR="00BC283E" w:rsidRDefault="00BC283E" w:rsidP="00D40C8E">
            <w:r>
              <w:t>0x0108</w:t>
            </w:r>
          </w:p>
        </w:tc>
        <w:tc>
          <w:tcPr>
            <w:tcW w:w="2880" w:type="dxa"/>
            <w:tcBorders>
              <w:top w:val="single" w:sz="6" w:space="0" w:color="auto"/>
              <w:left w:val="single" w:sz="6" w:space="0" w:color="auto"/>
              <w:bottom w:val="single" w:sz="6" w:space="0" w:color="auto"/>
              <w:right w:val="single" w:sz="6" w:space="0" w:color="auto"/>
            </w:tcBorders>
          </w:tcPr>
          <w:p w14:paraId="6FBD61EB" w14:textId="77777777" w:rsidR="00BC283E" w:rsidRDefault="00BC283E" w:rsidP="00D40C8E">
            <w:r>
              <w:t>Reserved</w:t>
            </w:r>
          </w:p>
        </w:tc>
        <w:tc>
          <w:tcPr>
            <w:tcW w:w="2880" w:type="dxa"/>
            <w:tcBorders>
              <w:top w:val="single" w:sz="6" w:space="0" w:color="auto"/>
              <w:left w:val="single" w:sz="6" w:space="0" w:color="auto"/>
              <w:bottom w:val="single" w:sz="6" w:space="0" w:color="auto"/>
              <w:right w:val="single" w:sz="6" w:space="0" w:color="auto"/>
            </w:tcBorders>
          </w:tcPr>
          <w:p w14:paraId="4F625C99" w14:textId="77777777" w:rsidR="00BC283E" w:rsidRDefault="00BC283E" w:rsidP="00D40C8E">
            <w:r>
              <w:t>Reserved</w:t>
            </w:r>
          </w:p>
        </w:tc>
      </w:tr>
      <w:tr w:rsidR="00BC283E" w14:paraId="3ED50A67"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5ADE1E26" w14:textId="77777777" w:rsidR="00BC283E" w:rsidRDefault="00BC283E" w:rsidP="00D40C8E">
            <w:r>
              <w:t>0x010C</w:t>
            </w:r>
          </w:p>
        </w:tc>
        <w:tc>
          <w:tcPr>
            <w:tcW w:w="2880" w:type="dxa"/>
            <w:tcBorders>
              <w:top w:val="single" w:sz="6" w:space="0" w:color="auto"/>
              <w:left w:val="single" w:sz="6" w:space="0" w:color="auto"/>
              <w:bottom w:val="single" w:sz="6" w:space="0" w:color="auto"/>
              <w:right w:val="single" w:sz="6" w:space="0" w:color="auto"/>
            </w:tcBorders>
          </w:tcPr>
          <w:p w14:paraId="1637837B" w14:textId="77777777" w:rsidR="00BC283E" w:rsidRDefault="00BC283E" w:rsidP="00D40C8E">
            <w:r>
              <w:t>Reserved</w:t>
            </w:r>
          </w:p>
        </w:tc>
        <w:tc>
          <w:tcPr>
            <w:tcW w:w="2880" w:type="dxa"/>
            <w:tcBorders>
              <w:top w:val="single" w:sz="6" w:space="0" w:color="auto"/>
              <w:left w:val="single" w:sz="6" w:space="0" w:color="auto"/>
              <w:bottom w:val="single" w:sz="6" w:space="0" w:color="auto"/>
              <w:right w:val="single" w:sz="6" w:space="0" w:color="auto"/>
            </w:tcBorders>
          </w:tcPr>
          <w:p w14:paraId="6ABBB9D5" w14:textId="77777777" w:rsidR="00BC283E" w:rsidRDefault="00BC283E" w:rsidP="00D40C8E">
            <w:r>
              <w:t>Reserved</w:t>
            </w:r>
          </w:p>
        </w:tc>
      </w:tr>
      <w:tr w:rsidR="00BC283E" w14:paraId="5796D61E"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0DFCEC16" w14:textId="77777777" w:rsidR="00BC283E" w:rsidRDefault="00BC283E" w:rsidP="00D40C8E">
            <w:r>
              <w:t>0x0110</w:t>
            </w:r>
          </w:p>
        </w:tc>
        <w:tc>
          <w:tcPr>
            <w:tcW w:w="2880" w:type="dxa"/>
            <w:tcBorders>
              <w:top w:val="single" w:sz="6" w:space="0" w:color="auto"/>
              <w:left w:val="single" w:sz="6" w:space="0" w:color="auto"/>
              <w:bottom w:val="single" w:sz="6" w:space="0" w:color="auto"/>
              <w:right w:val="single" w:sz="6" w:space="0" w:color="auto"/>
            </w:tcBorders>
          </w:tcPr>
          <w:p w14:paraId="3AF9B33A" w14:textId="77777777" w:rsidR="00BC283E" w:rsidRDefault="00BC283E" w:rsidP="00D40C8E">
            <w:r>
              <w:t>Reserved</w:t>
            </w:r>
          </w:p>
        </w:tc>
        <w:tc>
          <w:tcPr>
            <w:tcW w:w="2880" w:type="dxa"/>
            <w:tcBorders>
              <w:top w:val="single" w:sz="6" w:space="0" w:color="auto"/>
              <w:left w:val="single" w:sz="6" w:space="0" w:color="auto"/>
              <w:bottom w:val="single" w:sz="6" w:space="0" w:color="auto"/>
              <w:right w:val="single" w:sz="6" w:space="0" w:color="auto"/>
            </w:tcBorders>
          </w:tcPr>
          <w:p w14:paraId="185D8A7F" w14:textId="77777777" w:rsidR="00BC283E" w:rsidRDefault="00BC283E" w:rsidP="00D40C8E">
            <w:r>
              <w:t>Reserved</w:t>
            </w:r>
          </w:p>
        </w:tc>
      </w:tr>
      <w:tr w:rsidR="00BC283E" w14:paraId="78F545F9"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50A12EA4" w14:textId="77777777" w:rsidR="00BC283E" w:rsidRDefault="00BC283E" w:rsidP="00D40C8E">
            <w:r>
              <w:t>0x0114</w:t>
            </w:r>
          </w:p>
        </w:tc>
        <w:tc>
          <w:tcPr>
            <w:tcW w:w="2880" w:type="dxa"/>
            <w:tcBorders>
              <w:top w:val="single" w:sz="6" w:space="0" w:color="auto"/>
              <w:left w:val="single" w:sz="6" w:space="0" w:color="auto"/>
              <w:bottom w:val="single" w:sz="6" w:space="0" w:color="auto"/>
              <w:right w:val="single" w:sz="6" w:space="0" w:color="auto"/>
            </w:tcBorders>
          </w:tcPr>
          <w:p w14:paraId="52871914" w14:textId="77777777" w:rsidR="00BC283E" w:rsidRDefault="00BC283E" w:rsidP="00D40C8E">
            <w:r>
              <w:t>Reserved</w:t>
            </w:r>
          </w:p>
        </w:tc>
        <w:tc>
          <w:tcPr>
            <w:tcW w:w="2880" w:type="dxa"/>
            <w:tcBorders>
              <w:top w:val="single" w:sz="6" w:space="0" w:color="auto"/>
              <w:left w:val="single" w:sz="6" w:space="0" w:color="auto"/>
              <w:bottom w:val="single" w:sz="6" w:space="0" w:color="auto"/>
              <w:right w:val="single" w:sz="6" w:space="0" w:color="auto"/>
            </w:tcBorders>
          </w:tcPr>
          <w:p w14:paraId="23D9E364" w14:textId="77777777" w:rsidR="00BC283E" w:rsidRDefault="00BC283E" w:rsidP="00D40C8E">
            <w:r>
              <w:t>Reserved</w:t>
            </w:r>
          </w:p>
        </w:tc>
      </w:tr>
      <w:tr w:rsidR="00BC283E" w:rsidRPr="00D426D3" w14:paraId="35C38C1C"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748A48B5" w14:textId="77777777" w:rsidR="00BC283E" w:rsidRPr="00D426D3" w:rsidRDefault="00BC283E" w:rsidP="00D40C8E">
            <w:pPr>
              <w:rPr>
                <w:b/>
              </w:rPr>
            </w:pPr>
            <w:r w:rsidRPr="00D426D3">
              <w:rPr>
                <w:b/>
              </w:rPr>
              <w:t>0x0118</w:t>
            </w:r>
          </w:p>
        </w:tc>
        <w:tc>
          <w:tcPr>
            <w:tcW w:w="2880" w:type="dxa"/>
            <w:tcBorders>
              <w:top w:val="single" w:sz="6" w:space="0" w:color="auto"/>
              <w:left w:val="single" w:sz="6" w:space="0" w:color="auto"/>
              <w:bottom w:val="single" w:sz="6" w:space="0" w:color="auto"/>
              <w:right w:val="single" w:sz="6" w:space="0" w:color="auto"/>
            </w:tcBorders>
          </w:tcPr>
          <w:p w14:paraId="78142D47" w14:textId="77777777" w:rsidR="00BC283E" w:rsidRPr="00D426D3" w:rsidRDefault="00BC283E" w:rsidP="00D40C8E">
            <w:pPr>
              <w:rPr>
                <w:b/>
              </w:rPr>
            </w:pPr>
            <w:r w:rsidRPr="00D426D3">
              <w:rPr>
                <w:b/>
              </w:rPr>
              <w:t>TPAL_ORG</w:t>
            </w:r>
          </w:p>
        </w:tc>
        <w:tc>
          <w:tcPr>
            <w:tcW w:w="2880" w:type="dxa"/>
            <w:tcBorders>
              <w:top w:val="single" w:sz="6" w:space="0" w:color="auto"/>
              <w:left w:val="single" w:sz="6" w:space="0" w:color="auto"/>
              <w:bottom w:val="single" w:sz="6" w:space="0" w:color="auto"/>
              <w:right w:val="single" w:sz="6" w:space="0" w:color="auto"/>
            </w:tcBorders>
          </w:tcPr>
          <w:p w14:paraId="391A01CB" w14:textId="77777777" w:rsidR="00BC283E" w:rsidRPr="00D426D3" w:rsidRDefault="00BC283E" w:rsidP="00D40C8E">
            <w:pPr>
              <w:rPr>
                <w:b/>
              </w:rPr>
            </w:pPr>
            <w:r w:rsidRPr="00D426D3">
              <w:rPr>
                <w:b/>
              </w:rPr>
              <w:t>Texture Palette origin</w:t>
            </w:r>
          </w:p>
        </w:tc>
      </w:tr>
      <w:tr w:rsidR="00BC283E" w:rsidRPr="00D426D3" w14:paraId="24BA0276"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29E2CCF7" w14:textId="77777777" w:rsidR="00BC283E" w:rsidRPr="00D426D3" w:rsidRDefault="00BC283E" w:rsidP="00D40C8E">
            <w:pPr>
              <w:rPr>
                <w:b/>
              </w:rPr>
            </w:pPr>
            <w:r w:rsidRPr="00D426D3">
              <w:rPr>
                <w:b/>
              </w:rPr>
              <w:t>0x011C</w:t>
            </w:r>
          </w:p>
        </w:tc>
        <w:tc>
          <w:tcPr>
            <w:tcW w:w="2880" w:type="dxa"/>
            <w:tcBorders>
              <w:top w:val="single" w:sz="6" w:space="0" w:color="auto"/>
              <w:left w:val="single" w:sz="6" w:space="0" w:color="auto"/>
              <w:bottom w:val="single" w:sz="6" w:space="0" w:color="auto"/>
              <w:right w:val="single" w:sz="6" w:space="0" w:color="auto"/>
            </w:tcBorders>
          </w:tcPr>
          <w:p w14:paraId="7CDDDB72" w14:textId="77777777" w:rsidR="00BC283E" w:rsidRPr="00D426D3" w:rsidRDefault="00BC283E" w:rsidP="00D40C8E">
            <w:pPr>
              <w:rPr>
                <w:b/>
              </w:rPr>
            </w:pPr>
            <w:r w:rsidRPr="00D426D3">
              <w:rPr>
                <w:b/>
              </w:rPr>
              <w:t>HITH</w:t>
            </w:r>
          </w:p>
        </w:tc>
        <w:tc>
          <w:tcPr>
            <w:tcW w:w="2880" w:type="dxa"/>
            <w:tcBorders>
              <w:top w:val="single" w:sz="6" w:space="0" w:color="auto"/>
              <w:left w:val="single" w:sz="6" w:space="0" w:color="auto"/>
              <w:bottom w:val="single" w:sz="6" w:space="0" w:color="auto"/>
              <w:right w:val="single" w:sz="6" w:space="0" w:color="auto"/>
            </w:tcBorders>
          </w:tcPr>
          <w:p w14:paraId="66389BB3" w14:textId="77777777" w:rsidR="00BC283E" w:rsidRPr="00D426D3" w:rsidRDefault="00BC283E" w:rsidP="00D40C8E">
            <w:pPr>
              <w:rPr>
                <w:b/>
              </w:rPr>
            </w:pPr>
            <w:r w:rsidRPr="00D426D3">
              <w:rPr>
                <w:b/>
              </w:rPr>
              <w:t>Hither Register</w:t>
            </w:r>
          </w:p>
        </w:tc>
      </w:tr>
      <w:tr w:rsidR="00BC283E" w:rsidRPr="00D426D3" w14:paraId="728B4969"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0EFD39F1" w14:textId="77777777" w:rsidR="00BC283E" w:rsidRPr="00D426D3" w:rsidRDefault="00BC283E" w:rsidP="00D40C8E">
            <w:pPr>
              <w:rPr>
                <w:b/>
              </w:rPr>
            </w:pPr>
            <w:r w:rsidRPr="00D426D3">
              <w:rPr>
                <w:b/>
              </w:rPr>
              <w:t>0x0120</w:t>
            </w:r>
          </w:p>
        </w:tc>
        <w:tc>
          <w:tcPr>
            <w:tcW w:w="2880" w:type="dxa"/>
            <w:tcBorders>
              <w:top w:val="single" w:sz="6" w:space="0" w:color="auto"/>
              <w:left w:val="single" w:sz="6" w:space="0" w:color="auto"/>
              <w:bottom w:val="single" w:sz="6" w:space="0" w:color="auto"/>
              <w:right w:val="single" w:sz="6" w:space="0" w:color="auto"/>
            </w:tcBorders>
          </w:tcPr>
          <w:p w14:paraId="23A49A8F" w14:textId="77777777" w:rsidR="00BC283E" w:rsidRPr="00D426D3" w:rsidRDefault="00BC283E" w:rsidP="00D40C8E">
            <w:pPr>
              <w:rPr>
                <w:b/>
              </w:rPr>
            </w:pPr>
            <w:r w:rsidRPr="00D426D3">
              <w:rPr>
                <w:b/>
              </w:rPr>
              <w:t>YON</w:t>
            </w:r>
          </w:p>
        </w:tc>
        <w:tc>
          <w:tcPr>
            <w:tcW w:w="2880" w:type="dxa"/>
            <w:tcBorders>
              <w:top w:val="single" w:sz="6" w:space="0" w:color="auto"/>
              <w:left w:val="single" w:sz="6" w:space="0" w:color="auto"/>
              <w:bottom w:val="single" w:sz="6" w:space="0" w:color="auto"/>
              <w:right w:val="single" w:sz="6" w:space="0" w:color="auto"/>
            </w:tcBorders>
          </w:tcPr>
          <w:p w14:paraId="7CCA28C7" w14:textId="77777777" w:rsidR="00BC283E" w:rsidRPr="00D426D3" w:rsidRDefault="00BC283E" w:rsidP="00D40C8E">
            <w:pPr>
              <w:rPr>
                <w:b/>
              </w:rPr>
            </w:pPr>
            <w:r w:rsidRPr="00D426D3">
              <w:rPr>
                <w:b/>
              </w:rPr>
              <w:t>Yon Register</w:t>
            </w:r>
          </w:p>
        </w:tc>
      </w:tr>
      <w:tr w:rsidR="00BC283E" w:rsidRPr="00D426D3" w14:paraId="3735337F"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648C295E" w14:textId="77777777" w:rsidR="00BC283E" w:rsidRPr="00D426D3" w:rsidRDefault="00BC283E" w:rsidP="00D40C8E">
            <w:pPr>
              <w:rPr>
                <w:b/>
              </w:rPr>
            </w:pPr>
            <w:r w:rsidRPr="00D426D3">
              <w:rPr>
                <w:b/>
              </w:rPr>
              <w:t>0x0124</w:t>
            </w:r>
          </w:p>
        </w:tc>
        <w:tc>
          <w:tcPr>
            <w:tcW w:w="2880" w:type="dxa"/>
            <w:tcBorders>
              <w:top w:val="single" w:sz="6" w:space="0" w:color="auto"/>
              <w:left w:val="single" w:sz="6" w:space="0" w:color="auto"/>
              <w:bottom w:val="single" w:sz="6" w:space="0" w:color="auto"/>
              <w:right w:val="single" w:sz="6" w:space="0" w:color="auto"/>
            </w:tcBorders>
          </w:tcPr>
          <w:p w14:paraId="701BEE76" w14:textId="77777777" w:rsidR="00BC283E" w:rsidRPr="00D426D3" w:rsidRDefault="00BC283E" w:rsidP="00D40C8E">
            <w:pPr>
              <w:rPr>
                <w:b/>
              </w:rPr>
            </w:pPr>
            <w:r w:rsidRPr="00D426D3">
              <w:rPr>
                <w:b/>
              </w:rPr>
              <w:t>FOG_COL</w:t>
            </w:r>
          </w:p>
        </w:tc>
        <w:tc>
          <w:tcPr>
            <w:tcW w:w="2880" w:type="dxa"/>
            <w:tcBorders>
              <w:top w:val="single" w:sz="6" w:space="0" w:color="auto"/>
              <w:left w:val="single" w:sz="6" w:space="0" w:color="auto"/>
              <w:bottom w:val="single" w:sz="6" w:space="0" w:color="auto"/>
              <w:right w:val="single" w:sz="6" w:space="0" w:color="auto"/>
            </w:tcBorders>
          </w:tcPr>
          <w:p w14:paraId="7A98139C" w14:textId="77777777" w:rsidR="00BC283E" w:rsidRPr="00D426D3" w:rsidRDefault="00BC283E" w:rsidP="00D40C8E">
            <w:pPr>
              <w:rPr>
                <w:b/>
              </w:rPr>
            </w:pPr>
            <w:r w:rsidRPr="00D426D3">
              <w:rPr>
                <w:b/>
              </w:rPr>
              <w:t>Fog Color (Af,Rf,Gf,Bf)</w:t>
            </w:r>
          </w:p>
        </w:tc>
      </w:tr>
      <w:tr w:rsidR="00BC283E" w:rsidRPr="00D426D3" w14:paraId="0726986A"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0F05514D" w14:textId="77777777" w:rsidR="00BC283E" w:rsidRPr="00D426D3" w:rsidRDefault="00BC283E" w:rsidP="00D40C8E">
            <w:pPr>
              <w:rPr>
                <w:b/>
              </w:rPr>
            </w:pPr>
            <w:r w:rsidRPr="00D426D3">
              <w:rPr>
                <w:b/>
              </w:rPr>
              <w:t>0x0128</w:t>
            </w:r>
          </w:p>
        </w:tc>
        <w:tc>
          <w:tcPr>
            <w:tcW w:w="2880" w:type="dxa"/>
            <w:tcBorders>
              <w:top w:val="single" w:sz="6" w:space="0" w:color="auto"/>
              <w:left w:val="single" w:sz="6" w:space="0" w:color="auto"/>
              <w:bottom w:val="single" w:sz="6" w:space="0" w:color="auto"/>
              <w:right w:val="single" w:sz="6" w:space="0" w:color="auto"/>
            </w:tcBorders>
          </w:tcPr>
          <w:p w14:paraId="5A0CB95C" w14:textId="77777777" w:rsidR="00BC283E" w:rsidRPr="00D426D3" w:rsidRDefault="00BC283E" w:rsidP="00D40C8E">
            <w:pPr>
              <w:rPr>
                <w:b/>
              </w:rPr>
            </w:pPr>
            <w:r w:rsidRPr="00D426D3">
              <w:rPr>
                <w:b/>
              </w:rPr>
              <w:t>ALPHA</w:t>
            </w:r>
          </w:p>
        </w:tc>
        <w:tc>
          <w:tcPr>
            <w:tcW w:w="2880" w:type="dxa"/>
            <w:tcBorders>
              <w:top w:val="single" w:sz="6" w:space="0" w:color="auto"/>
              <w:left w:val="single" w:sz="6" w:space="0" w:color="auto"/>
              <w:bottom w:val="single" w:sz="6" w:space="0" w:color="auto"/>
              <w:right w:val="single" w:sz="6" w:space="0" w:color="auto"/>
            </w:tcBorders>
          </w:tcPr>
          <w:p w14:paraId="352FD5B7" w14:textId="77777777" w:rsidR="00BC283E" w:rsidRPr="00D426D3" w:rsidRDefault="00BC283E" w:rsidP="00D40C8E">
            <w:pPr>
              <w:rPr>
                <w:b/>
              </w:rPr>
            </w:pPr>
            <w:r w:rsidRPr="00D426D3">
              <w:rPr>
                <w:b/>
              </w:rPr>
              <w:t>Alpha Register(Atest,Asrc,Adst)</w:t>
            </w:r>
          </w:p>
        </w:tc>
      </w:tr>
      <w:tr w:rsidR="00BC283E" w:rsidRPr="00D426D3" w14:paraId="20733BF5"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6EB1C032" w14:textId="77777777" w:rsidR="00BC283E" w:rsidRPr="00D426D3" w:rsidRDefault="00BC283E" w:rsidP="00D40C8E">
            <w:pPr>
              <w:rPr>
                <w:b/>
              </w:rPr>
            </w:pPr>
            <w:r w:rsidRPr="00D426D3">
              <w:rPr>
                <w:b/>
              </w:rPr>
              <w:t>0x012C</w:t>
            </w:r>
          </w:p>
        </w:tc>
        <w:tc>
          <w:tcPr>
            <w:tcW w:w="2880" w:type="dxa"/>
            <w:tcBorders>
              <w:top w:val="single" w:sz="6" w:space="0" w:color="auto"/>
              <w:left w:val="single" w:sz="6" w:space="0" w:color="auto"/>
              <w:bottom w:val="single" w:sz="6" w:space="0" w:color="auto"/>
              <w:right w:val="single" w:sz="6" w:space="0" w:color="auto"/>
            </w:tcBorders>
          </w:tcPr>
          <w:p w14:paraId="34272604" w14:textId="77777777" w:rsidR="00BC283E" w:rsidRPr="00D426D3" w:rsidRDefault="00BC283E" w:rsidP="00D40C8E">
            <w:pPr>
              <w:rPr>
                <w:b/>
              </w:rPr>
            </w:pPr>
            <w:r w:rsidRPr="00D426D3">
              <w:rPr>
                <w:b/>
              </w:rPr>
              <w:t>TEX_BORDER</w:t>
            </w:r>
          </w:p>
        </w:tc>
        <w:tc>
          <w:tcPr>
            <w:tcW w:w="2880" w:type="dxa"/>
            <w:tcBorders>
              <w:top w:val="single" w:sz="6" w:space="0" w:color="auto"/>
              <w:left w:val="single" w:sz="6" w:space="0" w:color="auto"/>
              <w:bottom w:val="single" w:sz="6" w:space="0" w:color="auto"/>
              <w:right w:val="single" w:sz="6" w:space="0" w:color="auto"/>
            </w:tcBorders>
          </w:tcPr>
          <w:p w14:paraId="5CEA3800" w14:textId="77777777" w:rsidR="00BC283E" w:rsidRPr="00D426D3" w:rsidRDefault="00BC283E" w:rsidP="00D40C8E">
            <w:pPr>
              <w:rPr>
                <w:b/>
              </w:rPr>
            </w:pPr>
            <w:r w:rsidRPr="00D426D3">
              <w:rPr>
                <w:b/>
              </w:rPr>
              <w:t>Texture Border Color (RGB)</w:t>
            </w:r>
          </w:p>
        </w:tc>
      </w:tr>
      <w:tr w:rsidR="00BC283E" w:rsidRPr="00D426D3" w14:paraId="449F130A"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7FCFE551" w14:textId="77777777" w:rsidR="00BC283E" w:rsidRPr="00D426D3" w:rsidRDefault="00BC283E" w:rsidP="00D40C8E">
            <w:pPr>
              <w:rPr>
                <w:b/>
              </w:rPr>
            </w:pPr>
            <w:r w:rsidRPr="00D426D3">
              <w:rPr>
                <w:b/>
              </w:rPr>
              <w:t>0x0130</w:t>
            </w:r>
          </w:p>
        </w:tc>
        <w:tc>
          <w:tcPr>
            <w:tcW w:w="2880" w:type="dxa"/>
            <w:tcBorders>
              <w:top w:val="single" w:sz="6" w:space="0" w:color="auto"/>
              <w:left w:val="single" w:sz="6" w:space="0" w:color="auto"/>
              <w:bottom w:val="single" w:sz="6" w:space="0" w:color="auto"/>
              <w:right w:val="single" w:sz="6" w:space="0" w:color="auto"/>
            </w:tcBorders>
          </w:tcPr>
          <w:p w14:paraId="659D40EC" w14:textId="77777777" w:rsidR="00BC283E" w:rsidRPr="00D426D3" w:rsidRDefault="00BC283E" w:rsidP="00D40C8E">
            <w:pPr>
              <w:rPr>
                <w:b/>
              </w:rPr>
            </w:pPr>
            <w:r w:rsidRPr="00D426D3">
              <w:rPr>
                <w:b/>
              </w:rPr>
              <w:t>V0_A_FP</w:t>
            </w:r>
          </w:p>
        </w:tc>
        <w:tc>
          <w:tcPr>
            <w:tcW w:w="2880" w:type="dxa"/>
            <w:tcBorders>
              <w:top w:val="single" w:sz="6" w:space="0" w:color="auto"/>
              <w:left w:val="single" w:sz="6" w:space="0" w:color="auto"/>
              <w:bottom w:val="single" w:sz="6" w:space="0" w:color="auto"/>
              <w:right w:val="single" w:sz="6" w:space="0" w:color="auto"/>
            </w:tcBorders>
          </w:tcPr>
          <w:p w14:paraId="5CD0782C" w14:textId="77777777" w:rsidR="00BC283E" w:rsidRPr="00D426D3" w:rsidRDefault="00BC283E" w:rsidP="00D40C8E">
            <w:pPr>
              <w:rPr>
                <w:b/>
              </w:rPr>
            </w:pPr>
            <w:r w:rsidRPr="00D426D3">
              <w:rPr>
                <w:b/>
              </w:rPr>
              <w:t>Vertex0 Alpha Channel Floating point Input</w:t>
            </w:r>
          </w:p>
        </w:tc>
      </w:tr>
      <w:tr w:rsidR="00BC283E" w:rsidRPr="00D426D3" w14:paraId="3E46B359"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25AA456B" w14:textId="77777777" w:rsidR="00BC283E" w:rsidRPr="00D426D3" w:rsidRDefault="00BC283E" w:rsidP="00D40C8E">
            <w:pPr>
              <w:rPr>
                <w:b/>
              </w:rPr>
            </w:pPr>
            <w:r w:rsidRPr="00D426D3">
              <w:rPr>
                <w:b/>
              </w:rPr>
              <w:t>0x0134</w:t>
            </w:r>
          </w:p>
        </w:tc>
        <w:tc>
          <w:tcPr>
            <w:tcW w:w="2880" w:type="dxa"/>
            <w:tcBorders>
              <w:top w:val="single" w:sz="6" w:space="0" w:color="auto"/>
              <w:left w:val="single" w:sz="6" w:space="0" w:color="auto"/>
              <w:bottom w:val="single" w:sz="6" w:space="0" w:color="auto"/>
              <w:right w:val="single" w:sz="6" w:space="0" w:color="auto"/>
            </w:tcBorders>
          </w:tcPr>
          <w:p w14:paraId="1035EB19" w14:textId="77777777" w:rsidR="00BC283E" w:rsidRPr="00D426D3" w:rsidRDefault="00BC283E" w:rsidP="00D40C8E">
            <w:pPr>
              <w:rPr>
                <w:b/>
              </w:rPr>
            </w:pPr>
            <w:r w:rsidRPr="00D426D3">
              <w:rPr>
                <w:b/>
              </w:rPr>
              <w:t>V0_R_FP</w:t>
            </w:r>
          </w:p>
        </w:tc>
        <w:tc>
          <w:tcPr>
            <w:tcW w:w="2880" w:type="dxa"/>
            <w:tcBorders>
              <w:top w:val="single" w:sz="6" w:space="0" w:color="auto"/>
              <w:left w:val="single" w:sz="6" w:space="0" w:color="auto"/>
              <w:bottom w:val="single" w:sz="6" w:space="0" w:color="auto"/>
              <w:right w:val="single" w:sz="6" w:space="0" w:color="auto"/>
            </w:tcBorders>
          </w:tcPr>
          <w:p w14:paraId="7F88CDA8" w14:textId="77777777" w:rsidR="00BC283E" w:rsidRPr="00D426D3" w:rsidRDefault="00BC283E" w:rsidP="00D40C8E">
            <w:pPr>
              <w:rPr>
                <w:b/>
              </w:rPr>
            </w:pPr>
            <w:r w:rsidRPr="00D426D3">
              <w:rPr>
                <w:b/>
              </w:rPr>
              <w:t xml:space="preserve">Vertex0 Red Channel Floating Point Input </w:t>
            </w:r>
          </w:p>
        </w:tc>
      </w:tr>
      <w:tr w:rsidR="00BC283E" w:rsidRPr="00D426D3" w14:paraId="78F003BC"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395B26FD" w14:textId="77777777" w:rsidR="00BC283E" w:rsidRPr="00D426D3" w:rsidRDefault="00BC283E" w:rsidP="00D40C8E">
            <w:pPr>
              <w:rPr>
                <w:b/>
              </w:rPr>
            </w:pPr>
            <w:r w:rsidRPr="00D426D3">
              <w:rPr>
                <w:b/>
              </w:rPr>
              <w:t>0x0138</w:t>
            </w:r>
          </w:p>
        </w:tc>
        <w:tc>
          <w:tcPr>
            <w:tcW w:w="2880" w:type="dxa"/>
            <w:tcBorders>
              <w:top w:val="single" w:sz="6" w:space="0" w:color="auto"/>
              <w:left w:val="single" w:sz="6" w:space="0" w:color="auto"/>
              <w:bottom w:val="single" w:sz="6" w:space="0" w:color="auto"/>
              <w:right w:val="single" w:sz="6" w:space="0" w:color="auto"/>
            </w:tcBorders>
          </w:tcPr>
          <w:p w14:paraId="78F38096" w14:textId="77777777" w:rsidR="00BC283E" w:rsidRPr="00D426D3" w:rsidRDefault="00BC283E" w:rsidP="00D40C8E">
            <w:pPr>
              <w:rPr>
                <w:b/>
              </w:rPr>
            </w:pPr>
            <w:r w:rsidRPr="00D426D3">
              <w:rPr>
                <w:b/>
              </w:rPr>
              <w:t>V0_G_FP</w:t>
            </w:r>
          </w:p>
        </w:tc>
        <w:tc>
          <w:tcPr>
            <w:tcW w:w="2880" w:type="dxa"/>
            <w:tcBorders>
              <w:top w:val="single" w:sz="6" w:space="0" w:color="auto"/>
              <w:left w:val="single" w:sz="6" w:space="0" w:color="auto"/>
              <w:bottom w:val="single" w:sz="6" w:space="0" w:color="auto"/>
              <w:right w:val="single" w:sz="6" w:space="0" w:color="auto"/>
            </w:tcBorders>
          </w:tcPr>
          <w:p w14:paraId="3099020A" w14:textId="77777777" w:rsidR="00BC283E" w:rsidRPr="00D426D3" w:rsidRDefault="00BC283E" w:rsidP="00D40C8E">
            <w:pPr>
              <w:rPr>
                <w:b/>
              </w:rPr>
            </w:pPr>
            <w:r w:rsidRPr="00D426D3">
              <w:rPr>
                <w:b/>
              </w:rPr>
              <w:t>Vertex0 Green Channel Floating Point Input</w:t>
            </w:r>
          </w:p>
        </w:tc>
      </w:tr>
      <w:tr w:rsidR="00BC283E" w:rsidRPr="00D426D3" w14:paraId="07D93826"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2ACC35CA" w14:textId="77777777" w:rsidR="00BC283E" w:rsidRPr="00D426D3" w:rsidRDefault="00BC283E" w:rsidP="00D40C8E">
            <w:pPr>
              <w:rPr>
                <w:b/>
              </w:rPr>
            </w:pPr>
            <w:r w:rsidRPr="00D426D3">
              <w:rPr>
                <w:b/>
              </w:rPr>
              <w:t>0x013C</w:t>
            </w:r>
          </w:p>
        </w:tc>
        <w:tc>
          <w:tcPr>
            <w:tcW w:w="2880" w:type="dxa"/>
            <w:tcBorders>
              <w:top w:val="single" w:sz="6" w:space="0" w:color="auto"/>
              <w:left w:val="single" w:sz="6" w:space="0" w:color="auto"/>
              <w:bottom w:val="single" w:sz="6" w:space="0" w:color="auto"/>
              <w:right w:val="single" w:sz="6" w:space="0" w:color="auto"/>
            </w:tcBorders>
          </w:tcPr>
          <w:p w14:paraId="77384ED6" w14:textId="77777777" w:rsidR="00BC283E" w:rsidRPr="00D426D3" w:rsidRDefault="00BC283E" w:rsidP="00D40C8E">
            <w:pPr>
              <w:rPr>
                <w:b/>
              </w:rPr>
            </w:pPr>
            <w:r w:rsidRPr="00D426D3">
              <w:rPr>
                <w:b/>
              </w:rPr>
              <w:t>V0_B_FP</w:t>
            </w:r>
          </w:p>
        </w:tc>
        <w:tc>
          <w:tcPr>
            <w:tcW w:w="2880" w:type="dxa"/>
            <w:tcBorders>
              <w:top w:val="single" w:sz="6" w:space="0" w:color="auto"/>
              <w:left w:val="single" w:sz="6" w:space="0" w:color="auto"/>
              <w:bottom w:val="single" w:sz="6" w:space="0" w:color="auto"/>
              <w:right w:val="single" w:sz="6" w:space="0" w:color="auto"/>
            </w:tcBorders>
          </w:tcPr>
          <w:p w14:paraId="46355A62" w14:textId="77777777" w:rsidR="00BC283E" w:rsidRPr="00D426D3" w:rsidRDefault="00BC283E" w:rsidP="00D40C8E">
            <w:pPr>
              <w:rPr>
                <w:b/>
              </w:rPr>
            </w:pPr>
            <w:r w:rsidRPr="00D426D3">
              <w:rPr>
                <w:b/>
              </w:rPr>
              <w:t xml:space="preserve">Vertex0 Blue Channel Floating Point Input </w:t>
            </w:r>
          </w:p>
        </w:tc>
      </w:tr>
      <w:tr w:rsidR="00BC283E" w:rsidRPr="00D426D3" w14:paraId="0A9348B8"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334BB56A" w14:textId="77777777" w:rsidR="00BC283E" w:rsidRPr="00D426D3" w:rsidRDefault="00BC283E" w:rsidP="00D40C8E">
            <w:pPr>
              <w:rPr>
                <w:b/>
              </w:rPr>
            </w:pPr>
            <w:r w:rsidRPr="00D426D3">
              <w:rPr>
                <w:b/>
              </w:rPr>
              <w:t>0x0140</w:t>
            </w:r>
          </w:p>
        </w:tc>
        <w:tc>
          <w:tcPr>
            <w:tcW w:w="2880" w:type="dxa"/>
            <w:tcBorders>
              <w:top w:val="single" w:sz="6" w:space="0" w:color="auto"/>
              <w:left w:val="single" w:sz="6" w:space="0" w:color="auto"/>
              <w:bottom w:val="single" w:sz="6" w:space="0" w:color="auto"/>
              <w:right w:val="single" w:sz="6" w:space="0" w:color="auto"/>
            </w:tcBorders>
          </w:tcPr>
          <w:p w14:paraId="7A7B7267" w14:textId="77777777" w:rsidR="00BC283E" w:rsidRPr="00D426D3" w:rsidRDefault="00BC283E" w:rsidP="00D40C8E">
            <w:pPr>
              <w:rPr>
                <w:b/>
              </w:rPr>
            </w:pPr>
            <w:r w:rsidRPr="00D426D3">
              <w:rPr>
                <w:b/>
              </w:rPr>
              <w:t>V1_A_FP</w:t>
            </w:r>
          </w:p>
        </w:tc>
        <w:tc>
          <w:tcPr>
            <w:tcW w:w="2880" w:type="dxa"/>
            <w:tcBorders>
              <w:top w:val="single" w:sz="6" w:space="0" w:color="auto"/>
              <w:left w:val="single" w:sz="6" w:space="0" w:color="auto"/>
              <w:bottom w:val="single" w:sz="6" w:space="0" w:color="auto"/>
              <w:right w:val="single" w:sz="6" w:space="0" w:color="auto"/>
            </w:tcBorders>
          </w:tcPr>
          <w:p w14:paraId="6CE0E3E2" w14:textId="77777777" w:rsidR="00BC283E" w:rsidRPr="00D426D3" w:rsidRDefault="00BC283E" w:rsidP="00D40C8E">
            <w:pPr>
              <w:rPr>
                <w:b/>
              </w:rPr>
            </w:pPr>
            <w:r w:rsidRPr="00D426D3">
              <w:rPr>
                <w:b/>
              </w:rPr>
              <w:t>Vertex1 Alpha Channel Floating Point Input</w:t>
            </w:r>
          </w:p>
        </w:tc>
      </w:tr>
      <w:tr w:rsidR="00BC283E" w:rsidRPr="00D426D3" w14:paraId="546E4F97"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4F5978CF" w14:textId="77777777" w:rsidR="00BC283E" w:rsidRPr="00D426D3" w:rsidRDefault="00BC283E" w:rsidP="00D40C8E">
            <w:pPr>
              <w:rPr>
                <w:b/>
              </w:rPr>
            </w:pPr>
            <w:r w:rsidRPr="00D426D3">
              <w:rPr>
                <w:b/>
              </w:rPr>
              <w:t>0x0144</w:t>
            </w:r>
          </w:p>
        </w:tc>
        <w:tc>
          <w:tcPr>
            <w:tcW w:w="2880" w:type="dxa"/>
            <w:tcBorders>
              <w:top w:val="single" w:sz="6" w:space="0" w:color="auto"/>
              <w:left w:val="single" w:sz="6" w:space="0" w:color="auto"/>
              <w:bottom w:val="single" w:sz="6" w:space="0" w:color="auto"/>
              <w:right w:val="single" w:sz="6" w:space="0" w:color="auto"/>
            </w:tcBorders>
          </w:tcPr>
          <w:p w14:paraId="367C7F5B" w14:textId="77777777" w:rsidR="00BC283E" w:rsidRPr="00D426D3" w:rsidRDefault="00BC283E" w:rsidP="00D40C8E">
            <w:pPr>
              <w:rPr>
                <w:b/>
              </w:rPr>
            </w:pPr>
            <w:r w:rsidRPr="00D426D3">
              <w:rPr>
                <w:b/>
              </w:rPr>
              <w:t>V1_R_FP</w:t>
            </w:r>
          </w:p>
        </w:tc>
        <w:tc>
          <w:tcPr>
            <w:tcW w:w="2880" w:type="dxa"/>
            <w:tcBorders>
              <w:top w:val="single" w:sz="6" w:space="0" w:color="auto"/>
              <w:left w:val="single" w:sz="6" w:space="0" w:color="auto"/>
              <w:bottom w:val="single" w:sz="6" w:space="0" w:color="auto"/>
              <w:right w:val="single" w:sz="6" w:space="0" w:color="auto"/>
            </w:tcBorders>
          </w:tcPr>
          <w:p w14:paraId="612E9DF3" w14:textId="77777777" w:rsidR="00BC283E" w:rsidRPr="00D426D3" w:rsidRDefault="00BC283E" w:rsidP="00D40C8E">
            <w:pPr>
              <w:rPr>
                <w:b/>
              </w:rPr>
            </w:pPr>
            <w:r w:rsidRPr="00D426D3">
              <w:rPr>
                <w:b/>
              </w:rPr>
              <w:t>Vertex1 Red Channel Floating Point Input</w:t>
            </w:r>
          </w:p>
        </w:tc>
      </w:tr>
      <w:tr w:rsidR="00BC283E" w:rsidRPr="00D426D3" w14:paraId="4CE4195E"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26F0254E" w14:textId="77777777" w:rsidR="00BC283E" w:rsidRPr="00D426D3" w:rsidRDefault="00BC283E" w:rsidP="00D40C8E">
            <w:pPr>
              <w:rPr>
                <w:b/>
              </w:rPr>
            </w:pPr>
            <w:r w:rsidRPr="00D426D3">
              <w:rPr>
                <w:b/>
              </w:rPr>
              <w:t>0x0148</w:t>
            </w:r>
          </w:p>
        </w:tc>
        <w:tc>
          <w:tcPr>
            <w:tcW w:w="2880" w:type="dxa"/>
            <w:tcBorders>
              <w:top w:val="single" w:sz="6" w:space="0" w:color="auto"/>
              <w:left w:val="single" w:sz="6" w:space="0" w:color="auto"/>
              <w:bottom w:val="single" w:sz="6" w:space="0" w:color="auto"/>
              <w:right w:val="single" w:sz="6" w:space="0" w:color="auto"/>
            </w:tcBorders>
          </w:tcPr>
          <w:p w14:paraId="65D3E5D2" w14:textId="77777777" w:rsidR="00BC283E" w:rsidRPr="00D426D3" w:rsidRDefault="00BC283E" w:rsidP="00D40C8E">
            <w:pPr>
              <w:rPr>
                <w:b/>
              </w:rPr>
            </w:pPr>
            <w:r w:rsidRPr="00D426D3">
              <w:rPr>
                <w:b/>
              </w:rPr>
              <w:t>V1_G_FP</w:t>
            </w:r>
          </w:p>
        </w:tc>
        <w:tc>
          <w:tcPr>
            <w:tcW w:w="2880" w:type="dxa"/>
            <w:tcBorders>
              <w:top w:val="single" w:sz="6" w:space="0" w:color="auto"/>
              <w:left w:val="single" w:sz="6" w:space="0" w:color="auto"/>
              <w:bottom w:val="single" w:sz="6" w:space="0" w:color="auto"/>
              <w:right w:val="single" w:sz="6" w:space="0" w:color="auto"/>
            </w:tcBorders>
          </w:tcPr>
          <w:p w14:paraId="0D2483E1" w14:textId="77777777" w:rsidR="00BC283E" w:rsidRPr="00D426D3" w:rsidRDefault="00BC283E" w:rsidP="00D40C8E">
            <w:pPr>
              <w:rPr>
                <w:b/>
              </w:rPr>
            </w:pPr>
            <w:r w:rsidRPr="00D426D3">
              <w:rPr>
                <w:b/>
              </w:rPr>
              <w:t>Vertex1 Green Channel Floating Point Input</w:t>
            </w:r>
          </w:p>
        </w:tc>
      </w:tr>
      <w:tr w:rsidR="00BC283E" w:rsidRPr="00D426D3" w14:paraId="2DE2339F"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65AE01B0" w14:textId="77777777" w:rsidR="00BC283E" w:rsidRPr="00D426D3" w:rsidRDefault="00BC283E" w:rsidP="00D40C8E">
            <w:pPr>
              <w:rPr>
                <w:b/>
              </w:rPr>
            </w:pPr>
            <w:r w:rsidRPr="00D426D3">
              <w:rPr>
                <w:b/>
              </w:rPr>
              <w:t>0x014C</w:t>
            </w:r>
          </w:p>
        </w:tc>
        <w:tc>
          <w:tcPr>
            <w:tcW w:w="2880" w:type="dxa"/>
            <w:tcBorders>
              <w:top w:val="single" w:sz="6" w:space="0" w:color="auto"/>
              <w:left w:val="single" w:sz="6" w:space="0" w:color="auto"/>
              <w:bottom w:val="single" w:sz="6" w:space="0" w:color="auto"/>
              <w:right w:val="single" w:sz="6" w:space="0" w:color="auto"/>
            </w:tcBorders>
          </w:tcPr>
          <w:p w14:paraId="5F83B545" w14:textId="77777777" w:rsidR="00BC283E" w:rsidRPr="00D426D3" w:rsidRDefault="00BC283E" w:rsidP="00D40C8E">
            <w:pPr>
              <w:rPr>
                <w:b/>
              </w:rPr>
            </w:pPr>
            <w:r w:rsidRPr="00D426D3">
              <w:rPr>
                <w:b/>
              </w:rPr>
              <w:t>V1_B_FP</w:t>
            </w:r>
          </w:p>
        </w:tc>
        <w:tc>
          <w:tcPr>
            <w:tcW w:w="2880" w:type="dxa"/>
            <w:tcBorders>
              <w:top w:val="single" w:sz="6" w:space="0" w:color="auto"/>
              <w:left w:val="single" w:sz="6" w:space="0" w:color="auto"/>
              <w:bottom w:val="single" w:sz="6" w:space="0" w:color="auto"/>
              <w:right w:val="single" w:sz="6" w:space="0" w:color="auto"/>
            </w:tcBorders>
          </w:tcPr>
          <w:p w14:paraId="5ACE0D54" w14:textId="77777777" w:rsidR="00BC283E" w:rsidRPr="00D426D3" w:rsidRDefault="00BC283E" w:rsidP="00D40C8E">
            <w:pPr>
              <w:rPr>
                <w:b/>
              </w:rPr>
            </w:pPr>
            <w:r w:rsidRPr="00D426D3">
              <w:rPr>
                <w:b/>
              </w:rPr>
              <w:t>Vertex1 Blue Channel Floating Point Input</w:t>
            </w:r>
          </w:p>
        </w:tc>
      </w:tr>
    </w:tbl>
    <w:p w14:paraId="59E32803" w14:textId="2FB7B6D3" w:rsidR="00BC283E" w:rsidRDefault="00BC283E" w:rsidP="00BC283E"/>
    <w:tbl>
      <w:tblPr>
        <w:tblW w:w="0" w:type="auto"/>
        <w:tblLayout w:type="fixed"/>
        <w:tblLook w:val="0000" w:firstRow="0" w:lastRow="0" w:firstColumn="0" w:lastColumn="0" w:noHBand="0" w:noVBand="0"/>
      </w:tblPr>
      <w:tblGrid>
        <w:gridCol w:w="2880"/>
        <w:gridCol w:w="2880"/>
        <w:gridCol w:w="2880"/>
      </w:tblGrid>
      <w:tr w:rsidR="00BC283E" w14:paraId="63B1C04D"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7A82DF57" w14:textId="77777777" w:rsidR="00BC283E" w:rsidRDefault="00BC283E" w:rsidP="00D40C8E">
            <w:pPr>
              <w:rPr>
                <w:b/>
              </w:rPr>
            </w:pPr>
            <w:r>
              <w:rPr>
                <w:b/>
              </w:rPr>
              <w:t>REGISTER ADDRESS</w:t>
            </w:r>
          </w:p>
        </w:tc>
        <w:tc>
          <w:tcPr>
            <w:tcW w:w="2880" w:type="dxa"/>
            <w:tcBorders>
              <w:top w:val="single" w:sz="6" w:space="0" w:color="auto"/>
              <w:left w:val="single" w:sz="6" w:space="0" w:color="auto"/>
              <w:bottom w:val="single" w:sz="6" w:space="0" w:color="auto"/>
              <w:right w:val="single" w:sz="6" w:space="0" w:color="auto"/>
            </w:tcBorders>
          </w:tcPr>
          <w:p w14:paraId="09BF0E29" w14:textId="77777777" w:rsidR="00BC283E" w:rsidRDefault="00BC283E" w:rsidP="00D40C8E">
            <w:pPr>
              <w:rPr>
                <w:b/>
              </w:rPr>
            </w:pPr>
            <w:r>
              <w:rPr>
                <w:b/>
              </w:rPr>
              <w:t>REGISTER NAME</w:t>
            </w:r>
          </w:p>
        </w:tc>
        <w:tc>
          <w:tcPr>
            <w:tcW w:w="2880" w:type="dxa"/>
            <w:tcBorders>
              <w:top w:val="single" w:sz="6" w:space="0" w:color="auto"/>
              <w:left w:val="single" w:sz="6" w:space="0" w:color="auto"/>
              <w:bottom w:val="single" w:sz="6" w:space="0" w:color="auto"/>
              <w:right w:val="single" w:sz="6" w:space="0" w:color="auto"/>
            </w:tcBorders>
          </w:tcPr>
          <w:p w14:paraId="018EF09F" w14:textId="77777777" w:rsidR="00BC283E" w:rsidRDefault="00BC283E" w:rsidP="00D40C8E">
            <w:pPr>
              <w:rPr>
                <w:b/>
              </w:rPr>
            </w:pPr>
            <w:r>
              <w:rPr>
                <w:b/>
              </w:rPr>
              <w:t>DESCRIPTION</w:t>
            </w:r>
          </w:p>
        </w:tc>
      </w:tr>
      <w:tr w:rsidR="00BC283E" w:rsidRPr="00D426D3" w14:paraId="4D5F876B"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352B4130" w14:textId="77777777" w:rsidR="00BC283E" w:rsidRPr="00D426D3" w:rsidRDefault="00BC283E" w:rsidP="00D40C8E">
            <w:pPr>
              <w:rPr>
                <w:b/>
              </w:rPr>
            </w:pPr>
            <w:r w:rsidRPr="00D426D3">
              <w:rPr>
                <w:b/>
              </w:rPr>
              <w:t>0x0150</w:t>
            </w:r>
          </w:p>
        </w:tc>
        <w:tc>
          <w:tcPr>
            <w:tcW w:w="2880" w:type="dxa"/>
            <w:tcBorders>
              <w:top w:val="single" w:sz="6" w:space="0" w:color="auto"/>
              <w:left w:val="single" w:sz="6" w:space="0" w:color="auto"/>
              <w:bottom w:val="single" w:sz="6" w:space="0" w:color="auto"/>
              <w:right w:val="single" w:sz="6" w:space="0" w:color="auto"/>
            </w:tcBorders>
          </w:tcPr>
          <w:p w14:paraId="57708D00" w14:textId="77777777" w:rsidR="00BC283E" w:rsidRPr="00D426D3" w:rsidRDefault="00BC283E" w:rsidP="00D40C8E">
            <w:pPr>
              <w:rPr>
                <w:b/>
              </w:rPr>
            </w:pPr>
            <w:r w:rsidRPr="00D426D3">
              <w:rPr>
                <w:b/>
              </w:rPr>
              <w:t>V2_A_FP</w:t>
            </w:r>
          </w:p>
        </w:tc>
        <w:tc>
          <w:tcPr>
            <w:tcW w:w="2880" w:type="dxa"/>
            <w:tcBorders>
              <w:top w:val="single" w:sz="6" w:space="0" w:color="auto"/>
              <w:left w:val="single" w:sz="6" w:space="0" w:color="auto"/>
              <w:bottom w:val="single" w:sz="6" w:space="0" w:color="auto"/>
              <w:right w:val="single" w:sz="6" w:space="0" w:color="auto"/>
            </w:tcBorders>
          </w:tcPr>
          <w:p w14:paraId="13DE2C8B" w14:textId="77777777" w:rsidR="00BC283E" w:rsidRPr="00D426D3" w:rsidRDefault="00BC283E" w:rsidP="00D40C8E">
            <w:pPr>
              <w:rPr>
                <w:b/>
              </w:rPr>
            </w:pPr>
            <w:r w:rsidRPr="00D426D3">
              <w:rPr>
                <w:b/>
              </w:rPr>
              <w:t>Vertex2 Alpha Channel Floating Point Input</w:t>
            </w:r>
          </w:p>
        </w:tc>
      </w:tr>
      <w:tr w:rsidR="00BC283E" w:rsidRPr="00D426D3" w14:paraId="3DEEEEF5"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64DAF32E" w14:textId="77777777" w:rsidR="00BC283E" w:rsidRPr="00D426D3" w:rsidRDefault="00BC283E" w:rsidP="00D40C8E">
            <w:pPr>
              <w:rPr>
                <w:b/>
              </w:rPr>
            </w:pPr>
            <w:r w:rsidRPr="00D426D3">
              <w:rPr>
                <w:b/>
              </w:rPr>
              <w:t>0x0154</w:t>
            </w:r>
          </w:p>
        </w:tc>
        <w:tc>
          <w:tcPr>
            <w:tcW w:w="2880" w:type="dxa"/>
            <w:tcBorders>
              <w:top w:val="single" w:sz="6" w:space="0" w:color="auto"/>
              <w:left w:val="single" w:sz="6" w:space="0" w:color="auto"/>
              <w:bottom w:val="single" w:sz="6" w:space="0" w:color="auto"/>
              <w:right w:val="single" w:sz="6" w:space="0" w:color="auto"/>
            </w:tcBorders>
          </w:tcPr>
          <w:p w14:paraId="3EB00759" w14:textId="77777777" w:rsidR="00BC283E" w:rsidRPr="00D426D3" w:rsidRDefault="00BC283E" w:rsidP="00D40C8E">
            <w:pPr>
              <w:rPr>
                <w:b/>
              </w:rPr>
            </w:pPr>
            <w:r w:rsidRPr="00D426D3">
              <w:rPr>
                <w:b/>
              </w:rPr>
              <w:t>V2_R_FP</w:t>
            </w:r>
          </w:p>
        </w:tc>
        <w:tc>
          <w:tcPr>
            <w:tcW w:w="2880" w:type="dxa"/>
            <w:tcBorders>
              <w:top w:val="single" w:sz="6" w:space="0" w:color="auto"/>
              <w:left w:val="single" w:sz="6" w:space="0" w:color="auto"/>
              <w:bottom w:val="single" w:sz="6" w:space="0" w:color="auto"/>
              <w:right w:val="single" w:sz="6" w:space="0" w:color="auto"/>
            </w:tcBorders>
          </w:tcPr>
          <w:p w14:paraId="0216C0CB" w14:textId="77777777" w:rsidR="00BC283E" w:rsidRPr="00D426D3" w:rsidRDefault="00BC283E" w:rsidP="00D40C8E">
            <w:pPr>
              <w:rPr>
                <w:b/>
              </w:rPr>
            </w:pPr>
            <w:r w:rsidRPr="00D426D3">
              <w:rPr>
                <w:b/>
              </w:rPr>
              <w:t>Vertex2 Red Channel Floating Point Input</w:t>
            </w:r>
          </w:p>
        </w:tc>
      </w:tr>
      <w:tr w:rsidR="00BC283E" w:rsidRPr="00D426D3" w14:paraId="562A233B"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1252043A" w14:textId="77777777" w:rsidR="00BC283E" w:rsidRPr="00D426D3" w:rsidRDefault="00BC283E" w:rsidP="00D40C8E">
            <w:pPr>
              <w:rPr>
                <w:b/>
              </w:rPr>
            </w:pPr>
            <w:r w:rsidRPr="00D426D3">
              <w:rPr>
                <w:b/>
              </w:rPr>
              <w:t>0x0158</w:t>
            </w:r>
          </w:p>
        </w:tc>
        <w:tc>
          <w:tcPr>
            <w:tcW w:w="2880" w:type="dxa"/>
            <w:tcBorders>
              <w:top w:val="single" w:sz="6" w:space="0" w:color="auto"/>
              <w:left w:val="single" w:sz="6" w:space="0" w:color="auto"/>
              <w:bottom w:val="single" w:sz="6" w:space="0" w:color="auto"/>
              <w:right w:val="single" w:sz="6" w:space="0" w:color="auto"/>
            </w:tcBorders>
          </w:tcPr>
          <w:p w14:paraId="6F78D9AB" w14:textId="77777777" w:rsidR="00BC283E" w:rsidRPr="00D426D3" w:rsidRDefault="00BC283E" w:rsidP="00D40C8E">
            <w:pPr>
              <w:rPr>
                <w:b/>
              </w:rPr>
            </w:pPr>
            <w:r w:rsidRPr="00D426D3">
              <w:rPr>
                <w:b/>
              </w:rPr>
              <w:t>V2_G_FP</w:t>
            </w:r>
          </w:p>
        </w:tc>
        <w:tc>
          <w:tcPr>
            <w:tcW w:w="2880" w:type="dxa"/>
            <w:tcBorders>
              <w:top w:val="single" w:sz="6" w:space="0" w:color="auto"/>
              <w:left w:val="single" w:sz="6" w:space="0" w:color="auto"/>
              <w:bottom w:val="single" w:sz="6" w:space="0" w:color="auto"/>
              <w:right w:val="single" w:sz="6" w:space="0" w:color="auto"/>
            </w:tcBorders>
          </w:tcPr>
          <w:p w14:paraId="0A436298" w14:textId="77777777" w:rsidR="00BC283E" w:rsidRPr="00D426D3" w:rsidRDefault="00BC283E" w:rsidP="00D40C8E">
            <w:pPr>
              <w:rPr>
                <w:b/>
              </w:rPr>
            </w:pPr>
            <w:r w:rsidRPr="00D426D3">
              <w:rPr>
                <w:b/>
              </w:rPr>
              <w:t>Vertex2 Green Channel Floating Point Input</w:t>
            </w:r>
          </w:p>
        </w:tc>
      </w:tr>
      <w:tr w:rsidR="00BC283E" w:rsidRPr="00D426D3" w14:paraId="0C26079B"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29966940" w14:textId="77777777" w:rsidR="00BC283E" w:rsidRPr="00D426D3" w:rsidRDefault="00BC283E" w:rsidP="00D40C8E">
            <w:pPr>
              <w:rPr>
                <w:b/>
              </w:rPr>
            </w:pPr>
            <w:r w:rsidRPr="00D426D3">
              <w:rPr>
                <w:b/>
              </w:rPr>
              <w:t>0x015C</w:t>
            </w:r>
          </w:p>
        </w:tc>
        <w:tc>
          <w:tcPr>
            <w:tcW w:w="2880" w:type="dxa"/>
            <w:tcBorders>
              <w:top w:val="single" w:sz="6" w:space="0" w:color="auto"/>
              <w:left w:val="single" w:sz="6" w:space="0" w:color="auto"/>
              <w:bottom w:val="single" w:sz="6" w:space="0" w:color="auto"/>
              <w:right w:val="single" w:sz="6" w:space="0" w:color="auto"/>
            </w:tcBorders>
          </w:tcPr>
          <w:p w14:paraId="0A50756D" w14:textId="77777777" w:rsidR="00BC283E" w:rsidRPr="00D426D3" w:rsidRDefault="00BC283E" w:rsidP="00D40C8E">
            <w:pPr>
              <w:rPr>
                <w:b/>
              </w:rPr>
            </w:pPr>
            <w:r w:rsidRPr="00D426D3">
              <w:rPr>
                <w:b/>
              </w:rPr>
              <w:t>V2_B_FP</w:t>
            </w:r>
          </w:p>
        </w:tc>
        <w:tc>
          <w:tcPr>
            <w:tcW w:w="2880" w:type="dxa"/>
            <w:tcBorders>
              <w:top w:val="single" w:sz="6" w:space="0" w:color="auto"/>
              <w:left w:val="single" w:sz="6" w:space="0" w:color="auto"/>
              <w:bottom w:val="single" w:sz="6" w:space="0" w:color="auto"/>
              <w:right w:val="single" w:sz="6" w:space="0" w:color="auto"/>
            </w:tcBorders>
          </w:tcPr>
          <w:p w14:paraId="4BB57A6A" w14:textId="77777777" w:rsidR="00BC283E" w:rsidRPr="00D426D3" w:rsidRDefault="00BC283E" w:rsidP="00D40C8E">
            <w:pPr>
              <w:rPr>
                <w:b/>
              </w:rPr>
            </w:pPr>
            <w:r w:rsidRPr="00D426D3">
              <w:rPr>
                <w:b/>
              </w:rPr>
              <w:t>Vertex2 Blue Channel Floating Point Input</w:t>
            </w:r>
          </w:p>
        </w:tc>
      </w:tr>
      <w:tr w:rsidR="00BC283E" w:rsidRPr="00D426D3" w14:paraId="56401D26"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29FE89A5" w14:textId="77777777" w:rsidR="00BC283E" w:rsidRPr="00D426D3" w:rsidRDefault="00BC283E" w:rsidP="00D40C8E">
            <w:pPr>
              <w:rPr>
                <w:b/>
              </w:rPr>
            </w:pPr>
            <w:r w:rsidRPr="00D426D3">
              <w:rPr>
                <w:b/>
              </w:rPr>
              <w:t>0x0160</w:t>
            </w:r>
          </w:p>
        </w:tc>
        <w:tc>
          <w:tcPr>
            <w:tcW w:w="2880" w:type="dxa"/>
            <w:tcBorders>
              <w:top w:val="single" w:sz="6" w:space="0" w:color="auto"/>
              <w:left w:val="single" w:sz="6" w:space="0" w:color="auto"/>
              <w:bottom w:val="single" w:sz="6" w:space="0" w:color="auto"/>
              <w:right w:val="single" w:sz="6" w:space="0" w:color="auto"/>
            </w:tcBorders>
          </w:tcPr>
          <w:p w14:paraId="24F34B98" w14:textId="77777777" w:rsidR="00BC283E" w:rsidRPr="00D426D3" w:rsidRDefault="00BC283E" w:rsidP="00D40C8E">
            <w:pPr>
              <w:rPr>
                <w:b/>
              </w:rPr>
            </w:pPr>
            <w:r w:rsidRPr="00D426D3">
              <w:rPr>
                <w:b/>
              </w:rPr>
              <w:t>KEY_3D_LOW</w:t>
            </w:r>
          </w:p>
        </w:tc>
        <w:tc>
          <w:tcPr>
            <w:tcW w:w="2880" w:type="dxa"/>
            <w:tcBorders>
              <w:top w:val="single" w:sz="6" w:space="0" w:color="auto"/>
              <w:left w:val="single" w:sz="6" w:space="0" w:color="auto"/>
              <w:bottom w:val="single" w:sz="6" w:space="0" w:color="auto"/>
              <w:right w:val="single" w:sz="6" w:space="0" w:color="auto"/>
            </w:tcBorders>
          </w:tcPr>
          <w:p w14:paraId="24A7D917" w14:textId="77777777" w:rsidR="00BC283E" w:rsidRPr="00D426D3" w:rsidRDefault="00BC283E" w:rsidP="00D40C8E">
            <w:pPr>
              <w:rPr>
                <w:b/>
              </w:rPr>
            </w:pPr>
            <w:r w:rsidRPr="00D426D3">
              <w:rPr>
                <w:b/>
              </w:rPr>
              <w:t>3D Key value, low color</w:t>
            </w:r>
          </w:p>
        </w:tc>
      </w:tr>
      <w:tr w:rsidR="00BC283E" w:rsidRPr="00D426D3" w14:paraId="615FF876"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74AB13D1" w14:textId="77777777" w:rsidR="00BC283E" w:rsidRPr="00D426D3" w:rsidRDefault="00BC283E" w:rsidP="00D40C8E">
            <w:pPr>
              <w:rPr>
                <w:b/>
              </w:rPr>
            </w:pPr>
            <w:r w:rsidRPr="00D426D3">
              <w:rPr>
                <w:b/>
              </w:rPr>
              <w:t>0x0164</w:t>
            </w:r>
          </w:p>
        </w:tc>
        <w:tc>
          <w:tcPr>
            <w:tcW w:w="2880" w:type="dxa"/>
            <w:tcBorders>
              <w:top w:val="single" w:sz="6" w:space="0" w:color="auto"/>
              <w:left w:val="single" w:sz="6" w:space="0" w:color="auto"/>
              <w:bottom w:val="single" w:sz="6" w:space="0" w:color="auto"/>
              <w:right w:val="single" w:sz="6" w:space="0" w:color="auto"/>
            </w:tcBorders>
          </w:tcPr>
          <w:p w14:paraId="62243109" w14:textId="77777777" w:rsidR="00BC283E" w:rsidRPr="00D426D3" w:rsidRDefault="00BC283E" w:rsidP="00D40C8E">
            <w:pPr>
              <w:rPr>
                <w:b/>
              </w:rPr>
            </w:pPr>
            <w:r w:rsidRPr="00D426D3">
              <w:rPr>
                <w:b/>
              </w:rPr>
              <w:t>KEY_3D_HI</w:t>
            </w:r>
          </w:p>
        </w:tc>
        <w:tc>
          <w:tcPr>
            <w:tcW w:w="2880" w:type="dxa"/>
            <w:tcBorders>
              <w:top w:val="single" w:sz="6" w:space="0" w:color="auto"/>
              <w:left w:val="single" w:sz="6" w:space="0" w:color="auto"/>
              <w:bottom w:val="single" w:sz="6" w:space="0" w:color="auto"/>
              <w:right w:val="single" w:sz="6" w:space="0" w:color="auto"/>
            </w:tcBorders>
          </w:tcPr>
          <w:p w14:paraId="217A06B4" w14:textId="77777777" w:rsidR="00BC283E" w:rsidRPr="00D426D3" w:rsidRDefault="00BC283E" w:rsidP="00D40C8E">
            <w:pPr>
              <w:rPr>
                <w:b/>
              </w:rPr>
            </w:pPr>
            <w:r w:rsidRPr="00D426D3">
              <w:rPr>
                <w:b/>
              </w:rPr>
              <w:t>3D Key value, High color</w:t>
            </w:r>
          </w:p>
        </w:tc>
      </w:tr>
      <w:tr w:rsidR="00BC283E" w:rsidRPr="00D426D3" w14:paraId="05919EB2"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39CBB53D" w14:textId="77777777" w:rsidR="00BC283E" w:rsidRPr="00D426D3" w:rsidRDefault="00BC283E" w:rsidP="00D40C8E">
            <w:pPr>
              <w:rPr>
                <w:b/>
              </w:rPr>
            </w:pPr>
            <w:r w:rsidRPr="00D426D3">
              <w:rPr>
                <w:b/>
              </w:rPr>
              <w:t>0x0168</w:t>
            </w:r>
          </w:p>
        </w:tc>
        <w:tc>
          <w:tcPr>
            <w:tcW w:w="2880" w:type="dxa"/>
            <w:tcBorders>
              <w:top w:val="single" w:sz="6" w:space="0" w:color="auto"/>
              <w:left w:val="single" w:sz="6" w:space="0" w:color="auto"/>
              <w:bottom w:val="single" w:sz="6" w:space="0" w:color="auto"/>
              <w:right w:val="single" w:sz="6" w:space="0" w:color="auto"/>
            </w:tcBorders>
          </w:tcPr>
          <w:p w14:paraId="56F4ADFD" w14:textId="77777777" w:rsidR="00BC283E" w:rsidRPr="00D426D3" w:rsidRDefault="00BC283E" w:rsidP="00D40C8E">
            <w:pPr>
              <w:rPr>
                <w:b/>
              </w:rPr>
            </w:pPr>
            <w:r w:rsidRPr="00D426D3">
              <w:rPr>
                <w:b/>
              </w:rPr>
              <w:t>CMD</w:t>
            </w:r>
          </w:p>
        </w:tc>
        <w:tc>
          <w:tcPr>
            <w:tcW w:w="2880" w:type="dxa"/>
            <w:tcBorders>
              <w:top w:val="single" w:sz="6" w:space="0" w:color="auto"/>
              <w:left w:val="single" w:sz="6" w:space="0" w:color="auto"/>
              <w:bottom w:val="single" w:sz="6" w:space="0" w:color="auto"/>
              <w:right w:val="single" w:sz="6" w:space="0" w:color="auto"/>
            </w:tcBorders>
          </w:tcPr>
          <w:p w14:paraId="03C3B208" w14:textId="77777777" w:rsidR="00BC283E" w:rsidRPr="00D426D3" w:rsidRDefault="00BC283E" w:rsidP="00D40C8E">
            <w:pPr>
              <w:rPr>
                <w:b/>
              </w:rPr>
            </w:pPr>
            <w:r w:rsidRPr="00D426D3">
              <w:rPr>
                <w:b/>
              </w:rPr>
              <w:t>Command Register</w:t>
            </w:r>
          </w:p>
        </w:tc>
      </w:tr>
      <w:tr w:rsidR="00BC283E" w:rsidRPr="00D426D3" w14:paraId="1C834C30"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3E81D893" w14:textId="77777777" w:rsidR="00BC283E" w:rsidRPr="00D426D3" w:rsidRDefault="00BC283E" w:rsidP="00D40C8E">
            <w:pPr>
              <w:rPr>
                <w:b/>
              </w:rPr>
            </w:pPr>
            <w:r w:rsidRPr="00D426D3">
              <w:rPr>
                <w:b/>
              </w:rPr>
              <w:t>0x016C</w:t>
            </w:r>
          </w:p>
        </w:tc>
        <w:tc>
          <w:tcPr>
            <w:tcW w:w="2880" w:type="dxa"/>
            <w:tcBorders>
              <w:top w:val="single" w:sz="6" w:space="0" w:color="auto"/>
              <w:left w:val="single" w:sz="6" w:space="0" w:color="auto"/>
              <w:bottom w:val="single" w:sz="6" w:space="0" w:color="auto"/>
              <w:right w:val="single" w:sz="6" w:space="0" w:color="auto"/>
            </w:tcBorders>
          </w:tcPr>
          <w:p w14:paraId="165E44F0" w14:textId="77777777" w:rsidR="00BC283E" w:rsidRPr="00D426D3" w:rsidRDefault="00BC283E" w:rsidP="00D40C8E">
            <w:pPr>
              <w:rPr>
                <w:b/>
              </w:rPr>
            </w:pPr>
            <w:r w:rsidRPr="00D426D3">
              <w:rPr>
                <w:b/>
              </w:rPr>
              <w:t>A_CNTRL</w:t>
            </w:r>
          </w:p>
        </w:tc>
        <w:tc>
          <w:tcPr>
            <w:tcW w:w="2880" w:type="dxa"/>
            <w:tcBorders>
              <w:top w:val="single" w:sz="6" w:space="0" w:color="auto"/>
              <w:left w:val="single" w:sz="6" w:space="0" w:color="auto"/>
              <w:bottom w:val="single" w:sz="6" w:space="0" w:color="auto"/>
              <w:right w:val="single" w:sz="6" w:space="0" w:color="auto"/>
            </w:tcBorders>
          </w:tcPr>
          <w:p w14:paraId="3987743E" w14:textId="77777777" w:rsidR="00BC283E" w:rsidRPr="00D426D3" w:rsidRDefault="00BC283E" w:rsidP="00D40C8E">
            <w:pPr>
              <w:rPr>
                <w:b/>
              </w:rPr>
            </w:pPr>
            <w:r w:rsidRPr="00D426D3">
              <w:rPr>
                <w:b/>
              </w:rPr>
              <w:t>Alpha Control Register</w:t>
            </w:r>
          </w:p>
        </w:tc>
      </w:tr>
      <w:tr w:rsidR="00BC283E" w:rsidRPr="00D426D3" w14:paraId="7DCAB584"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740E82DC" w14:textId="77777777" w:rsidR="00BC283E" w:rsidRPr="00D426D3" w:rsidRDefault="00BC283E" w:rsidP="00D40C8E">
            <w:pPr>
              <w:rPr>
                <w:b/>
              </w:rPr>
            </w:pPr>
            <w:r w:rsidRPr="00D426D3">
              <w:rPr>
                <w:b/>
              </w:rPr>
              <w:t>0x0170</w:t>
            </w:r>
          </w:p>
        </w:tc>
        <w:tc>
          <w:tcPr>
            <w:tcW w:w="2880" w:type="dxa"/>
            <w:tcBorders>
              <w:top w:val="single" w:sz="6" w:space="0" w:color="auto"/>
              <w:left w:val="single" w:sz="6" w:space="0" w:color="auto"/>
              <w:bottom w:val="single" w:sz="6" w:space="0" w:color="auto"/>
              <w:right w:val="single" w:sz="6" w:space="0" w:color="auto"/>
            </w:tcBorders>
          </w:tcPr>
          <w:p w14:paraId="6BBF1F51" w14:textId="77777777" w:rsidR="00BC283E" w:rsidRPr="00D426D3" w:rsidRDefault="00BC283E" w:rsidP="00D40C8E">
            <w:pPr>
              <w:rPr>
                <w:b/>
              </w:rPr>
            </w:pPr>
            <w:r w:rsidRPr="00D426D3">
              <w:rPr>
                <w:b/>
              </w:rPr>
              <w:t>3D_CNTRL</w:t>
            </w:r>
          </w:p>
        </w:tc>
        <w:tc>
          <w:tcPr>
            <w:tcW w:w="2880" w:type="dxa"/>
            <w:tcBorders>
              <w:top w:val="single" w:sz="6" w:space="0" w:color="auto"/>
              <w:left w:val="single" w:sz="6" w:space="0" w:color="auto"/>
              <w:bottom w:val="single" w:sz="6" w:space="0" w:color="auto"/>
              <w:right w:val="single" w:sz="6" w:space="0" w:color="auto"/>
            </w:tcBorders>
          </w:tcPr>
          <w:p w14:paraId="1E2147C3" w14:textId="77777777" w:rsidR="00BC283E" w:rsidRPr="00D426D3" w:rsidRDefault="00BC283E" w:rsidP="00D40C8E">
            <w:pPr>
              <w:rPr>
                <w:b/>
              </w:rPr>
            </w:pPr>
            <w:r w:rsidRPr="00D426D3">
              <w:rPr>
                <w:b/>
              </w:rPr>
              <w:t>3D Control Register</w:t>
            </w:r>
          </w:p>
        </w:tc>
      </w:tr>
      <w:tr w:rsidR="00BC283E" w:rsidRPr="00D426D3" w14:paraId="4AAE31C0"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64A27333" w14:textId="77777777" w:rsidR="00BC283E" w:rsidRPr="00D426D3" w:rsidRDefault="00BC283E" w:rsidP="00D40C8E">
            <w:pPr>
              <w:rPr>
                <w:b/>
              </w:rPr>
            </w:pPr>
            <w:r w:rsidRPr="00D426D3">
              <w:rPr>
                <w:b/>
              </w:rPr>
              <w:t>0x0174</w:t>
            </w:r>
          </w:p>
        </w:tc>
        <w:tc>
          <w:tcPr>
            <w:tcW w:w="2880" w:type="dxa"/>
            <w:tcBorders>
              <w:top w:val="single" w:sz="6" w:space="0" w:color="auto"/>
              <w:left w:val="single" w:sz="6" w:space="0" w:color="auto"/>
              <w:bottom w:val="single" w:sz="6" w:space="0" w:color="auto"/>
              <w:right w:val="single" w:sz="6" w:space="0" w:color="auto"/>
            </w:tcBorders>
          </w:tcPr>
          <w:p w14:paraId="472A5B3F" w14:textId="77777777" w:rsidR="00BC283E" w:rsidRPr="00D426D3" w:rsidRDefault="00BC283E" w:rsidP="00D40C8E">
            <w:pPr>
              <w:rPr>
                <w:b/>
              </w:rPr>
            </w:pPr>
            <w:r w:rsidRPr="00D426D3">
              <w:rPr>
                <w:b/>
              </w:rPr>
              <w:t>TEX_CNTRL</w:t>
            </w:r>
          </w:p>
        </w:tc>
        <w:tc>
          <w:tcPr>
            <w:tcW w:w="2880" w:type="dxa"/>
            <w:tcBorders>
              <w:top w:val="single" w:sz="6" w:space="0" w:color="auto"/>
              <w:left w:val="single" w:sz="6" w:space="0" w:color="auto"/>
              <w:bottom w:val="single" w:sz="6" w:space="0" w:color="auto"/>
              <w:right w:val="single" w:sz="6" w:space="0" w:color="auto"/>
            </w:tcBorders>
          </w:tcPr>
          <w:p w14:paraId="3EFB530F" w14:textId="77777777" w:rsidR="00BC283E" w:rsidRPr="00D426D3" w:rsidRDefault="00BC283E" w:rsidP="00D40C8E">
            <w:pPr>
              <w:rPr>
                <w:b/>
              </w:rPr>
            </w:pPr>
            <w:r w:rsidRPr="00D426D3">
              <w:rPr>
                <w:b/>
              </w:rPr>
              <w:t>Texture Control Register</w:t>
            </w:r>
          </w:p>
        </w:tc>
      </w:tr>
      <w:tr w:rsidR="00BC283E" w:rsidRPr="00D426D3" w14:paraId="4CD15BAD"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17B781A6" w14:textId="77777777" w:rsidR="00BC283E" w:rsidRPr="00D426D3" w:rsidRDefault="00BC283E" w:rsidP="00D40C8E">
            <w:pPr>
              <w:rPr>
                <w:b/>
              </w:rPr>
            </w:pPr>
            <w:r w:rsidRPr="00D426D3">
              <w:rPr>
                <w:b/>
              </w:rPr>
              <w:t>0x0178</w:t>
            </w:r>
          </w:p>
        </w:tc>
        <w:tc>
          <w:tcPr>
            <w:tcW w:w="2880" w:type="dxa"/>
            <w:tcBorders>
              <w:top w:val="single" w:sz="6" w:space="0" w:color="auto"/>
              <w:left w:val="single" w:sz="6" w:space="0" w:color="auto"/>
              <w:bottom w:val="single" w:sz="6" w:space="0" w:color="auto"/>
              <w:right w:val="single" w:sz="6" w:space="0" w:color="auto"/>
            </w:tcBorders>
          </w:tcPr>
          <w:p w14:paraId="75F56A2F" w14:textId="77777777" w:rsidR="00BC283E" w:rsidRPr="00D426D3" w:rsidRDefault="00BC283E" w:rsidP="00D40C8E">
            <w:pPr>
              <w:rPr>
                <w:b/>
              </w:rPr>
            </w:pPr>
            <w:r w:rsidRPr="00D426D3">
              <w:rPr>
                <w:b/>
              </w:rPr>
              <w:t>CP0</w:t>
            </w:r>
          </w:p>
        </w:tc>
        <w:tc>
          <w:tcPr>
            <w:tcW w:w="2880" w:type="dxa"/>
            <w:tcBorders>
              <w:top w:val="single" w:sz="6" w:space="0" w:color="auto"/>
              <w:left w:val="single" w:sz="6" w:space="0" w:color="auto"/>
              <w:bottom w:val="single" w:sz="6" w:space="0" w:color="auto"/>
              <w:right w:val="single" w:sz="6" w:space="0" w:color="auto"/>
            </w:tcBorders>
          </w:tcPr>
          <w:p w14:paraId="62F785B5" w14:textId="77777777" w:rsidR="00BC283E" w:rsidRPr="00D426D3" w:rsidRDefault="00BC283E" w:rsidP="00D40C8E">
            <w:pPr>
              <w:rPr>
                <w:b/>
              </w:rPr>
            </w:pPr>
            <w:r w:rsidRPr="00D426D3">
              <w:rPr>
                <w:b/>
              </w:rPr>
              <w:t>Command Parameter 0</w:t>
            </w:r>
          </w:p>
        </w:tc>
      </w:tr>
      <w:tr w:rsidR="00BC283E" w:rsidRPr="00D426D3" w14:paraId="52752CEC"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16B6DD68" w14:textId="77777777" w:rsidR="00BC283E" w:rsidRPr="00D426D3" w:rsidRDefault="00BC283E" w:rsidP="00D40C8E">
            <w:pPr>
              <w:rPr>
                <w:b/>
              </w:rPr>
            </w:pPr>
            <w:r w:rsidRPr="00D426D3">
              <w:rPr>
                <w:b/>
              </w:rPr>
              <w:t>0x017C</w:t>
            </w:r>
          </w:p>
        </w:tc>
        <w:tc>
          <w:tcPr>
            <w:tcW w:w="2880" w:type="dxa"/>
            <w:tcBorders>
              <w:top w:val="single" w:sz="6" w:space="0" w:color="auto"/>
              <w:left w:val="single" w:sz="6" w:space="0" w:color="auto"/>
              <w:bottom w:val="single" w:sz="6" w:space="0" w:color="auto"/>
              <w:right w:val="single" w:sz="6" w:space="0" w:color="auto"/>
            </w:tcBorders>
          </w:tcPr>
          <w:p w14:paraId="0058A54B" w14:textId="77777777" w:rsidR="00BC283E" w:rsidRPr="00D426D3" w:rsidRDefault="00BC283E" w:rsidP="00D40C8E">
            <w:pPr>
              <w:rPr>
                <w:b/>
              </w:rPr>
            </w:pPr>
            <w:r w:rsidRPr="00D426D3">
              <w:rPr>
                <w:b/>
              </w:rPr>
              <w:t>CP1</w:t>
            </w:r>
          </w:p>
        </w:tc>
        <w:tc>
          <w:tcPr>
            <w:tcW w:w="2880" w:type="dxa"/>
            <w:tcBorders>
              <w:top w:val="single" w:sz="6" w:space="0" w:color="auto"/>
              <w:left w:val="single" w:sz="6" w:space="0" w:color="auto"/>
              <w:bottom w:val="single" w:sz="6" w:space="0" w:color="auto"/>
              <w:right w:val="single" w:sz="6" w:space="0" w:color="auto"/>
            </w:tcBorders>
          </w:tcPr>
          <w:p w14:paraId="63C9DECC" w14:textId="77777777" w:rsidR="00BC283E" w:rsidRPr="00D426D3" w:rsidRDefault="00BC283E" w:rsidP="00D40C8E">
            <w:pPr>
              <w:rPr>
                <w:b/>
              </w:rPr>
            </w:pPr>
            <w:r w:rsidRPr="00D426D3">
              <w:rPr>
                <w:b/>
              </w:rPr>
              <w:t>Command Parameter 1</w:t>
            </w:r>
          </w:p>
        </w:tc>
      </w:tr>
      <w:tr w:rsidR="00BC283E" w:rsidRPr="00D426D3" w14:paraId="576E9EB9"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744948C6" w14:textId="77777777" w:rsidR="00BC283E" w:rsidRPr="00D426D3" w:rsidRDefault="00BC283E" w:rsidP="00D40C8E">
            <w:pPr>
              <w:rPr>
                <w:b/>
              </w:rPr>
            </w:pPr>
            <w:r w:rsidRPr="00D426D3">
              <w:rPr>
                <w:b/>
              </w:rPr>
              <w:t>0x0180</w:t>
            </w:r>
          </w:p>
        </w:tc>
        <w:tc>
          <w:tcPr>
            <w:tcW w:w="2880" w:type="dxa"/>
            <w:tcBorders>
              <w:top w:val="single" w:sz="6" w:space="0" w:color="auto"/>
              <w:left w:val="single" w:sz="6" w:space="0" w:color="auto"/>
              <w:bottom w:val="single" w:sz="6" w:space="0" w:color="auto"/>
              <w:right w:val="single" w:sz="6" w:space="0" w:color="auto"/>
            </w:tcBorders>
          </w:tcPr>
          <w:p w14:paraId="3A79DB7A" w14:textId="77777777" w:rsidR="00BC283E" w:rsidRPr="00D426D3" w:rsidRDefault="00BC283E" w:rsidP="00D40C8E">
            <w:pPr>
              <w:rPr>
                <w:b/>
              </w:rPr>
            </w:pPr>
            <w:r w:rsidRPr="00D426D3">
              <w:rPr>
                <w:b/>
              </w:rPr>
              <w:t>CP2</w:t>
            </w:r>
          </w:p>
        </w:tc>
        <w:tc>
          <w:tcPr>
            <w:tcW w:w="2880" w:type="dxa"/>
            <w:tcBorders>
              <w:top w:val="single" w:sz="6" w:space="0" w:color="auto"/>
              <w:left w:val="single" w:sz="6" w:space="0" w:color="auto"/>
              <w:bottom w:val="single" w:sz="6" w:space="0" w:color="auto"/>
              <w:right w:val="single" w:sz="6" w:space="0" w:color="auto"/>
            </w:tcBorders>
          </w:tcPr>
          <w:p w14:paraId="6FE5A16C" w14:textId="77777777" w:rsidR="00BC283E" w:rsidRPr="00D426D3" w:rsidRDefault="00BC283E" w:rsidP="00D40C8E">
            <w:pPr>
              <w:rPr>
                <w:b/>
              </w:rPr>
            </w:pPr>
            <w:r w:rsidRPr="00D426D3">
              <w:rPr>
                <w:b/>
              </w:rPr>
              <w:t>Command Parameter 2</w:t>
            </w:r>
          </w:p>
        </w:tc>
      </w:tr>
      <w:tr w:rsidR="00BC283E" w:rsidRPr="00D426D3" w14:paraId="1216319D"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49CC0E07" w14:textId="77777777" w:rsidR="00BC283E" w:rsidRPr="00D426D3" w:rsidRDefault="00BC283E" w:rsidP="00D40C8E">
            <w:pPr>
              <w:rPr>
                <w:b/>
              </w:rPr>
            </w:pPr>
            <w:r w:rsidRPr="00D426D3">
              <w:rPr>
                <w:b/>
              </w:rPr>
              <w:t>0x0184</w:t>
            </w:r>
          </w:p>
        </w:tc>
        <w:tc>
          <w:tcPr>
            <w:tcW w:w="2880" w:type="dxa"/>
            <w:tcBorders>
              <w:top w:val="single" w:sz="6" w:space="0" w:color="auto"/>
              <w:left w:val="single" w:sz="6" w:space="0" w:color="auto"/>
              <w:bottom w:val="single" w:sz="6" w:space="0" w:color="auto"/>
              <w:right w:val="single" w:sz="6" w:space="0" w:color="auto"/>
            </w:tcBorders>
          </w:tcPr>
          <w:p w14:paraId="3442EED2" w14:textId="77777777" w:rsidR="00BC283E" w:rsidRPr="00D426D3" w:rsidRDefault="00BC283E" w:rsidP="00D40C8E">
            <w:pPr>
              <w:rPr>
                <w:b/>
              </w:rPr>
            </w:pPr>
            <w:r w:rsidRPr="00D426D3">
              <w:rPr>
                <w:b/>
              </w:rPr>
              <w:t>CP3</w:t>
            </w:r>
          </w:p>
        </w:tc>
        <w:tc>
          <w:tcPr>
            <w:tcW w:w="2880" w:type="dxa"/>
            <w:tcBorders>
              <w:top w:val="single" w:sz="6" w:space="0" w:color="auto"/>
              <w:left w:val="single" w:sz="6" w:space="0" w:color="auto"/>
              <w:bottom w:val="single" w:sz="6" w:space="0" w:color="auto"/>
              <w:right w:val="single" w:sz="6" w:space="0" w:color="auto"/>
            </w:tcBorders>
          </w:tcPr>
          <w:p w14:paraId="06D0C4AF" w14:textId="77777777" w:rsidR="00BC283E" w:rsidRPr="00D426D3" w:rsidRDefault="00BC283E" w:rsidP="00D40C8E">
            <w:pPr>
              <w:rPr>
                <w:b/>
              </w:rPr>
            </w:pPr>
            <w:r w:rsidRPr="00D426D3">
              <w:rPr>
                <w:b/>
              </w:rPr>
              <w:t>Command Parameter 3</w:t>
            </w:r>
          </w:p>
        </w:tc>
      </w:tr>
      <w:tr w:rsidR="00BC283E" w:rsidRPr="00D426D3" w14:paraId="64B131AC"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787A04CF" w14:textId="77777777" w:rsidR="00BC283E" w:rsidRPr="00D426D3" w:rsidRDefault="00BC283E" w:rsidP="00D40C8E">
            <w:pPr>
              <w:rPr>
                <w:b/>
              </w:rPr>
            </w:pPr>
            <w:r w:rsidRPr="00D426D3">
              <w:rPr>
                <w:b/>
              </w:rPr>
              <w:t>0x0188</w:t>
            </w:r>
          </w:p>
        </w:tc>
        <w:tc>
          <w:tcPr>
            <w:tcW w:w="2880" w:type="dxa"/>
            <w:tcBorders>
              <w:top w:val="single" w:sz="6" w:space="0" w:color="auto"/>
              <w:left w:val="single" w:sz="6" w:space="0" w:color="auto"/>
              <w:bottom w:val="single" w:sz="6" w:space="0" w:color="auto"/>
              <w:right w:val="single" w:sz="6" w:space="0" w:color="auto"/>
            </w:tcBorders>
          </w:tcPr>
          <w:p w14:paraId="7C1782EA" w14:textId="77777777" w:rsidR="00BC283E" w:rsidRPr="00D426D3" w:rsidRDefault="00BC283E" w:rsidP="00D40C8E">
            <w:pPr>
              <w:rPr>
                <w:b/>
              </w:rPr>
            </w:pPr>
            <w:r w:rsidRPr="00D426D3">
              <w:rPr>
                <w:b/>
              </w:rPr>
              <w:t>CP4</w:t>
            </w:r>
          </w:p>
        </w:tc>
        <w:tc>
          <w:tcPr>
            <w:tcW w:w="2880" w:type="dxa"/>
            <w:tcBorders>
              <w:top w:val="single" w:sz="6" w:space="0" w:color="auto"/>
              <w:left w:val="single" w:sz="6" w:space="0" w:color="auto"/>
              <w:bottom w:val="single" w:sz="6" w:space="0" w:color="auto"/>
              <w:right w:val="single" w:sz="6" w:space="0" w:color="auto"/>
            </w:tcBorders>
          </w:tcPr>
          <w:p w14:paraId="2D0645D1" w14:textId="77777777" w:rsidR="00BC283E" w:rsidRPr="00D426D3" w:rsidRDefault="00BC283E" w:rsidP="00D40C8E">
            <w:pPr>
              <w:rPr>
                <w:b/>
              </w:rPr>
            </w:pPr>
            <w:r w:rsidRPr="00D426D3">
              <w:rPr>
                <w:b/>
              </w:rPr>
              <w:t>Command Parameter 4</w:t>
            </w:r>
          </w:p>
        </w:tc>
      </w:tr>
      <w:tr w:rsidR="00BC283E" w:rsidRPr="00D426D3" w14:paraId="2A0023F9"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7CCB9003" w14:textId="77777777" w:rsidR="00BC283E" w:rsidRPr="00D426D3" w:rsidRDefault="00BC283E" w:rsidP="00D40C8E">
            <w:pPr>
              <w:rPr>
                <w:b/>
              </w:rPr>
            </w:pPr>
            <w:r w:rsidRPr="00D426D3">
              <w:rPr>
                <w:b/>
              </w:rPr>
              <w:t>0x018C</w:t>
            </w:r>
          </w:p>
        </w:tc>
        <w:tc>
          <w:tcPr>
            <w:tcW w:w="2880" w:type="dxa"/>
            <w:tcBorders>
              <w:top w:val="single" w:sz="6" w:space="0" w:color="auto"/>
              <w:left w:val="single" w:sz="6" w:space="0" w:color="auto"/>
              <w:bottom w:val="single" w:sz="6" w:space="0" w:color="auto"/>
              <w:right w:val="single" w:sz="6" w:space="0" w:color="auto"/>
            </w:tcBorders>
          </w:tcPr>
          <w:p w14:paraId="2860BEF3" w14:textId="77777777" w:rsidR="00BC283E" w:rsidRPr="00D426D3" w:rsidRDefault="00BC283E" w:rsidP="00D40C8E">
            <w:pPr>
              <w:rPr>
                <w:b/>
              </w:rPr>
            </w:pPr>
            <w:r w:rsidRPr="00D426D3">
              <w:rPr>
                <w:b/>
              </w:rPr>
              <w:t>CP5</w:t>
            </w:r>
          </w:p>
        </w:tc>
        <w:tc>
          <w:tcPr>
            <w:tcW w:w="2880" w:type="dxa"/>
            <w:tcBorders>
              <w:top w:val="single" w:sz="6" w:space="0" w:color="auto"/>
              <w:left w:val="single" w:sz="6" w:space="0" w:color="auto"/>
              <w:bottom w:val="single" w:sz="6" w:space="0" w:color="auto"/>
              <w:right w:val="single" w:sz="6" w:space="0" w:color="auto"/>
            </w:tcBorders>
          </w:tcPr>
          <w:p w14:paraId="228A2D7F" w14:textId="77777777" w:rsidR="00BC283E" w:rsidRPr="00D426D3" w:rsidRDefault="00BC283E" w:rsidP="00D40C8E">
            <w:pPr>
              <w:rPr>
                <w:b/>
              </w:rPr>
            </w:pPr>
            <w:r w:rsidRPr="00D426D3">
              <w:rPr>
                <w:b/>
              </w:rPr>
              <w:t>Command Parameter 5</w:t>
            </w:r>
          </w:p>
        </w:tc>
      </w:tr>
      <w:tr w:rsidR="00BC283E" w:rsidRPr="00D426D3" w14:paraId="5B9CC484"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6270E232" w14:textId="77777777" w:rsidR="00BC283E" w:rsidRPr="00D426D3" w:rsidRDefault="00BC283E" w:rsidP="00D40C8E">
            <w:pPr>
              <w:rPr>
                <w:b/>
              </w:rPr>
            </w:pPr>
            <w:r w:rsidRPr="00D426D3">
              <w:rPr>
                <w:b/>
              </w:rPr>
              <w:t>0x0190</w:t>
            </w:r>
          </w:p>
        </w:tc>
        <w:tc>
          <w:tcPr>
            <w:tcW w:w="2880" w:type="dxa"/>
            <w:tcBorders>
              <w:top w:val="single" w:sz="6" w:space="0" w:color="auto"/>
              <w:left w:val="single" w:sz="6" w:space="0" w:color="auto"/>
              <w:bottom w:val="single" w:sz="6" w:space="0" w:color="auto"/>
              <w:right w:val="single" w:sz="6" w:space="0" w:color="auto"/>
            </w:tcBorders>
          </w:tcPr>
          <w:p w14:paraId="1FA270BB" w14:textId="77777777" w:rsidR="00BC283E" w:rsidRPr="00D426D3" w:rsidRDefault="00BC283E" w:rsidP="00D40C8E">
            <w:pPr>
              <w:rPr>
                <w:b/>
              </w:rPr>
            </w:pPr>
            <w:r w:rsidRPr="00D426D3">
              <w:rPr>
                <w:b/>
              </w:rPr>
              <w:t>CP6</w:t>
            </w:r>
          </w:p>
        </w:tc>
        <w:tc>
          <w:tcPr>
            <w:tcW w:w="2880" w:type="dxa"/>
            <w:tcBorders>
              <w:top w:val="single" w:sz="6" w:space="0" w:color="auto"/>
              <w:left w:val="single" w:sz="6" w:space="0" w:color="auto"/>
              <w:bottom w:val="single" w:sz="6" w:space="0" w:color="auto"/>
              <w:right w:val="single" w:sz="6" w:space="0" w:color="auto"/>
            </w:tcBorders>
          </w:tcPr>
          <w:p w14:paraId="35CB843C" w14:textId="77777777" w:rsidR="00BC283E" w:rsidRPr="00D426D3" w:rsidRDefault="00BC283E" w:rsidP="00D40C8E">
            <w:pPr>
              <w:rPr>
                <w:b/>
              </w:rPr>
            </w:pPr>
            <w:r w:rsidRPr="00D426D3">
              <w:rPr>
                <w:b/>
              </w:rPr>
              <w:t>Command Parameter 6</w:t>
            </w:r>
          </w:p>
        </w:tc>
      </w:tr>
      <w:tr w:rsidR="00BC283E" w:rsidRPr="00D426D3" w14:paraId="197537B8"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282BEA2D" w14:textId="77777777" w:rsidR="00BC283E" w:rsidRPr="00D426D3" w:rsidRDefault="00BC283E" w:rsidP="00D40C8E">
            <w:pPr>
              <w:rPr>
                <w:b/>
              </w:rPr>
            </w:pPr>
            <w:r w:rsidRPr="00D426D3">
              <w:rPr>
                <w:b/>
              </w:rPr>
              <w:t>0x0194</w:t>
            </w:r>
          </w:p>
        </w:tc>
        <w:tc>
          <w:tcPr>
            <w:tcW w:w="2880" w:type="dxa"/>
            <w:tcBorders>
              <w:top w:val="single" w:sz="6" w:space="0" w:color="auto"/>
              <w:left w:val="single" w:sz="6" w:space="0" w:color="auto"/>
              <w:bottom w:val="single" w:sz="6" w:space="0" w:color="auto"/>
              <w:right w:val="single" w:sz="6" w:space="0" w:color="auto"/>
            </w:tcBorders>
          </w:tcPr>
          <w:p w14:paraId="37C37B3E" w14:textId="77777777" w:rsidR="00BC283E" w:rsidRPr="00D426D3" w:rsidRDefault="00BC283E" w:rsidP="00D40C8E">
            <w:pPr>
              <w:rPr>
                <w:b/>
              </w:rPr>
            </w:pPr>
            <w:r w:rsidRPr="00D426D3">
              <w:rPr>
                <w:b/>
              </w:rPr>
              <w:t>CP7</w:t>
            </w:r>
          </w:p>
        </w:tc>
        <w:tc>
          <w:tcPr>
            <w:tcW w:w="2880" w:type="dxa"/>
            <w:tcBorders>
              <w:top w:val="single" w:sz="6" w:space="0" w:color="auto"/>
              <w:left w:val="single" w:sz="6" w:space="0" w:color="auto"/>
              <w:bottom w:val="single" w:sz="6" w:space="0" w:color="auto"/>
              <w:right w:val="single" w:sz="6" w:space="0" w:color="auto"/>
            </w:tcBorders>
          </w:tcPr>
          <w:p w14:paraId="615BCA85" w14:textId="77777777" w:rsidR="00BC283E" w:rsidRPr="00D426D3" w:rsidRDefault="00BC283E" w:rsidP="00D40C8E">
            <w:pPr>
              <w:rPr>
                <w:b/>
              </w:rPr>
            </w:pPr>
            <w:r w:rsidRPr="00D426D3">
              <w:rPr>
                <w:b/>
              </w:rPr>
              <w:t>Command Parameter 7</w:t>
            </w:r>
          </w:p>
        </w:tc>
      </w:tr>
      <w:tr w:rsidR="00BC283E" w:rsidRPr="00D426D3" w14:paraId="55AA1724"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40E75ACC" w14:textId="77777777" w:rsidR="00BC283E" w:rsidRPr="00D426D3" w:rsidRDefault="00BC283E" w:rsidP="00D40C8E">
            <w:pPr>
              <w:rPr>
                <w:b/>
              </w:rPr>
            </w:pPr>
            <w:r w:rsidRPr="00D426D3">
              <w:rPr>
                <w:b/>
              </w:rPr>
              <w:t>0x0198</w:t>
            </w:r>
          </w:p>
        </w:tc>
        <w:tc>
          <w:tcPr>
            <w:tcW w:w="2880" w:type="dxa"/>
            <w:tcBorders>
              <w:top w:val="single" w:sz="6" w:space="0" w:color="auto"/>
              <w:left w:val="single" w:sz="6" w:space="0" w:color="auto"/>
              <w:bottom w:val="single" w:sz="6" w:space="0" w:color="auto"/>
              <w:right w:val="single" w:sz="6" w:space="0" w:color="auto"/>
            </w:tcBorders>
          </w:tcPr>
          <w:p w14:paraId="06930C7E" w14:textId="77777777" w:rsidR="00BC283E" w:rsidRPr="00D426D3" w:rsidRDefault="00BC283E" w:rsidP="00D40C8E">
            <w:pPr>
              <w:rPr>
                <w:b/>
              </w:rPr>
            </w:pPr>
            <w:r w:rsidRPr="00D426D3">
              <w:rPr>
                <w:b/>
              </w:rPr>
              <w:t>CP8</w:t>
            </w:r>
          </w:p>
        </w:tc>
        <w:tc>
          <w:tcPr>
            <w:tcW w:w="2880" w:type="dxa"/>
            <w:tcBorders>
              <w:top w:val="single" w:sz="6" w:space="0" w:color="auto"/>
              <w:left w:val="single" w:sz="6" w:space="0" w:color="auto"/>
              <w:bottom w:val="single" w:sz="6" w:space="0" w:color="auto"/>
              <w:right w:val="single" w:sz="6" w:space="0" w:color="auto"/>
            </w:tcBorders>
          </w:tcPr>
          <w:p w14:paraId="52530315" w14:textId="77777777" w:rsidR="00BC283E" w:rsidRPr="00D426D3" w:rsidRDefault="00BC283E" w:rsidP="00D40C8E">
            <w:pPr>
              <w:rPr>
                <w:b/>
              </w:rPr>
            </w:pPr>
            <w:r w:rsidRPr="00D426D3">
              <w:rPr>
                <w:b/>
              </w:rPr>
              <w:t>Command Parameter 8</w:t>
            </w:r>
          </w:p>
        </w:tc>
      </w:tr>
      <w:tr w:rsidR="00BC283E" w:rsidRPr="00D426D3" w14:paraId="05E840BC"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7946AA19" w14:textId="77777777" w:rsidR="00BC283E" w:rsidRPr="00D426D3" w:rsidRDefault="00BC283E" w:rsidP="00D40C8E">
            <w:pPr>
              <w:rPr>
                <w:b/>
              </w:rPr>
            </w:pPr>
            <w:r w:rsidRPr="00D426D3">
              <w:rPr>
                <w:b/>
              </w:rPr>
              <w:t>0x019C</w:t>
            </w:r>
          </w:p>
        </w:tc>
        <w:tc>
          <w:tcPr>
            <w:tcW w:w="2880" w:type="dxa"/>
            <w:tcBorders>
              <w:top w:val="single" w:sz="6" w:space="0" w:color="auto"/>
              <w:left w:val="single" w:sz="6" w:space="0" w:color="auto"/>
              <w:bottom w:val="single" w:sz="6" w:space="0" w:color="auto"/>
              <w:right w:val="single" w:sz="6" w:space="0" w:color="auto"/>
            </w:tcBorders>
          </w:tcPr>
          <w:p w14:paraId="26F8821C" w14:textId="77777777" w:rsidR="00BC283E" w:rsidRPr="00D426D3" w:rsidRDefault="00BC283E" w:rsidP="00D40C8E">
            <w:pPr>
              <w:rPr>
                <w:b/>
              </w:rPr>
            </w:pPr>
            <w:r w:rsidRPr="00D426D3">
              <w:rPr>
                <w:b/>
              </w:rPr>
              <w:t>CP9</w:t>
            </w:r>
          </w:p>
        </w:tc>
        <w:tc>
          <w:tcPr>
            <w:tcW w:w="2880" w:type="dxa"/>
            <w:tcBorders>
              <w:top w:val="single" w:sz="6" w:space="0" w:color="auto"/>
              <w:left w:val="single" w:sz="6" w:space="0" w:color="auto"/>
              <w:bottom w:val="single" w:sz="6" w:space="0" w:color="auto"/>
              <w:right w:val="single" w:sz="6" w:space="0" w:color="auto"/>
            </w:tcBorders>
          </w:tcPr>
          <w:p w14:paraId="26A43DEC" w14:textId="77777777" w:rsidR="00BC283E" w:rsidRPr="00D426D3" w:rsidRDefault="00BC283E" w:rsidP="00D40C8E">
            <w:pPr>
              <w:rPr>
                <w:b/>
              </w:rPr>
            </w:pPr>
            <w:r w:rsidRPr="00D426D3">
              <w:rPr>
                <w:b/>
              </w:rPr>
              <w:t>Command Parameter 9</w:t>
            </w:r>
          </w:p>
        </w:tc>
      </w:tr>
      <w:tr w:rsidR="00BC283E" w:rsidRPr="00D426D3" w14:paraId="14C0BFE4"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3A08100A" w14:textId="77777777" w:rsidR="00BC283E" w:rsidRPr="00D426D3" w:rsidRDefault="00BC283E" w:rsidP="00D40C8E">
            <w:pPr>
              <w:rPr>
                <w:b/>
              </w:rPr>
            </w:pPr>
            <w:r w:rsidRPr="00D426D3">
              <w:rPr>
                <w:b/>
              </w:rPr>
              <w:t>0x01A0</w:t>
            </w:r>
          </w:p>
        </w:tc>
        <w:tc>
          <w:tcPr>
            <w:tcW w:w="2880" w:type="dxa"/>
            <w:tcBorders>
              <w:top w:val="single" w:sz="6" w:space="0" w:color="auto"/>
              <w:left w:val="single" w:sz="6" w:space="0" w:color="auto"/>
              <w:bottom w:val="single" w:sz="6" w:space="0" w:color="auto"/>
              <w:right w:val="single" w:sz="6" w:space="0" w:color="auto"/>
            </w:tcBorders>
          </w:tcPr>
          <w:p w14:paraId="625C1BC2" w14:textId="77777777" w:rsidR="00BC283E" w:rsidRPr="00D426D3" w:rsidRDefault="00BC283E" w:rsidP="00D40C8E">
            <w:pPr>
              <w:rPr>
                <w:b/>
              </w:rPr>
            </w:pPr>
            <w:r w:rsidRPr="00D426D3">
              <w:rPr>
                <w:b/>
              </w:rPr>
              <w:t>CP10</w:t>
            </w:r>
          </w:p>
        </w:tc>
        <w:tc>
          <w:tcPr>
            <w:tcW w:w="2880" w:type="dxa"/>
            <w:tcBorders>
              <w:top w:val="single" w:sz="6" w:space="0" w:color="auto"/>
              <w:left w:val="single" w:sz="6" w:space="0" w:color="auto"/>
              <w:bottom w:val="single" w:sz="6" w:space="0" w:color="auto"/>
              <w:right w:val="single" w:sz="6" w:space="0" w:color="auto"/>
            </w:tcBorders>
          </w:tcPr>
          <w:p w14:paraId="02A1D04D" w14:textId="77777777" w:rsidR="00BC283E" w:rsidRPr="00D426D3" w:rsidRDefault="00BC283E" w:rsidP="00D40C8E">
            <w:pPr>
              <w:rPr>
                <w:b/>
              </w:rPr>
            </w:pPr>
            <w:r w:rsidRPr="00D426D3">
              <w:rPr>
                <w:b/>
              </w:rPr>
              <w:t>Command Parameter 10</w:t>
            </w:r>
          </w:p>
        </w:tc>
      </w:tr>
      <w:tr w:rsidR="00BC283E" w:rsidRPr="00D426D3" w14:paraId="62FE053A"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418E3DDC" w14:textId="77777777" w:rsidR="00BC283E" w:rsidRPr="00D426D3" w:rsidRDefault="00BC283E" w:rsidP="00D40C8E">
            <w:pPr>
              <w:rPr>
                <w:b/>
              </w:rPr>
            </w:pPr>
            <w:r w:rsidRPr="00D426D3">
              <w:rPr>
                <w:b/>
              </w:rPr>
              <w:t>0x01A4</w:t>
            </w:r>
          </w:p>
        </w:tc>
        <w:tc>
          <w:tcPr>
            <w:tcW w:w="2880" w:type="dxa"/>
            <w:tcBorders>
              <w:top w:val="single" w:sz="6" w:space="0" w:color="auto"/>
              <w:left w:val="single" w:sz="6" w:space="0" w:color="auto"/>
              <w:bottom w:val="single" w:sz="6" w:space="0" w:color="auto"/>
              <w:right w:val="single" w:sz="6" w:space="0" w:color="auto"/>
            </w:tcBorders>
          </w:tcPr>
          <w:p w14:paraId="08E7FBF7" w14:textId="77777777" w:rsidR="00BC283E" w:rsidRPr="00D426D3" w:rsidRDefault="00BC283E" w:rsidP="00D40C8E">
            <w:pPr>
              <w:rPr>
                <w:b/>
              </w:rPr>
            </w:pPr>
            <w:r w:rsidRPr="00D426D3">
              <w:rPr>
                <w:b/>
              </w:rPr>
              <w:t>CP11</w:t>
            </w:r>
          </w:p>
        </w:tc>
        <w:tc>
          <w:tcPr>
            <w:tcW w:w="2880" w:type="dxa"/>
            <w:tcBorders>
              <w:top w:val="single" w:sz="6" w:space="0" w:color="auto"/>
              <w:left w:val="single" w:sz="6" w:space="0" w:color="auto"/>
              <w:bottom w:val="single" w:sz="6" w:space="0" w:color="auto"/>
              <w:right w:val="single" w:sz="6" w:space="0" w:color="auto"/>
            </w:tcBorders>
          </w:tcPr>
          <w:p w14:paraId="46B9DA71" w14:textId="77777777" w:rsidR="00BC283E" w:rsidRPr="00D426D3" w:rsidRDefault="00BC283E" w:rsidP="00D40C8E">
            <w:pPr>
              <w:rPr>
                <w:b/>
              </w:rPr>
            </w:pPr>
            <w:r w:rsidRPr="00D426D3">
              <w:rPr>
                <w:b/>
              </w:rPr>
              <w:t>Command Parameter 11</w:t>
            </w:r>
          </w:p>
        </w:tc>
      </w:tr>
      <w:tr w:rsidR="00BC283E" w:rsidRPr="00D426D3" w14:paraId="62D3F7C2"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461B7CA7" w14:textId="77777777" w:rsidR="00BC283E" w:rsidRPr="00D426D3" w:rsidRDefault="00BC283E" w:rsidP="00D40C8E">
            <w:pPr>
              <w:rPr>
                <w:b/>
              </w:rPr>
            </w:pPr>
            <w:r w:rsidRPr="00D426D3">
              <w:rPr>
                <w:b/>
              </w:rPr>
              <w:t>0x01A8</w:t>
            </w:r>
          </w:p>
        </w:tc>
        <w:tc>
          <w:tcPr>
            <w:tcW w:w="2880" w:type="dxa"/>
            <w:tcBorders>
              <w:top w:val="single" w:sz="6" w:space="0" w:color="auto"/>
              <w:left w:val="single" w:sz="6" w:space="0" w:color="auto"/>
              <w:bottom w:val="single" w:sz="6" w:space="0" w:color="auto"/>
              <w:right w:val="single" w:sz="6" w:space="0" w:color="auto"/>
            </w:tcBorders>
          </w:tcPr>
          <w:p w14:paraId="2789F2CE" w14:textId="77777777" w:rsidR="00BC283E" w:rsidRPr="00D426D3" w:rsidRDefault="00BC283E" w:rsidP="00D40C8E">
            <w:pPr>
              <w:rPr>
                <w:b/>
              </w:rPr>
            </w:pPr>
            <w:r w:rsidRPr="00D426D3">
              <w:rPr>
                <w:b/>
              </w:rPr>
              <w:t>CP12</w:t>
            </w:r>
          </w:p>
        </w:tc>
        <w:tc>
          <w:tcPr>
            <w:tcW w:w="2880" w:type="dxa"/>
            <w:tcBorders>
              <w:top w:val="single" w:sz="6" w:space="0" w:color="auto"/>
              <w:left w:val="single" w:sz="6" w:space="0" w:color="auto"/>
              <w:bottom w:val="single" w:sz="6" w:space="0" w:color="auto"/>
              <w:right w:val="single" w:sz="6" w:space="0" w:color="auto"/>
            </w:tcBorders>
          </w:tcPr>
          <w:p w14:paraId="72347E08" w14:textId="77777777" w:rsidR="00BC283E" w:rsidRPr="00D426D3" w:rsidRDefault="00BC283E" w:rsidP="00D40C8E">
            <w:pPr>
              <w:rPr>
                <w:b/>
              </w:rPr>
            </w:pPr>
            <w:r w:rsidRPr="00D426D3">
              <w:rPr>
                <w:b/>
              </w:rPr>
              <w:t>Command Parameter 12</w:t>
            </w:r>
          </w:p>
        </w:tc>
      </w:tr>
      <w:tr w:rsidR="00BC283E" w:rsidRPr="00D426D3" w14:paraId="761A1E1D"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78D4BB3E" w14:textId="77777777" w:rsidR="00BC283E" w:rsidRPr="00D426D3" w:rsidRDefault="00BC283E" w:rsidP="00D40C8E">
            <w:pPr>
              <w:rPr>
                <w:b/>
              </w:rPr>
            </w:pPr>
            <w:r w:rsidRPr="00D426D3">
              <w:rPr>
                <w:b/>
              </w:rPr>
              <w:t>0x01AC</w:t>
            </w:r>
          </w:p>
        </w:tc>
        <w:tc>
          <w:tcPr>
            <w:tcW w:w="2880" w:type="dxa"/>
            <w:tcBorders>
              <w:top w:val="single" w:sz="6" w:space="0" w:color="auto"/>
              <w:left w:val="single" w:sz="6" w:space="0" w:color="auto"/>
              <w:bottom w:val="single" w:sz="6" w:space="0" w:color="auto"/>
              <w:right w:val="single" w:sz="6" w:space="0" w:color="auto"/>
            </w:tcBorders>
          </w:tcPr>
          <w:p w14:paraId="14203DB3" w14:textId="77777777" w:rsidR="00BC283E" w:rsidRPr="00D426D3" w:rsidRDefault="00BC283E" w:rsidP="00D40C8E">
            <w:pPr>
              <w:rPr>
                <w:b/>
              </w:rPr>
            </w:pPr>
            <w:r w:rsidRPr="00D426D3">
              <w:rPr>
                <w:b/>
              </w:rPr>
              <w:t>CP13</w:t>
            </w:r>
          </w:p>
        </w:tc>
        <w:tc>
          <w:tcPr>
            <w:tcW w:w="2880" w:type="dxa"/>
            <w:tcBorders>
              <w:top w:val="single" w:sz="6" w:space="0" w:color="auto"/>
              <w:left w:val="single" w:sz="6" w:space="0" w:color="auto"/>
              <w:bottom w:val="single" w:sz="6" w:space="0" w:color="auto"/>
              <w:right w:val="single" w:sz="6" w:space="0" w:color="auto"/>
            </w:tcBorders>
          </w:tcPr>
          <w:p w14:paraId="33EBBF64" w14:textId="77777777" w:rsidR="00BC283E" w:rsidRPr="00D426D3" w:rsidRDefault="00BC283E" w:rsidP="00D40C8E">
            <w:pPr>
              <w:rPr>
                <w:b/>
              </w:rPr>
            </w:pPr>
            <w:r w:rsidRPr="00D426D3">
              <w:rPr>
                <w:b/>
              </w:rPr>
              <w:t>Command Parameter 13</w:t>
            </w:r>
          </w:p>
        </w:tc>
      </w:tr>
      <w:tr w:rsidR="00BC283E" w:rsidRPr="00D426D3" w14:paraId="7113FD7C"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630246FA" w14:textId="77777777" w:rsidR="00BC283E" w:rsidRPr="00D426D3" w:rsidRDefault="00BC283E" w:rsidP="00D40C8E">
            <w:pPr>
              <w:rPr>
                <w:b/>
              </w:rPr>
            </w:pPr>
            <w:r w:rsidRPr="00D426D3">
              <w:rPr>
                <w:b/>
              </w:rPr>
              <w:t>0x01B0</w:t>
            </w:r>
          </w:p>
        </w:tc>
        <w:tc>
          <w:tcPr>
            <w:tcW w:w="2880" w:type="dxa"/>
            <w:tcBorders>
              <w:top w:val="single" w:sz="6" w:space="0" w:color="auto"/>
              <w:left w:val="single" w:sz="6" w:space="0" w:color="auto"/>
              <w:bottom w:val="single" w:sz="6" w:space="0" w:color="auto"/>
              <w:right w:val="single" w:sz="6" w:space="0" w:color="auto"/>
            </w:tcBorders>
          </w:tcPr>
          <w:p w14:paraId="6969DC2E" w14:textId="77777777" w:rsidR="00BC283E" w:rsidRPr="00D426D3" w:rsidRDefault="00BC283E" w:rsidP="00D40C8E">
            <w:pPr>
              <w:rPr>
                <w:b/>
              </w:rPr>
            </w:pPr>
            <w:r w:rsidRPr="00D426D3">
              <w:rPr>
                <w:b/>
              </w:rPr>
              <w:t>CP14</w:t>
            </w:r>
          </w:p>
        </w:tc>
        <w:tc>
          <w:tcPr>
            <w:tcW w:w="2880" w:type="dxa"/>
            <w:tcBorders>
              <w:top w:val="single" w:sz="6" w:space="0" w:color="auto"/>
              <w:left w:val="single" w:sz="6" w:space="0" w:color="auto"/>
              <w:bottom w:val="single" w:sz="6" w:space="0" w:color="auto"/>
              <w:right w:val="single" w:sz="6" w:space="0" w:color="auto"/>
            </w:tcBorders>
          </w:tcPr>
          <w:p w14:paraId="1D30B81D" w14:textId="77777777" w:rsidR="00BC283E" w:rsidRPr="00D426D3" w:rsidRDefault="00BC283E" w:rsidP="00D40C8E">
            <w:pPr>
              <w:rPr>
                <w:b/>
              </w:rPr>
            </w:pPr>
            <w:r w:rsidRPr="00D426D3">
              <w:rPr>
                <w:b/>
              </w:rPr>
              <w:t>Command Parameter 14</w:t>
            </w:r>
          </w:p>
        </w:tc>
      </w:tr>
      <w:tr w:rsidR="00BC283E" w:rsidRPr="00D426D3" w14:paraId="66598789"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26F06CCB" w14:textId="77777777" w:rsidR="00BC283E" w:rsidRPr="00D426D3" w:rsidRDefault="00BC283E" w:rsidP="00D40C8E">
            <w:pPr>
              <w:rPr>
                <w:b/>
              </w:rPr>
            </w:pPr>
            <w:r w:rsidRPr="00D426D3">
              <w:rPr>
                <w:b/>
              </w:rPr>
              <w:t>0x01B4</w:t>
            </w:r>
          </w:p>
        </w:tc>
        <w:tc>
          <w:tcPr>
            <w:tcW w:w="2880" w:type="dxa"/>
            <w:tcBorders>
              <w:top w:val="single" w:sz="6" w:space="0" w:color="auto"/>
              <w:left w:val="single" w:sz="6" w:space="0" w:color="auto"/>
              <w:bottom w:val="single" w:sz="6" w:space="0" w:color="auto"/>
              <w:right w:val="single" w:sz="6" w:space="0" w:color="auto"/>
            </w:tcBorders>
          </w:tcPr>
          <w:p w14:paraId="708A6D34" w14:textId="77777777" w:rsidR="00BC283E" w:rsidRPr="00D426D3" w:rsidRDefault="00BC283E" w:rsidP="00D40C8E">
            <w:pPr>
              <w:rPr>
                <w:b/>
              </w:rPr>
            </w:pPr>
            <w:r w:rsidRPr="00D426D3">
              <w:rPr>
                <w:b/>
              </w:rPr>
              <w:t>CP15</w:t>
            </w:r>
          </w:p>
        </w:tc>
        <w:tc>
          <w:tcPr>
            <w:tcW w:w="2880" w:type="dxa"/>
            <w:tcBorders>
              <w:top w:val="single" w:sz="6" w:space="0" w:color="auto"/>
              <w:left w:val="single" w:sz="6" w:space="0" w:color="auto"/>
              <w:bottom w:val="single" w:sz="6" w:space="0" w:color="auto"/>
              <w:right w:val="single" w:sz="6" w:space="0" w:color="auto"/>
            </w:tcBorders>
          </w:tcPr>
          <w:p w14:paraId="098C4C58" w14:textId="77777777" w:rsidR="00BC283E" w:rsidRPr="00D426D3" w:rsidRDefault="00BC283E" w:rsidP="00D40C8E">
            <w:pPr>
              <w:rPr>
                <w:b/>
              </w:rPr>
            </w:pPr>
            <w:r w:rsidRPr="00D426D3">
              <w:rPr>
                <w:b/>
              </w:rPr>
              <w:t>Command Parameter 15</w:t>
            </w:r>
          </w:p>
        </w:tc>
      </w:tr>
      <w:tr w:rsidR="00BC283E" w:rsidRPr="00D426D3" w14:paraId="54C7149E"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13B17C1F" w14:textId="77777777" w:rsidR="00BC283E" w:rsidRPr="00D426D3" w:rsidRDefault="00BC283E" w:rsidP="00D40C8E">
            <w:pPr>
              <w:rPr>
                <w:b/>
              </w:rPr>
            </w:pPr>
            <w:r w:rsidRPr="00D426D3">
              <w:rPr>
                <w:b/>
              </w:rPr>
              <w:t>0x01B8</w:t>
            </w:r>
          </w:p>
        </w:tc>
        <w:tc>
          <w:tcPr>
            <w:tcW w:w="2880" w:type="dxa"/>
            <w:tcBorders>
              <w:top w:val="single" w:sz="6" w:space="0" w:color="auto"/>
              <w:left w:val="single" w:sz="6" w:space="0" w:color="auto"/>
              <w:bottom w:val="single" w:sz="6" w:space="0" w:color="auto"/>
              <w:right w:val="single" w:sz="6" w:space="0" w:color="auto"/>
            </w:tcBorders>
          </w:tcPr>
          <w:p w14:paraId="1AF37393" w14:textId="77777777" w:rsidR="00BC283E" w:rsidRPr="00D426D3" w:rsidRDefault="00BC283E" w:rsidP="00D40C8E">
            <w:pPr>
              <w:rPr>
                <w:b/>
              </w:rPr>
            </w:pPr>
            <w:r w:rsidRPr="00D426D3">
              <w:rPr>
                <w:b/>
              </w:rPr>
              <w:t>CP16</w:t>
            </w:r>
          </w:p>
        </w:tc>
        <w:tc>
          <w:tcPr>
            <w:tcW w:w="2880" w:type="dxa"/>
            <w:tcBorders>
              <w:top w:val="single" w:sz="6" w:space="0" w:color="auto"/>
              <w:left w:val="single" w:sz="6" w:space="0" w:color="auto"/>
              <w:bottom w:val="single" w:sz="6" w:space="0" w:color="auto"/>
              <w:right w:val="single" w:sz="6" w:space="0" w:color="auto"/>
            </w:tcBorders>
          </w:tcPr>
          <w:p w14:paraId="08A59EBB" w14:textId="77777777" w:rsidR="00BC283E" w:rsidRPr="00D426D3" w:rsidRDefault="00BC283E" w:rsidP="00D40C8E">
            <w:pPr>
              <w:rPr>
                <w:b/>
              </w:rPr>
            </w:pPr>
            <w:r w:rsidRPr="00D426D3">
              <w:rPr>
                <w:b/>
              </w:rPr>
              <w:t>Command Parameter 16</w:t>
            </w:r>
          </w:p>
        </w:tc>
      </w:tr>
      <w:tr w:rsidR="00BC283E" w:rsidRPr="00D426D3" w14:paraId="33B1ED28"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746EE370" w14:textId="77777777" w:rsidR="00BC283E" w:rsidRPr="00D426D3" w:rsidRDefault="00BC283E" w:rsidP="00D40C8E">
            <w:pPr>
              <w:rPr>
                <w:b/>
              </w:rPr>
            </w:pPr>
            <w:r w:rsidRPr="00D426D3">
              <w:rPr>
                <w:b/>
              </w:rPr>
              <w:t>0x01BC</w:t>
            </w:r>
          </w:p>
        </w:tc>
        <w:tc>
          <w:tcPr>
            <w:tcW w:w="2880" w:type="dxa"/>
            <w:tcBorders>
              <w:top w:val="single" w:sz="6" w:space="0" w:color="auto"/>
              <w:left w:val="single" w:sz="6" w:space="0" w:color="auto"/>
              <w:bottom w:val="single" w:sz="6" w:space="0" w:color="auto"/>
              <w:right w:val="single" w:sz="6" w:space="0" w:color="auto"/>
            </w:tcBorders>
          </w:tcPr>
          <w:p w14:paraId="5D182B0F" w14:textId="77777777" w:rsidR="00BC283E" w:rsidRPr="00D426D3" w:rsidRDefault="00BC283E" w:rsidP="00D40C8E">
            <w:pPr>
              <w:rPr>
                <w:b/>
              </w:rPr>
            </w:pPr>
            <w:r w:rsidRPr="00D426D3">
              <w:rPr>
                <w:b/>
              </w:rPr>
              <w:t>CP17</w:t>
            </w:r>
          </w:p>
        </w:tc>
        <w:tc>
          <w:tcPr>
            <w:tcW w:w="2880" w:type="dxa"/>
            <w:tcBorders>
              <w:top w:val="single" w:sz="6" w:space="0" w:color="auto"/>
              <w:left w:val="single" w:sz="6" w:space="0" w:color="auto"/>
              <w:bottom w:val="single" w:sz="6" w:space="0" w:color="auto"/>
              <w:right w:val="single" w:sz="6" w:space="0" w:color="auto"/>
            </w:tcBorders>
          </w:tcPr>
          <w:p w14:paraId="0338C388" w14:textId="77777777" w:rsidR="00BC283E" w:rsidRPr="00D426D3" w:rsidRDefault="00BC283E" w:rsidP="00D40C8E">
            <w:pPr>
              <w:rPr>
                <w:b/>
              </w:rPr>
            </w:pPr>
            <w:r w:rsidRPr="00D426D3">
              <w:rPr>
                <w:b/>
              </w:rPr>
              <w:t>Command Parameter 17</w:t>
            </w:r>
          </w:p>
        </w:tc>
      </w:tr>
      <w:tr w:rsidR="00BC283E" w:rsidRPr="00D426D3" w14:paraId="36DD19EA"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4BE3EC94" w14:textId="77777777" w:rsidR="00BC283E" w:rsidRPr="00D426D3" w:rsidRDefault="00BC283E" w:rsidP="00D40C8E">
            <w:pPr>
              <w:rPr>
                <w:b/>
              </w:rPr>
            </w:pPr>
            <w:r w:rsidRPr="00D426D3">
              <w:rPr>
                <w:b/>
              </w:rPr>
              <w:t>0x01C0</w:t>
            </w:r>
          </w:p>
        </w:tc>
        <w:tc>
          <w:tcPr>
            <w:tcW w:w="2880" w:type="dxa"/>
            <w:tcBorders>
              <w:top w:val="single" w:sz="6" w:space="0" w:color="auto"/>
              <w:left w:val="single" w:sz="6" w:space="0" w:color="auto"/>
              <w:bottom w:val="single" w:sz="6" w:space="0" w:color="auto"/>
              <w:right w:val="single" w:sz="6" w:space="0" w:color="auto"/>
            </w:tcBorders>
          </w:tcPr>
          <w:p w14:paraId="01F7BA78" w14:textId="77777777" w:rsidR="00BC283E" w:rsidRPr="00D426D3" w:rsidRDefault="00BC283E" w:rsidP="00D40C8E">
            <w:pPr>
              <w:rPr>
                <w:b/>
              </w:rPr>
            </w:pPr>
            <w:r w:rsidRPr="00D426D3">
              <w:rPr>
                <w:b/>
              </w:rPr>
              <w:t>CP18</w:t>
            </w:r>
          </w:p>
        </w:tc>
        <w:tc>
          <w:tcPr>
            <w:tcW w:w="2880" w:type="dxa"/>
            <w:tcBorders>
              <w:top w:val="single" w:sz="6" w:space="0" w:color="auto"/>
              <w:left w:val="single" w:sz="6" w:space="0" w:color="auto"/>
              <w:bottom w:val="single" w:sz="6" w:space="0" w:color="auto"/>
              <w:right w:val="single" w:sz="6" w:space="0" w:color="auto"/>
            </w:tcBorders>
          </w:tcPr>
          <w:p w14:paraId="17B932C3" w14:textId="77777777" w:rsidR="00BC283E" w:rsidRPr="00D426D3" w:rsidRDefault="00BC283E" w:rsidP="00D40C8E">
            <w:pPr>
              <w:rPr>
                <w:b/>
              </w:rPr>
            </w:pPr>
            <w:r w:rsidRPr="00D426D3">
              <w:rPr>
                <w:b/>
              </w:rPr>
              <w:t>Command Parameter 18</w:t>
            </w:r>
          </w:p>
        </w:tc>
      </w:tr>
      <w:tr w:rsidR="00BC283E" w:rsidRPr="00D426D3" w14:paraId="1C1AADCA"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5B3803E4" w14:textId="77777777" w:rsidR="00BC283E" w:rsidRPr="00D426D3" w:rsidRDefault="00BC283E" w:rsidP="00D40C8E">
            <w:pPr>
              <w:rPr>
                <w:b/>
              </w:rPr>
            </w:pPr>
            <w:r w:rsidRPr="00D426D3">
              <w:rPr>
                <w:b/>
              </w:rPr>
              <w:t>0x01C4</w:t>
            </w:r>
          </w:p>
        </w:tc>
        <w:tc>
          <w:tcPr>
            <w:tcW w:w="2880" w:type="dxa"/>
            <w:tcBorders>
              <w:top w:val="single" w:sz="6" w:space="0" w:color="auto"/>
              <w:left w:val="single" w:sz="6" w:space="0" w:color="auto"/>
              <w:bottom w:val="single" w:sz="6" w:space="0" w:color="auto"/>
              <w:right w:val="single" w:sz="6" w:space="0" w:color="auto"/>
            </w:tcBorders>
          </w:tcPr>
          <w:p w14:paraId="0EFA3286" w14:textId="77777777" w:rsidR="00BC283E" w:rsidRPr="00D426D3" w:rsidRDefault="00BC283E" w:rsidP="00D40C8E">
            <w:pPr>
              <w:rPr>
                <w:b/>
              </w:rPr>
            </w:pPr>
            <w:r w:rsidRPr="00D426D3">
              <w:rPr>
                <w:b/>
              </w:rPr>
              <w:t>CP19</w:t>
            </w:r>
          </w:p>
        </w:tc>
        <w:tc>
          <w:tcPr>
            <w:tcW w:w="2880" w:type="dxa"/>
            <w:tcBorders>
              <w:top w:val="single" w:sz="6" w:space="0" w:color="auto"/>
              <w:left w:val="single" w:sz="6" w:space="0" w:color="auto"/>
              <w:bottom w:val="single" w:sz="6" w:space="0" w:color="auto"/>
              <w:right w:val="single" w:sz="6" w:space="0" w:color="auto"/>
            </w:tcBorders>
          </w:tcPr>
          <w:p w14:paraId="2F70F95A" w14:textId="77777777" w:rsidR="00BC283E" w:rsidRPr="00D426D3" w:rsidRDefault="00BC283E" w:rsidP="00D40C8E">
            <w:pPr>
              <w:rPr>
                <w:b/>
              </w:rPr>
            </w:pPr>
            <w:r w:rsidRPr="00D426D3">
              <w:rPr>
                <w:b/>
              </w:rPr>
              <w:t>Command Parameter 19</w:t>
            </w:r>
          </w:p>
        </w:tc>
      </w:tr>
      <w:tr w:rsidR="00BC283E" w:rsidRPr="00D426D3" w14:paraId="204A9B0E"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4689EBC9" w14:textId="77777777" w:rsidR="00BC283E" w:rsidRPr="00D426D3" w:rsidRDefault="00BC283E" w:rsidP="00D40C8E">
            <w:pPr>
              <w:rPr>
                <w:b/>
              </w:rPr>
            </w:pPr>
            <w:r w:rsidRPr="00D426D3">
              <w:rPr>
                <w:b/>
              </w:rPr>
              <w:t>0x01C8</w:t>
            </w:r>
          </w:p>
        </w:tc>
        <w:tc>
          <w:tcPr>
            <w:tcW w:w="2880" w:type="dxa"/>
            <w:tcBorders>
              <w:top w:val="single" w:sz="6" w:space="0" w:color="auto"/>
              <w:left w:val="single" w:sz="6" w:space="0" w:color="auto"/>
              <w:bottom w:val="single" w:sz="6" w:space="0" w:color="auto"/>
              <w:right w:val="single" w:sz="6" w:space="0" w:color="auto"/>
            </w:tcBorders>
          </w:tcPr>
          <w:p w14:paraId="342749D9" w14:textId="77777777" w:rsidR="00BC283E" w:rsidRPr="00D426D3" w:rsidRDefault="00BC283E" w:rsidP="00D40C8E">
            <w:pPr>
              <w:rPr>
                <w:b/>
              </w:rPr>
            </w:pPr>
            <w:r w:rsidRPr="00D426D3">
              <w:rPr>
                <w:b/>
              </w:rPr>
              <w:t>CP20</w:t>
            </w:r>
          </w:p>
        </w:tc>
        <w:tc>
          <w:tcPr>
            <w:tcW w:w="2880" w:type="dxa"/>
            <w:tcBorders>
              <w:top w:val="single" w:sz="6" w:space="0" w:color="auto"/>
              <w:left w:val="single" w:sz="6" w:space="0" w:color="auto"/>
              <w:bottom w:val="single" w:sz="6" w:space="0" w:color="auto"/>
              <w:right w:val="single" w:sz="6" w:space="0" w:color="auto"/>
            </w:tcBorders>
          </w:tcPr>
          <w:p w14:paraId="6248DCC7" w14:textId="77777777" w:rsidR="00BC283E" w:rsidRPr="00D426D3" w:rsidRDefault="00BC283E" w:rsidP="00D40C8E">
            <w:pPr>
              <w:rPr>
                <w:b/>
              </w:rPr>
            </w:pPr>
            <w:r w:rsidRPr="00D426D3">
              <w:rPr>
                <w:b/>
              </w:rPr>
              <w:t>Command Parameter 20</w:t>
            </w:r>
          </w:p>
        </w:tc>
      </w:tr>
      <w:tr w:rsidR="00BC283E" w:rsidRPr="00D426D3" w14:paraId="4830FFD9"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692B3CFA" w14:textId="77777777" w:rsidR="00BC283E" w:rsidRPr="00D426D3" w:rsidRDefault="00BC283E" w:rsidP="00D40C8E">
            <w:pPr>
              <w:rPr>
                <w:b/>
              </w:rPr>
            </w:pPr>
            <w:r w:rsidRPr="00D426D3">
              <w:rPr>
                <w:b/>
              </w:rPr>
              <w:t>0x01CC</w:t>
            </w:r>
          </w:p>
        </w:tc>
        <w:tc>
          <w:tcPr>
            <w:tcW w:w="2880" w:type="dxa"/>
            <w:tcBorders>
              <w:top w:val="single" w:sz="6" w:space="0" w:color="auto"/>
              <w:left w:val="single" w:sz="6" w:space="0" w:color="auto"/>
              <w:bottom w:val="single" w:sz="6" w:space="0" w:color="auto"/>
              <w:right w:val="single" w:sz="6" w:space="0" w:color="auto"/>
            </w:tcBorders>
          </w:tcPr>
          <w:p w14:paraId="3ACF3B4E" w14:textId="77777777" w:rsidR="00BC283E" w:rsidRPr="00D426D3" w:rsidRDefault="00BC283E" w:rsidP="00D40C8E">
            <w:pPr>
              <w:rPr>
                <w:b/>
              </w:rPr>
            </w:pPr>
            <w:r w:rsidRPr="00D426D3">
              <w:rPr>
                <w:b/>
              </w:rPr>
              <w:t>CP21</w:t>
            </w:r>
          </w:p>
        </w:tc>
        <w:tc>
          <w:tcPr>
            <w:tcW w:w="2880" w:type="dxa"/>
            <w:tcBorders>
              <w:top w:val="single" w:sz="6" w:space="0" w:color="auto"/>
              <w:left w:val="single" w:sz="6" w:space="0" w:color="auto"/>
              <w:bottom w:val="single" w:sz="6" w:space="0" w:color="auto"/>
              <w:right w:val="single" w:sz="6" w:space="0" w:color="auto"/>
            </w:tcBorders>
          </w:tcPr>
          <w:p w14:paraId="3B22FC2C" w14:textId="77777777" w:rsidR="00BC283E" w:rsidRPr="00D426D3" w:rsidRDefault="00BC283E" w:rsidP="00D40C8E">
            <w:pPr>
              <w:rPr>
                <w:b/>
              </w:rPr>
            </w:pPr>
            <w:r w:rsidRPr="00D426D3">
              <w:rPr>
                <w:b/>
              </w:rPr>
              <w:t>Command Parameter 21</w:t>
            </w:r>
          </w:p>
        </w:tc>
      </w:tr>
      <w:tr w:rsidR="00BC283E" w:rsidRPr="00D426D3" w14:paraId="654A23EC"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1AD3F5D6" w14:textId="77777777" w:rsidR="00BC283E" w:rsidRPr="00D426D3" w:rsidRDefault="00BC283E" w:rsidP="00D40C8E">
            <w:pPr>
              <w:rPr>
                <w:b/>
              </w:rPr>
            </w:pPr>
            <w:r w:rsidRPr="00D426D3">
              <w:rPr>
                <w:b/>
              </w:rPr>
              <w:t>0x01D0</w:t>
            </w:r>
          </w:p>
        </w:tc>
        <w:tc>
          <w:tcPr>
            <w:tcW w:w="2880" w:type="dxa"/>
            <w:tcBorders>
              <w:top w:val="single" w:sz="6" w:space="0" w:color="auto"/>
              <w:left w:val="single" w:sz="6" w:space="0" w:color="auto"/>
              <w:bottom w:val="single" w:sz="6" w:space="0" w:color="auto"/>
              <w:right w:val="single" w:sz="6" w:space="0" w:color="auto"/>
            </w:tcBorders>
          </w:tcPr>
          <w:p w14:paraId="508AC997" w14:textId="77777777" w:rsidR="00BC283E" w:rsidRPr="00D426D3" w:rsidRDefault="00BC283E" w:rsidP="00D40C8E">
            <w:pPr>
              <w:rPr>
                <w:b/>
              </w:rPr>
            </w:pPr>
            <w:r w:rsidRPr="00D426D3">
              <w:rPr>
                <w:b/>
              </w:rPr>
              <w:t>CP22</w:t>
            </w:r>
          </w:p>
        </w:tc>
        <w:tc>
          <w:tcPr>
            <w:tcW w:w="2880" w:type="dxa"/>
            <w:tcBorders>
              <w:top w:val="single" w:sz="6" w:space="0" w:color="auto"/>
              <w:left w:val="single" w:sz="6" w:space="0" w:color="auto"/>
              <w:bottom w:val="single" w:sz="6" w:space="0" w:color="auto"/>
              <w:right w:val="single" w:sz="6" w:space="0" w:color="auto"/>
            </w:tcBorders>
          </w:tcPr>
          <w:p w14:paraId="77647E31" w14:textId="77777777" w:rsidR="00BC283E" w:rsidRPr="00D426D3" w:rsidRDefault="00BC283E" w:rsidP="00D40C8E">
            <w:pPr>
              <w:rPr>
                <w:b/>
              </w:rPr>
            </w:pPr>
            <w:r w:rsidRPr="00D426D3">
              <w:rPr>
                <w:b/>
              </w:rPr>
              <w:t>Command Parameter 22</w:t>
            </w:r>
          </w:p>
        </w:tc>
      </w:tr>
      <w:tr w:rsidR="00BC283E" w:rsidRPr="00D426D3" w14:paraId="0EC44B13"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6850F3F7" w14:textId="77777777" w:rsidR="00BC283E" w:rsidRPr="00D426D3" w:rsidRDefault="00BC283E" w:rsidP="00D40C8E">
            <w:pPr>
              <w:rPr>
                <w:b/>
              </w:rPr>
            </w:pPr>
            <w:r w:rsidRPr="00D426D3">
              <w:rPr>
                <w:b/>
              </w:rPr>
              <w:t>0x01D4</w:t>
            </w:r>
          </w:p>
        </w:tc>
        <w:tc>
          <w:tcPr>
            <w:tcW w:w="2880" w:type="dxa"/>
            <w:tcBorders>
              <w:top w:val="single" w:sz="6" w:space="0" w:color="auto"/>
              <w:left w:val="single" w:sz="6" w:space="0" w:color="auto"/>
              <w:bottom w:val="single" w:sz="6" w:space="0" w:color="auto"/>
              <w:right w:val="single" w:sz="6" w:space="0" w:color="auto"/>
            </w:tcBorders>
          </w:tcPr>
          <w:p w14:paraId="04AC45C4" w14:textId="77777777" w:rsidR="00BC283E" w:rsidRPr="00D426D3" w:rsidRDefault="00BC283E" w:rsidP="00D40C8E">
            <w:pPr>
              <w:rPr>
                <w:b/>
              </w:rPr>
            </w:pPr>
            <w:r w:rsidRPr="00D426D3">
              <w:rPr>
                <w:b/>
              </w:rPr>
              <w:t>CP23</w:t>
            </w:r>
          </w:p>
        </w:tc>
        <w:tc>
          <w:tcPr>
            <w:tcW w:w="2880" w:type="dxa"/>
            <w:tcBorders>
              <w:top w:val="single" w:sz="6" w:space="0" w:color="auto"/>
              <w:left w:val="single" w:sz="6" w:space="0" w:color="auto"/>
              <w:bottom w:val="single" w:sz="6" w:space="0" w:color="auto"/>
              <w:right w:val="single" w:sz="6" w:space="0" w:color="auto"/>
            </w:tcBorders>
          </w:tcPr>
          <w:p w14:paraId="5FFD2D6B" w14:textId="77777777" w:rsidR="00BC283E" w:rsidRPr="00D426D3" w:rsidRDefault="00BC283E" w:rsidP="00D40C8E">
            <w:pPr>
              <w:rPr>
                <w:b/>
              </w:rPr>
            </w:pPr>
            <w:r w:rsidRPr="00D426D3">
              <w:rPr>
                <w:b/>
              </w:rPr>
              <w:t>Command Parameter 23</w:t>
            </w:r>
          </w:p>
        </w:tc>
      </w:tr>
      <w:tr w:rsidR="00BC283E" w:rsidRPr="00D426D3" w14:paraId="531BBEED"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1B80CC48" w14:textId="77777777" w:rsidR="00BC283E" w:rsidRPr="00D426D3" w:rsidRDefault="00BC283E" w:rsidP="00D40C8E">
            <w:pPr>
              <w:rPr>
                <w:b/>
              </w:rPr>
            </w:pPr>
            <w:r w:rsidRPr="00D426D3">
              <w:rPr>
                <w:b/>
              </w:rPr>
              <w:t>0x01D8</w:t>
            </w:r>
          </w:p>
        </w:tc>
        <w:tc>
          <w:tcPr>
            <w:tcW w:w="2880" w:type="dxa"/>
            <w:tcBorders>
              <w:top w:val="single" w:sz="6" w:space="0" w:color="auto"/>
              <w:left w:val="single" w:sz="6" w:space="0" w:color="auto"/>
              <w:bottom w:val="single" w:sz="6" w:space="0" w:color="auto"/>
              <w:right w:val="single" w:sz="6" w:space="0" w:color="auto"/>
            </w:tcBorders>
          </w:tcPr>
          <w:p w14:paraId="3729985C" w14:textId="77777777" w:rsidR="00BC283E" w:rsidRPr="00D426D3" w:rsidRDefault="00BC283E" w:rsidP="00D40C8E">
            <w:pPr>
              <w:rPr>
                <w:b/>
              </w:rPr>
            </w:pPr>
            <w:r w:rsidRPr="00D426D3">
              <w:rPr>
                <w:b/>
              </w:rPr>
              <w:t>CP24</w:t>
            </w:r>
          </w:p>
        </w:tc>
        <w:tc>
          <w:tcPr>
            <w:tcW w:w="2880" w:type="dxa"/>
            <w:tcBorders>
              <w:top w:val="single" w:sz="6" w:space="0" w:color="auto"/>
              <w:left w:val="single" w:sz="6" w:space="0" w:color="auto"/>
              <w:bottom w:val="single" w:sz="6" w:space="0" w:color="auto"/>
              <w:right w:val="single" w:sz="6" w:space="0" w:color="auto"/>
            </w:tcBorders>
          </w:tcPr>
          <w:p w14:paraId="51C6CFB9" w14:textId="77777777" w:rsidR="00BC283E" w:rsidRPr="00D426D3" w:rsidRDefault="00BC283E" w:rsidP="00D40C8E">
            <w:pPr>
              <w:rPr>
                <w:b/>
              </w:rPr>
            </w:pPr>
            <w:r w:rsidRPr="00D426D3">
              <w:rPr>
                <w:b/>
              </w:rPr>
              <w:t>Command Parameter 24</w:t>
            </w:r>
          </w:p>
        </w:tc>
      </w:tr>
      <w:tr w:rsidR="00BC283E" w:rsidRPr="00D426D3" w14:paraId="187FE671"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6A787851" w14:textId="77777777" w:rsidR="00BC283E" w:rsidRPr="00D426D3" w:rsidRDefault="00BC283E" w:rsidP="00D40C8E">
            <w:pPr>
              <w:rPr>
                <w:b/>
              </w:rPr>
            </w:pPr>
            <w:r w:rsidRPr="00D426D3">
              <w:rPr>
                <w:b/>
              </w:rPr>
              <w:t>0x01DC</w:t>
            </w:r>
          </w:p>
        </w:tc>
        <w:tc>
          <w:tcPr>
            <w:tcW w:w="2880" w:type="dxa"/>
            <w:tcBorders>
              <w:top w:val="single" w:sz="6" w:space="0" w:color="auto"/>
              <w:left w:val="single" w:sz="6" w:space="0" w:color="auto"/>
              <w:bottom w:val="single" w:sz="6" w:space="0" w:color="auto"/>
              <w:right w:val="single" w:sz="6" w:space="0" w:color="auto"/>
            </w:tcBorders>
          </w:tcPr>
          <w:p w14:paraId="2AAC9CAF" w14:textId="77777777" w:rsidR="00BC283E" w:rsidRPr="00D426D3" w:rsidRDefault="00BC283E" w:rsidP="00D40C8E">
            <w:pPr>
              <w:rPr>
                <w:b/>
              </w:rPr>
            </w:pPr>
            <w:r w:rsidRPr="00D426D3">
              <w:rPr>
                <w:b/>
              </w:rPr>
              <w:t>3D_TRIG</w:t>
            </w:r>
          </w:p>
        </w:tc>
        <w:tc>
          <w:tcPr>
            <w:tcW w:w="2880" w:type="dxa"/>
            <w:tcBorders>
              <w:top w:val="single" w:sz="6" w:space="0" w:color="auto"/>
              <w:left w:val="single" w:sz="6" w:space="0" w:color="auto"/>
              <w:bottom w:val="single" w:sz="6" w:space="0" w:color="auto"/>
              <w:right w:val="single" w:sz="6" w:space="0" w:color="auto"/>
            </w:tcBorders>
          </w:tcPr>
          <w:p w14:paraId="3B03B693" w14:textId="77777777" w:rsidR="00BC283E" w:rsidRPr="00D426D3" w:rsidRDefault="00BC283E" w:rsidP="00D40C8E">
            <w:pPr>
              <w:rPr>
                <w:b/>
              </w:rPr>
            </w:pPr>
            <w:r w:rsidRPr="00D426D3">
              <w:rPr>
                <w:b/>
              </w:rPr>
              <w:t>Trigger Register for 3D</w:t>
            </w:r>
          </w:p>
        </w:tc>
      </w:tr>
      <w:tr w:rsidR="00BC283E" w:rsidRPr="00D426D3" w14:paraId="6554EAEB"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7DB84A00" w14:textId="77777777" w:rsidR="00BC283E" w:rsidRPr="00D426D3" w:rsidRDefault="00BC283E" w:rsidP="00D40C8E">
            <w:pPr>
              <w:rPr>
                <w:b/>
              </w:rPr>
            </w:pPr>
            <w:r w:rsidRPr="00D426D3">
              <w:rPr>
                <w:b/>
              </w:rPr>
              <w:t>0x01E0</w:t>
            </w:r>
          </w:p>
        </w:tc>
        <w:tc>
          <w:tcPr>
            <w:tcW w:w="2880" w:type="dxa"/>
            <w:tcBorders>
              <w:top w:val="single" w:sz="6" w:space="0" w:color="auto"/>
              <w:left w:val="single" w:sz="6" w:space="0" w:color="auto"/>
              <w:bottom w:val="single" w:sz="6" w:space="0" w:color="auto"/>
              <w:right w:val="single" w:sz="6" w:space="0" w:color="auto"/>
            </w:tcBorders>
          </w:tcPr>
          <w:p w14:paraId="21FBD0BF" w14:textId="77777777" w:rsidR="00BC283E" w:rsidRPr="00D426D3" w:rsidRDefault="00BC283E" w:rsidP="00D40C8E">
            <w:pPr>
              <w:rPr>
                <w:b/>
              </w:rPr>
            </w:pPr>
            <w:r w:rsidRPr="00D426D3">
              <w:rPr>
                <w:b/>
              </w:rPr>
              <w:t>GLBLENDC</w:t>
            </w:r>
          </w:p>
        </w:tc>
        <w:tc>
          <w:tcPr>
            <w:tcW w:w="2880" w:type="dxa"/>
            <w:tcBorders>
              <w:top w:val="single" w:sz="6" w:space="0" w:color="auto"/>
              <w:left w:val="single" w:sz="6" w:space="0" w:color="auto"/>
              <w:bottom w:val="single" w:sz="6" w:space="0" w:color="auto"/>
              <w:right w:val="single" w:sz="6" w:space="0" w:color="auto"/>
            </w:tcBorders>
          </w:tcPr>
          <w:p w14:paraId="5483F4D8" w14:textId="77777777" w:rsidR="00BC283E" w:rsidRPr="00D426D3" w:rsidRDefault="00BC283E" w:rsidP="00D40C8E">
            <w:pPr>
              <w:rPr>
                <w:b/>
              </w:rPr>
            </w:pPr>
            <w:r w:rsidRPr="00D426D3">
              <w:rPr>
                <w:b/>
              </w:rPr>
              <w:t>OpenGL Blend Color</w:t>
            </w:r>
          </w:p>
        </w:tc>
      </w:tr>
      <w:tr w:rsidR="00BC283E" w14:paraId="2524013A"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05C51B28" w14:textId="77777777" w:rsidR="00BC283E" w:rsidRDefault="00BC283E" w:rsidP="00D40C8E">
            <w:r>
              <w:t>0x01E4</w:t>
            </w:r>
          </w:p>
        </w:tc>
        <w:tc>
          <w:tcPr>
            <w:tcW w:w="2880" w:type="dxa"/>
            <w:tcBorders>
              <w:top w:val="single" w:sz="6" w:space="0" w:color="auto"/>
              <w:left w:val="single" w:sz="6" w:space="0" w:color="auto"/>
              <w:bottom w:val="single" w:sz="6" w:space="0" w:color="auto"/>
              <w:right w:val="single" w:sz="6" w:space="0" w:color="auto"/>
            </w:tcBorders>
          </w:tcPr>
          <w:p w14:paraId="75AF8294" w14:textId="77777777" w:rsidR="00BC283E" w:rsidRDefault="00BC283E" w:rsidP="00D40C8E">
            <w:r>
              <w:t>Reserved</w:t>
            </w:r>
          </w:p>
        </w:tc>
        <w:tc>
          <w:tcPr>
            <w:tcW w:w="2880" w:type="dxa"/>
            <w:tcBorders>
              <w:top w:val="single" w:sz="6" w:space="0" w:color="auto"/>
              <w:left w:val="single" w:sz="6" w:space="0" w:color="auto"/>
              <w:bottom w:val="single" w:sz="6" w:space="0" w:color="auto"/>
              <w:right w:val="single" w:sz="6" w:space="0" w:color="auto"/>
            </w:tcBorders>
          </w:tcPr>
          <w:p w14:paraId="693158AE" w14:textId="77777777" w:rsidR="00BC283E" w:rsidRDefault="00BC283E" w:rsidP="00D40C8E">
            <w:r>
              <w:t>Reserved</w:t>
            </w:r>
          </w:p>
        </w:tc>
      </w:tr>
      <w:tr w:rsidR="00BC283E" w14:paraId="0029BBEE"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714FC4C4" w14:textId="77777777" w:rsidR="00BC283E" w:rsidRDefault="00BC283E" w:rsidP="00D40C8E">
            <w:r>
              <w:t>0x01E8</w:t>
            </w:r>
          </w:p>
        </w:tc>
        <w:tc>
          <w:tcPr>
            <w:tcW w:w="2880" w:type="dxa"/>
            <w:tcBorders>
              <w:top w:val="single" w:sz="6" w:space="0" w:color="auto"/>
              <w:left w:val="single" w:sz="6" w:space="0" w:color="auto"/>
              <w:bottom w:val="single" w:sz="6" w:space="0" w:color="auto"/>
              <w:right w:val="single" w:sz="6" w:space="0" w:color="auto"/>
            </w:tcBorders>
          </w:tcPr>
          <w:p w14:paraId="1C3C83F9" w14:textId="77777777" w:rsidR="00BC283E" w:rsidRDefault="00BC283E" w:rsidP="00D40C8E">
            <w:r>
              <w:t>Reserved</w:t>
            </w:r>
          </w:p>
        </w:tc>
        <w:tc>
          <w:tcPr>
            <w:tcW w:w="2880" w:type="dxa"/>
            <w:tcBorders>
              <w:top w:val="single" w:sz="6" w:space="0" w:color="auto"/>
              <w:left w:val="single" w:sz="6" w:space="0" w:color="auto"/>
              <w:bottom w:val="single" w:sz="6" w:space="0" w:color="auto"/>
              <w:right w:val="single" w:sz="6" w:space="0" w:color="auto"/>
            </w:tcBorders>
          </w:tcPr>
          <w:p w14:paraId="589FA92B" w14:textId="77777777" w:rsidR="00BC283E" w:rsidRDefault="00BC283E" w:rsidP="00D40C8E">
            <w:r>
              <w:t>Reserved</w:t>
            </w:r>
          </w:p>
        </w:tc>
      </w:tr>
      <w:tr w:rsidR="00BC283E" w14:paraId="5A6577A9"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5C1B3CC0" w14:textId="77777777" w:rsidR="00BC283E" w:rsidRDefault="00BC283E" w:rsidP="00D40C8E">
            <w:r>
              <w:t>0x01EC</w:t>
            </w:r>
          </w:p>
        </w:tc>
        <w:tc>
          <w:tcPr>
            <w:tcW w:w="2880" w:type="dxa"/>
            <w:tcBorders>
              <w:top w:val="single" w:sz="6" w:space="0" w:color="auto"/>
              <w:left w:val="single" w:sz="6" w:space="0" w:color="auto"/>
              <w:bottom w:val="single" w:sz="6" w:space="0" w:color="auto"/>
              <w:right w:val="single" w:sz="6" w:space="0" w:color="auto"/>
            </w:tcBorders>
          </w:tcPr>
          <w:p w14:paraId="1BF680CC" w14:textId="77777777" w:rsidR="00BC283E" w:rsidRDefault="00BC283E" w:rsidP="00D40C8E">
            <w:r>
              <w:t>Reserved</w:t>
            </w:r>
          </w:p>
        </w:tc>
        <w:tc>
          <w:tcPr>
            <w:tcW w:w="2880" w:type="dxa"/>
            <w:tcBorders>
              <w:top w:val="single" w:sz="6" w:space="0" w:color="auto"/>
              <w:left w:val="single" w:sz="6" w:space="0" w:color="auto"/>
              <w:bottom w:val="single" w:sz="6" w:space="0" w:color="auto"/>
              <w:right w:val="single" w:sz="6" w:space="0" w:color="auto"/>
            </w:tcBorders>
          </w:tcPr>
          <w:p w14:paraId="5AB7DB50" w14:textId="77777777" w:rsidR="00BC283E" w:rsidRDefault="00BC283E" w:rsidP="00D40C8E">
            <w:r>
              <w:t>Reserved</w:t>
            </w:r>
          </w:p>
        </w:tc>
      </w:tr>
      <w:tr w:rsidR="00BC283E" w14:paraId="3463EABE"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01AC61F2" w14:textId="77777777" w:rsidR="00BC283E" w:rsidRDefault="00BC283E" w:rsidP="00D40C8E">
            <w:r>
              <w:t>0x01F0</w:t>
            </w:r>
          </w:p>
        </w:tc>
        <w:tc>
          <w:tcPr>
            <w:tcW w:w="2880" w:type="dxa"/>
            <w:tcBorders>
              <w:top w:val="single" w:sz="6" w:space="0" w:color="auto"/>
              <w:left w:val="single" w:sz="6" w:space="0" w:color="auto"/>
              <w:bottom w:val="single" w:sz="6" w:space="0" w:color="auto"/>
              <w:right w:val="single" w:sz="6" w:space="0" w:color="auto"/>
            </w:tcBorders>
          </w:tcPr>
          <w:p w14:paraId="4D362255" w14:textId="77777777" w:rsidR="00BC283E" w:rsidRDefault="00BC283E" w:rsidP="00D40C8E">
            <w:r>
              <w:t>Reserved</w:t>
            </w:r>
          </w:p>
        </w:tc>
        <w:tc>
          <w:tcPr>
            <w:tcW w:w="2880" w:type="dxa"/>
            <w:tcBorders>
              <w:top w:val="single" w:sz="6" w:space="0" w:color="auto"/>
              <w:left w:val="single" w:sz="6" w:space="0" w:color="auto"/>
              <w:bottom w:val="single" w:sz="6" w:space="0" w:color="auto"/>
              <w:right w:val="single" w:sz="6" w:space="0" w:color="auto"/>
            </w:tcBorders>
          </w:tcPr>
          <w:p w14:paraId="30CFF12C" w14:textId="77777777" w:rsidR="00BC283E" w:rsidRDefault="00BC283E" w:rsidP="00D40C8E">
            <w:r>
              <w:t>Reserved</w:t>
            </w:r>
          </w:p>
        </w:tc>
      </w:tr>
      <w:tr w:rsidR="00BC283E" w14:paraId="3CFFA6F1"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783158FB" w14:textId="77777777" w:rsidR="00BC283E" w:rsidRDefault="00BC283E" w:rsidP="00D40C8E">
            <w:r>
              <w:t>0x01F4</w:t>
            </w:r>
          </w:p>
        </w:tc>
        <w:tc>
          <w:tcPr>
            <w:tcW w:w="2880" w:type="dxa"/>
            <w:tcBorders>
              <w:top w:val="single" w:sz="6" w:space="0" w:color="auto"/>
              <w:left w:val="single" w:sz="6" w:space="0" w:color="auto"/>
              <w:bottom w:val="single" w:sz="6" w:space="0" w:color="auto"/>
              <w:right w:val="single" w:sz="6" w:space="0" w:color="auto"/>
            </w:tcBorders>
          </w:tcPr>
          <w:p w14:paraId="182F8CD9" w14:textId="77777777" w:rsidR="00BC283E" w:rsidRDefault="00BC283E" w:rsidP="00D40C8E">
            <w:r>
              <w:t>Reserved</w:t>
            </w:r>
          </w:p>
        </w:tc>
        <w:tc>
          <w:tcPr>
            <w:tcW w:w="2880" w:type="dxa"/>
            <w:tcBorders>
              <w:top w:val="single" w:sz="6" w:space="0" w:color="auto"/>
              <w:left w:val="single" w:sz="6" w:space="0" w:color="auto"/>
              <w:bottom w:val="single" w:sz="6" w:space="0" w:color="auto"/>
              <w:right w:val="single" w:sz="6" w:space="0" w:color="auto"/>
            </w:tcBorders>
          </w:tcPr>
          <w:p w14:paraId="733B1774" w14:textId="77777777" w:rsidR="00BC283E" w:rsidRDefault="00BC283E" w:rsidP="00D40C8E">
            <w:r>
              <w:t>Reserved</w:t>
            </w:r>
          </w:p>
        </w:tc>
      </w:tr>
      <w:tr w:rsidR="00BC283E" w14:paraId="2B70C037"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36B4314F" w14:textId="77777777" w:rsidR="00BC283E" w:rsidRDefault="00BC283E" w:rsidP="00D40C8E">
            <w:r>
              <w:t>0x01F8</w:t>
            </w:r>
          </w:p>
        </w:tc>
        <w:tc>
          <w:tcPr>
            <w:tcW w:w="2880" w:type="dxa"/>
            <w:tcBorders>
              <w:top w:val="single" w:sz="6" w:space="0" w:color="auto"/>
              <w:left w:val="single" w:sz="6" w:space="0" w:color="auto"/>
              <w:bottom w:val="single" w:sz="6" w:space="0" w:color="auto"/>
              <w:right w:val="single" w:sz="6" w:space="0" w:color="auto"/>
            </w:tcBorders>
          </w:tcPr>
          <w:p w14:paraId="39D481A9" w14:textId="77777777" w:rsidR="00BC283E" w:rsidRDefault="00BC283E" w:rsidP="00D40C8E">
            <w:r>
              <w:t>Reserved</w:t>
            </w:r>
          </w:p>
        </w:tc>
        <w:tc>
          <w:tcPr>
            <w:tcW w:w="2880" w:type="dxa"/>
            <w:tcBorders>
              <w:top w:val="single" w:sz="6" w:space="0" w:color="auto"/>
              <w:left w:val="single" w:sz="6" w:space="0" w:color="auto"/>
              <w:bottom w:val="single" w:sz="6" w:space="0" w:color="auto"/>
              <w:right w:val="single" w:sz="6" w:space="0" w:color="auto"/>
            </w:tcBorders>
          </w:tcPr>
          <w:p w14:paraId="287F01B2" w14:textId="77777777" w:rsidR="00BC283E" w:rsidRDefault="00BC283E" w:rsidP="00D40C8E">
            <w:r>
              <w:t>Reserved</w:t>
            </w:r>
          </w:p>
        </w:tc>
      </w:tr>
      <w:tr w:rsidR="00BC283E" w14:paraId="19BAB338" w14:textId="77777777" w:rsidTr="00D40C8E">
        <w:trPr>
          <w:cantSplit/>
        </w:trPr>
        <w:tc>
          <w:tcPr>
            <w:tcW w:w="2880" w:type="dxa"/>
            <w:tcBorders>
              <w:top w:val="single" w:sz="6" w:space="0" w:color="auto"/>
              <w:left w:val="single" w:sz="6" w:space="0" w:color="auto"/>
              <w:bottom w:val="single" w:sz="6" w:space="0" w:color="auto"/>
              <w:right w:val="single" w:sz="6" w:space="0" w:color="auto"/>
            </w:tcBorders>
          </w:tcPr>
          <w:p w14:paraId="1F8ABA73" w14:textId="77777777" w:rsidR="00BC283E" w:rsidRDefault="00BC283E" w:rsidP="00D40C8E">
            <w:r>
              <w:t>0x01FC</w:t>
            </w:r>
          </w:p>
        </w:tc>
        <w:tc>
          <w:tcPr>
            <w:tcW w:w="2880" w:type="dxa"/>
            <w:tcBorders>
              <w:top w:val="single" w:sz="6" w:space="0" w:color="auto"/>
              <w:left w:val="single" w:sz="6" w:space="0" w:color="auto"/>
              <w:bottom w:val="single" w:sz="6" w:space="0" w:color="auto"/>
              <w:right w:val="single" w:sz="6" w:space="0" w:color="auto"/>
            </w:tcBorders>
          </w:tcPr>
          <w:p w14:paraId="281F97A9" w14:textId="77777777" w:rsidR="00BC283E" w:rsidRDefault="00BC283E" w:rsidP="00D40C8E">
            <w:r>
              <w:t>Reserved</w:t>
            </w:r>
          </w:p>
        </w:tc>
        <w:tc>
          <w:tcPr>
            <w:tcW w:w="2880" w:type="dxa"/>
            <w:tcBorders>
              <w:top w:val="single" w:sz="6" w:space="0" w:color="auto"/>
              <w:left w:val="single" w:sz="6" w:space="0" w:color="auto"/>
              <w:bottom w:val="single" w:sz="6" w:space="0" w:color="auto"/>
              <w:right w:val="single" w:sz="6" w:space="0" w:color="auto"/>
            </w:tcBorders>
          </w:tcPr>
          <w:p w14:paraId="5F09E59D" w14:textId="77777777" w:rsidR="00BC283E" w:rsidRDefault="00BC283E" w:rsidP="00D40C8E">
            <w:r>
              <w:t>Reserved</w:t>
            </w:r>
          </w:p>
        </w:tc>
      </w:tr>
    </w:tbl>
    <w:p w14:paraId="2A7A3680" w14:textId="77777777" w:rsidR="00BC283E" w:rsidRDefault="00BC283E" w:rsidP="00BC283E">
      <w:pPr>
        <w:pStyle w:val="Heading2"/>
      </w:pPr>
      <w:bookmarkStart w:id="19" w:name="_Toc332687469"/>
      <w:bookmarkStart w:id="20" w:name="_Toc332695213"/>
      <w:bookmarkStart w:id="21" w:name="_Toc332695673"/>
      <w:r>
        <w:br w:type="page"/>
      </w:r>
      <w:r>
        <w:lastRenderedPageBreak/>
        <w:t>2.4</w:t>
      </w:r>
      <w:r>
        <w:tab/>
        <w:t>Block Diagram</w:t>
      </w:r>
      <w:bookmarkEnd w:id="19"/>
      <w:bookmarkEnd w:id="20"/>
      <w:bookmarkEnd w:id="21"/>
    </w:p>
    <w:p w14:paraId="2D898718" w14:textId="77777777" w:rsidR="00BC283E" w:rsidRDefault="00BC283E" w:rsidP="00BC283E"/>
    <w:p w14:paraId="10107F36" w14:textId="18044FF3" w:rsidR="00BC283E" w:rsidRDefault="00BC283E" w:rsidP="00BC283E">
      <w:pPr>
        <w:jc w:val="both"/>
      </w:pPr>
      <w:r>
        <w:t xml:space="preserve">The </w:t>
      </w:r>
      <w:r w:rsidR="00D426D3">
        <w:t>GPLGPU</w:t>
      </w:r>
      <w:r>
        <w:t xml:space="preserve"> is partitioned into </w:t>
      </w:r>
      <w:r w:rsidR="00D426D3">
        <w:t>six</w:t>
      </w:r>
      <w:r>
        <w:t xml:space="preserve"> functional sections: They are the </w:t>
      </w:r>
      <w:r>
        <w:rPr>
          <w:b/>
        </w:rPr>
        <w:t>Host Bus Interface</w:t>
      </w:r>
      <w:r>
        <w:t xml:space="preserve">, the </w:t>
      </w:r>
      <w:r>
        <w:rPr>
          <w:b/>
        </w:rPr>
        <w:t>Aperture Controller</w:t>
      </w:r>
      <w:r>
        <w:t xml:space="preserve">, the </w:t>
      </w:r>
      <w:r>
        <w:rPr>
          <w:b/>
        </w:rPr>
        <w:t>Drawing Engine</w:t>
      </w:r>
      <w:r>
        <w:t>, the</w:t>
      </w:r>
      <w:r>
        <w:rPr>
          <w:b/>
        </w:rPr>
        <w:t xml:space="preserve"> CRT Controller</w:t>
      </w:r>
      <w:r w:rsidR="00D426D3">
        <w:t xml:space="preserve">, </w:t>
      </w:r>
      <w:r>
        <w:t xml:space="preserve">the </w:t>
      </w:r>
      <w:r>
        <w:rPr>
          <w:b/>
        </w:rPr>
        <w:t>Memory Controller</w:t>
      </w:r>
      <w:r w:rsidR="00D426D3">
        <w:rPr>
          <w:b/>
        </w:rPr>
        <w:t xml:space="preserve">, </w:t>
      </w:r>
      <w:r w:rsidR="00D426D3">
        <w:t xml:space="preserve">and the </w:t>
      </w:r>
      <w:r w:rsidR="00D426D3">
        <w:rPr>
          <w:b/>
        </w:rPr>
        <w:t>legacy VGA</w:t>
      </w:r>
      <w:r>
        <w:t xml:space="preserve">. </w:t>
      </w:r>
    </w:p>
    <w:p w14:paraId="63ECE5C6" w14:textId="77777777" w:rsidR="00BC283E" w:rsidRDefault="00BC283E" w:rsidP="00BC283E">
      <w:pPr>
        <w:jc w:val="both"/>
      </w:pPr>
    </w:p>
    <w:p w14:paraId="1237CEC0" w14:textId="6AF5A26E" w:rsidR="00BC283E" w:rsidRDefault="00BC283E" w:rsidP="00BC283E">
      <w:pPr>
        <w:jc w:val="both"/>
      </w:pPr>
      <w:r>
        <w:t xml:space="preserve">The </w:t>
      </w:r>
      <w:r>
        <w:rPr>
          <w:b/>
        </w:rPr>
        <w:t>Host Bus Interface</w:t>
      </w:r>
      <w:r>
        <w:t xml:space="preserve"> provides an interface t</w:t>
      </w:r>
      <w:r w:rsidR="00D426D3">
        <w:t>o the system bus (PCI, AXI or Avalon</w:t>
      </w:r>
      <w:r>
        <w:t xml:space="preserve">).   It implements a full PCI slave interface, responding to reads and writes of configuration, memory, and I/O cycles.  It also implements a PCI master interface for specific memory writes (See Section 5.6).  </w:t>
      </w:r>
    </w:p>
    <w:p w14:paraId="02034BDC" w14:textId="77777777" w:rsidR="00BC283E" w:rsidRDefault="00BC283E" w:rsidP="00BC283E">
      <w:pPr>
        <w:jc w:val="both"/>
      </w:pPr>
    </w:p>
    <w:p w14:paraId="5381DB90" w14:textId="77777777" w:rsidR="00BC283E" w:rsidRDefault="00BC283E" w:rsidP="00BC283E">
      <w:pPr>
        <w:jc w:val="both"/>
      </w:pPr>
      <w:r>
        <w:t xml:space="preserve">The </w:t>
      </w:r>
      <w:r>
        <w:rPr>
          <w:b/>
        </w:rPr>
        <w:t>Linear Windows Controller</w:t>
      </w:r>
      <w:r>
        <w:t xml:space="preserve"> provides address decoding, address translation, color space conversion between the host interface and the local memory system. It also provides a mechanism for caching reads and writes from the host bus to the local buffers. In write mode, up to eight 32 bit words may be written to the host bus cache. The cache continuously monitors the address of each word written to determine if they are in the same page. If the words are not in the same page, or if the cache word count reaches eight, the cache will request the required number of memory writes from the Memory Controller. At this time the cache controller swaps access to its second cache and continues to accept host writes. If another page fault is detected during the secondary cache fill, a system stall will occur. This situation can be avoided by testing the cache and by doing cache line fills. During reads latency will be incurred for initial accesses or any page fault conditions. Software should make an effort to maintain scan line coherency during any access to the local buffers for optimal performance.</w:t>
      </w:r>
    </w:p>
    <w:p w14:paraId="37D0F656" w14:textId="77777777" w:rsidR="00BC283E" w:rsidRDefault="00BC283E" w:rsidP="00BC283E">
      <w:pPr>
        <w:jc w:val="both"/>
      </w:pPr>
    </w:p>
    <w:p w14:paraId="6687159C" w14:textId="77777777" w:rsidR="00BC283E" w:rsidRDefault="00BC283E" w:rsidP="00BC283E">
      <w:pPr>
        <w:jc w:val="both"/>
      </w:pPr>
      <w:r>
        <w:t xml:space="preserve">The </w:t>
      </w:r>
      <w:r>
        <w:rPr>
          <w:b/>
        </w:rPr>
        <w:t>Drawing Engine</w:t>
      </w:r>
      <w:r>
        <w:t xml:space="preserve"> provides all the required logic to implement BITBLT, LINE, LINE_3D, TRIAN_3D, and HOST XFER commands. The Drawing Engine, when triggered, transfers command and parameter information from the host accessible registers to its own local working registers where it begins its setup phase. When the Drawing Engine is done with its setup, it begins the execution of a specific algorithm for the associated command.</w:t>
      </w:r>
    </w:p>
    <w:p w14:paraId="6754EFBD" w14:textId="77777777" w:rsidR="00BC283E" w:rsidRDefault="00BC283E" w:rsidP="00BC283E">
      <w:pPr>
        <w:jc w:val="both"/>
      </w:pPr>
    </w:p>
    <w:p w14:paraId="407E1F58" w14:textId="77777777" w:rsidR="00BC283E" w:rsidRDefault="00BC283E" w:rsidP="00BC283E">
      <w:pPr>
        <w:jc w:val="both"/>
      </w:pPr>
      <w:r>
        <w:t xml:space="preserve">For non-rendering commands, after the setup phase, the Drawing Engine begins requesting memory access from the Memory Controller.  For 2D and/or 3D rendering commands, the object is piped through the algorithmic rendering engine which begins requesting memory access from the Memory Controller as soon as the first pixel/texel is generated.  Up to 2 rendering commands can be piped through the rendering engine at the same time.   </w:t>
      </w:r>
    </w:p>
    <w:p w14:paraId="41854C35" w14:textId="77777777" w:rsidR="00BC283E" w:rsidRDefault="00BC283E" w:rsidP="00BC283E">
      <w:pPr>
        <w:jc w:val="both"/>
      </w:pPr>
    </w:p>
    <w:p w14:paraId="31C973E8" w14:textId="77777777" w:rsidR="00BC283E" w:rsidRDefault="00BC283E" w:rsidP="00BC283E">
      <w:pPr>
        <w:jc w:val="both"/>
      </w:pPr>
      <w:r>
        <w:t>If read data is requested, the memory controller will control the loading of the data into the Drawing Data path and will notify the Drawing Engine that the data is now available. If write data is requested, the data will have been previously setup in the Drawing data path and the Memory controller will control the output of that data to the selected memory buffer.</w:t>
      </w:r>
    </w:p>
    <w:p w14:paraId="18705F47" w14:textId="77777777" w:rsidR="00BC283E" w:rsidRDefault="00BC283E" w:rsidP="00BC283E">
      <w:pPr>
        <w:jc w:val="both"/>
        <w:rPr>
          <w:i/>
        </w:rPr>
      </w:pPr>
    </w:p>
    <w:p w14:paraId="2A03F206" w14:textId="068D7C3F" w:rsidR="00BC283E" w:rsidRPr="00D426D3" w:rsidRDefault="00BC283E" w:rsidP="00BC283E">
      <w:pPr>
        <w:jc w:val="both"/>
      </w:pPr>
      <w:r>
        <w:rPr>
          <w:b/>
          <w:i/>
        </w:rPr>
        <w:br w:type="page"/>
      </w:r>
      <w:r w:rsidR="00D426D3">
        <w:lastRenderedPageBreak/>
        <w:t xml:space="preserve">The </w:t>
      </w:r>
      <w:r w:rsidR="00D426D3" w:rsidRPr="00D426D3">
        <w:rPr>
          <w:b/>
        </w:rPr>
        <w:t>Display List Processor (DLP)</w:t>
      </w:r>
      <w:r w:rsidR="00D426D3">
        <w:t xml:space="preserve"> offloads command generation from the host. When the host is feeding commands, two commands can be written into the GPLGPU before retries will be issued on the bus, impacting system performance. A driver can buffer commands in the off screen memory in a list format. The DLP will automatically parse the list, feeding commands to the GPLGPU without stalling the system. The DLP is double buffered and a list can be appended to while running.</w:t>
      </w:r>
    </w:p>
    <w:p w14:paraId="746891BD" w14:textId="77777777" w:rsidR="00BC283E" w:rsidRDefault="00BC283E" w:rsidP="00BC283E">
      <w:pPr>
        <w:jc w:val="both"/>
      </w:pPr>
    </w:p>
    <w:p w14:paraId="6AABFD63" w14:textId="77777777" w:rsidR="00BC283E" w:rsidRDefault="00BC283E" w:rsidP="00BC283E">
      <w:pPr>
        <w:jc w:val="both"/>
      </w:pPr>
      <w:r>
        <w:t xml:space="preserve">The </w:t>
      </w:r>
      <w:r>
        <w:rPr>
          <w:b/>
        </w:rPr>
        <w:t>CRT Controller</w:t>
      </w:r>
      <w:r>
        <w:t xml:space="preserve"> provides programmable CRT timing signals: horizontal, vertical blanks and syncs. It is also responsible for generating requests to the memory controller for screen refresh cycles.  A free running frame counter which generates interrupts to the Host is also provided. This is useful for synchronizing bit map copies.  </w:t>
      </w:r>
      <w:r>
        <w:rPr>
          <w:b/>
        </w:rPr>
        <w:t>CRT Controller</w:t>
      </w:r>
      <w:r>
        <w:t xml:space="preserve"> also provides display refresh data for the internal (for SGRAM memory) or external (for WRAM memory) RAMDAC.  There is an 8 bit VGA pixel data port when using an external RAMDAC and WRAM memory. </w:t>
      </w:r>
    </w:p>
    <w:p w14:paraId="6324B75F" w14:textId="77777777" w:rsidR="00BC283E" w:rsidRDefault="00BC283E" w:rsidP="00BC283E">
      <w:pPr>
        <w:jc w:val="both"/>
      </w:pPr>
    </w:p>
    <w:p w14:paraId="129BB3BF" w14:textId="77777777" w:rsidR="00BC283E" w:rsidRDefault="00BC283E" w:rsidP="00BC283E">
      <w:pPr>
        <w:jc w:val="both"/>
      </w:pPr>
      <w:r>
        <w:t xml:space="preserve">The </w:t>
      </w:r>
      <w:r>
        <w:rPr>
          <w:b/>
        </w:rPr>
        <w:t>Memory Controller</w:t>
      </w:r>
      <w:r>
        <w:t xml:space="preserve"> arbitrates and controls all access to the local memory buffer by the Host Interface, the CRT controller, and the Drawing Engine.  This unit provides support for WRAM or SGRAM memory.</w:t>
      </w:r>
    </w:p>
    <w:p w14:paraId="7A4B6001" w14:textId="77777777" w:rsidR="00BC283E" w:rsidRDefault="00BC283E" w:rsidP="00BC283E">
      <w:pPr>
        <w:jc w:val="both"/>
      </w:pPr>
    </w:p>
    <w:p w14:paraId="38AEFA5A" w14:textId="68451965" w:rsidR="00BC283E" w:rsidRPr="00E35AF6" w:rsidRDefault="00E35AF6" w:rsidP="00BC283E">
      <w:pPr>
        <w:jc w:val="both"/>
      </w:pPr>
      <w:r>
        <w:t xml:space="preserve">For backwards compatibility in a PC system, an optional </w:t>
      </w:r>
      <w:r w:rsidRPr="00E35AF6">
        <w:rPr>
          <w:b/>
        </w:rPr>
        <w:t>VGA</w:t>
      </w:r>
      <w:r>
        <w:t xml:space="preserve"> core can be instantiated. This core is a fully IBM compliant VGA handling all modes. The GPLGPU BIOS contains routines for VESA 3.0 compatibility allowing higher resolution operation.</w:t>
      </w:r>
    </w:p>
    <w:p w14:paraId="2BC72F6E" w14:textId="77777777" w:rsidR="00BC283E" w:rsidRDefault="00BC283E" w:rsidP="00BC283E">
      <w:pPr>
        <w:jc w:val="both"/>
        <w:rPr>
          <w:b/>
        </w:rPr>
      </w:pPr>
    </w:p>
    <w:p w14:paraId="1373558C" w14:textId="3BE0E943" w:rsidR="00BC283E" w:rsidRPr="00E35AF6" w:rsidRDefault="00343346" w:rsidP="00BC283E">
      <w:pPr>
        <w:jc w:val="both"/>
      </w:pPr>
      <w:r>
        <w:t xml:space="preserve">A </w:t>
      </w:r>
      <w:r w:rsidRPr="00343346">
        <w:rPr>
          <w:b/>
        </w:rPr>
        <w:t>Digital DAC</w:t>
      </w:r>
      <w:r>
        <w:t xml:space="preserve"> is included. For use in an FPGA, an external DVI, DAC, HDMI or DisplayPort Chip will be needed.</w:t>
      </w:r>
    </w:p>
    <w:p w14:paraId="4AA59362" w14:textId="77777777" w:rsidR="00BC283E" w:rsidRDefault="00BC283E" w:rsidP="00BC283E">
      <w:pPr>
        <w:jc w:val="both"/>
      </w:pPr>
      <w:r>
        <w:br w:type="page"/>
      </w:r>
    </w:p>
    <w:p w14:paraId="4D13E0EE" w14:textId="77777777" w:rsidR="00BC283E" w:rsidRDefault="00BC283E" w:rsidP="00BC283E"/>
    <w:p w14:paraId="0EA8EB7F" w14:textId="77777777" w:rsidR="00BC283E" w:rsidRDefault="00BC283E" w:rsidP="00BC283E">
      <w:r>
        <w:object w:dxaOrig="9830" w:dyaOrig="9260" w14:anchorId="520427D2">
          <v:shape id="_x0000_i1027" type="#_x0000_t75" style="width:476.95pt;height:449.3pt" o:ole="">
            <v:imagedata r:id="rId14" o:title=""/>
          </v:shape>
          <o:OLEObject Type="Embed" ProgID="MSDraw" ShapeID="_x0000_i1027" DrawAspect="Content" ObjectID="_1342457274" r:id="rId15">
            <o:FieldCodes>\* MERGEFORMAT</o:FieldCodes>
          </o:OLEObject>
        </w:object>
      </w:r>
    </w:p>
    <w:p w14:paraId="015F233C" w14:textId="77777777" w:rsidR="00BC283E" w:rsidRDefault="00BC283E" w:rsidP="00BC283E">
      <w:pPr>
        <w:pStyle w:val="Heading2"/>
        <w:tabs>
          <w:tab w:val="left" w:pos="720"/>
        </w:tabs>
      </w:pPr>
      <w:r>
        <w:br w:type="page"/>
      </w:r>
      <w:r>
        <w:lastRenderedPageBreak/>
        <w:t>2.5</w:t>
      </w:r>
      <w:r>
        <w:tab/>
      </w:r>
      <w:bookmarkStart w:id="22" w:name="_Toc332687470"/>
      <w:bookmarkStart w:id="23" w:name="_Toc332695214"/>
      <w:bookmarkStart w:id="24" w:name="_Toc332695674"/>
      <w:r>
        <w:t>Coordinate System</w:t>
      </w:r>
      <w:bookmarkEnd w:id="22"/>
      <w:bookmarkEnd w:id="23"/>
      <w:bookmarkEnd w:id="24"/>
    </w:p>
    <w:p w14:paraId="39D75BD6" w14:textId="77777777" w:rsidR="00BC283E" w:rsidRDefault="00BC283E" w:rsidP="00BC283E"/>
    <w:p w14:paraId="15EAEC93" w14:textId="77777777" w:rsidR="00BC283E" w:rsidRDefault="00BC283E" w:rsidP="00BC283E">
      <w:r>
        <w:t>The screen coordinate system has its origin at the upper left hand corner of the screen, with the X coordinates incrementing left to right and the Y coordinates incrementing top to bottom.  The coordinate system for a 1280 by 1024 display is shown below.</w:t>
      </w:r>
    </w:p>
    <w:p w14:paraId="70827B72" w14:textId="77777777" w:rsidR="00BC283E" w:rsidRDefault="00BC283E" w:rsidP="00BC283E"/>
    <w:p w14:paraId="58C6BF85" w14:textId="77777777" w:rsidR="00BC283E" w:rsidRDefault="00BC283E" w:rsidP="00BC283E"/>
    <w:p w14:paraId="5BAE3BF0" w14:textId="77777777" w:rsidR="00BC283E" w:rsidRDefault="00BC283E" w:rsidP="00BC283E">
      <w:r>
        <w:rPr>
          <w:b/>
          <w:noProof/>
        </w:rPr>
        <w:tab/>
      </w:r>
      <w:r>
        <w:rPr>
          <w:b/>
          <w:noProof/>
        </w:rPr>
        <w:tab/>
      </w:r>
      <w:r>
        <w:rPr>
          <w:b/>
          <w:noProof/>
        </w:rPr>
        <w:tab/>
      </w:r>
      <w:r>
        <w:object w:dxaOrig="4840" w:dyaOrig="4961" w14:anchorId="04788693">
          <v:shape id="_x0000_i1028" type="#_x0000_t75" style="width:242pt;height:248.5pt" o:ole="">
            <v:imagedata r:id="rId16" o:title=""/>
          </v:shape>
          <o:OLEObject Type="Embed" ProgID="MSDraw" ShapeID="_x0000_i1028" DrawAspect="Content" ObjectID="_1342457275" r:id="rId17">
            <o:FieldCodes>\* MERGEFORMAT</o:FieldCodes>
          </o:OLEObject>
        </w:object>
      </w:r>
    </w:p>
    <w:p w14:paraId="463E523C" w14:textId="77777777" w:rsidR="00BC283E" w:rsidRDefault="00BC283E" w:rsidP="00BC283E"/>
    <w:p w14:paraId="5FE59EC9" w14:textId="77777777" w:rsidR="00BC283E" w:rsidRDefault="00BC283E" w:rsidP="00BC283E">
      <w:pPr>
        <w:jc w:val="both"/>
      </w:pPr>
    </w:p>
    <w:p w14:paraId="070980CE" w14:textId="77777777" w:rsidR="00BC283E" w:rsidRDefault="00BC283E" w:rsidP="00BC283E">
      <w:pPr>
        <w:jc w:val="both"/>
      </w:pPr>
      <w:r>
        <w:t>Destination X and Y coordinates are 16-bit 2's complement integers. All registers specified in a XY format will be interpreted as 2's complement integers. All internal arithmetic operations are done in 2's complement format; therefore no overflows will be detected or reported. Care must be taken for drawing operations not to step outside of the 16 bit coordinate space.</w:t>
      </w:r>
    </w:p>
    <w:p w14:paraId="129F1503" w14:textId="77777777" w:rsidR="00BC283E" w:rsidRDefault="00BC283E" w:rsidP="00BC283E">
      <w:pPr>
        <w:jc w:val="both"/>
      </w:pPr>
    </w:p>
    <w:p w14:paraId="7BF5D413" w14:textId="64CE5D3D" w:rsidR="00BC283E" w:rsidRDefault="00BC283E" w:rsidP="00BC283E">
      <w:pPr>
        <w:jc w:val="both"/>
      </w:pPr>
      <w:r>
        <w:t xml:space="preserve">In the case of the </w:t>
      </w:r>
      <w:r w:rsidR="00613E4E">
        <w:t xml:space="preserve">3D </w:t>
      </w:r>
      <w:r>
        <w:t>rendering commands, the X and Y coordinates are in IEEE single precision floating point format.  The setup for X and Y is done in IEEE single point floating point and is converted to 16-bit 2's complement integers.  Again, care must be taken for drawing operations not to step outside of the 16 bit coordinate space.</w:t>
      </w:r>
    </w:p>
    <w:p w14:paraId="20D5E1C1" w14:textId="77777777" w:rsidR="00BC283E" w:rsidRDefault="00BC283E" w:rsidP="00BC283E">
      <w:pPr>
        <w:jc w:val="both"/>
      </w:pPr>
      <w:r>
        <w:t xml:space="preserve"> </w:t>
      </w:r>
    </w:p>
    <w:p w14:paraId="48425E89" w14:textId="30EAE821" w:rsidR="00BC283E" w:rsidRDefault="00BC283E" w:rsidP="00BC283E">
      <w:pPr>
        <w:jc w:val="both"/>
      </w:pPr>
      <w:r>
        <w:t xml:space="preserve">The display buffer is accessed in this format by specifying the coordinate, the source and/or destination space, and the buffer pitch. From this organization it can be seen that the pitch of the display buffer can be changed on a command by command basis. </w:t>
      </w:r>
    </w:p>
    <w:p w14:paraId="35319B2A" w14:textId="77777777" w:rsidR="00BC283E" w:rsidRDefault="00BC283E" w:rsidP="00BC283E">
      <w:pPr>
        <w:jc w:val="both"/>
      </w:pPr>
    </w:p>
    <w:p w14:paraId="4B1A7B97" w14:textId="77777777" w:rsidR="00BC283E" w:rsidRDefault="00BC283E" w:rsidP="00BC283E">
      <w:pPr>
        <w:jc w:val="both"/>
      </w:pPr>
      <w:r>
        <w:t>Two formats are available for Z coordinate space; they are 16-bit floating point (0-1 input range) full setup and 24-bit floating point (0-1 input range) full setup.</w:t>
      </w:r>
    </w:p>
    <w:p w14:paraId="21E799D1" w14:textId="029AC502" w:rsidR="007D5BD0" w:rsidRDefault="007D5BD0">
      <w:pPr>
        <w:overflowPunct/>
        <w:autoSpaceDE/>
        <w:autoSpaceDN/>
        <w:adjustRightInd/>
        <w:textAlignment w:val="auto"/>
      </w:pPr>
      <w:r>
        <w:br w:type="page"/>
      </w:r>
    </w:p>
    <w:p w14:paraId="26EDCD81" w14:textId="77777777" w:rsidR="007D5BD0" w:rsidRDefault="007D5BD0" w:rsidP="007D5BD0">
      <w:pPr>
        <w:tabs>
          <w:tab w:val="left" w:pos="720"/>
        </w:tabs>
      </w:pPr>
    </w:p>
    <w:p w14:paraId="0BF18DC8" w14:textId="77777777" w:rsidR="007D5BD0" w:rsidRDefault="007D5BD0" w:rsidP="007D5BD0"/>
    <w:p w14:paraId="4CD8E2CF" w14:textId="77777777" w:rsidR="007D5BD0" w:rsidRDefault="007D5BD0" w:rsidP="007D5BD0"/>
    <w:p w14:paraId="3781FF09" w14:textId="77777777" w:rsidR="007D5BD0" w:rsidRDefault="007D5BD0" w:rsidP="007D5BD0"/>
    <w:p w14:paraId="1121BBF6" w14:textId="77777777" w:rsidR="007D5BD0" w:rsidRDefault="007D5BD0" w:rsidP="007D5BD0">
      <w:r>
        <w:object w:dxaOrig="1120" w:dyaOrig="2520" w14:anchorId="7098663F">
          <v:shape id="_x0000_i1029" type="#_x0000_t75" style="width:98pt;height:182.45pt" o:ole="">
            <v:imagedata r:id="rId18" o:title=""/>
          </v:shape>
          <o:OLEObject Type="Embed" ProgID="MSDraw" ShapeID="_x0000_i1029" DrawAspect="Content" ObjectID="_1342457276" r:id="rId19">
            <o:FieldCodes>\* MERGEFORMAT</o:FieldCodes>
          </o:OLEObject>
        </w:object>
      </w:r>
    </w:p>
    <w:p w14:paraId="56348EFA" w14:textId="77777777" w:rsidR="007D5BD0" w:rsidRDefault="007D5BD0" w:rsidP="007D5BD0"/>
    <w:p w14:paraId="395DF904" w14:textId="77777777" w:rsidR="007D5BD0" w:rsidRDefault="007D5BD0" w:rsidP="007D5BD0"/>
    <w:p w14:paraId="6526F361" w14:textId="03A3F9D2" w:rsidR="007D5BD0" w:rsidRDefault="007D5BD0" w:rsidP="007D5BD0">
      <w:pPr>
        <w:pStyle w:val="PageHeading"/>
        <w:pBdr>
          <w:top w:val="single" w:sz="6" w:space="1" w:color="auto"/>
          <w:bottom w:val="single" w:sz="6" w:space="1" w:color="auto"/>
        </w:pBdr>
        <w:jc w:val="center"/>
        <w:rPr>
          <w:i/>
        </w:rPr>
      </w:pPr>
      <w:r>
        <w:rPr>
          <w:i/>
        </w:rPr>
        <w:t>I/O Information</w:t>
      </w:r>
    </w:p>
    <w:p w14:paraId="2253C3C8" w14:textId="77777777" w:rsidR="007D5BD0" w:rsidRDefault="007D5BD0" w:rsidP="007D5BD0"/>
    <w:p w14:paraId="028A8695" w14:textId="3B00074E" w:rsidR="007D5BD0" w:rsidRDefault="007D5BD0" w:rsidP="007D5BD0">
      <w:pPr>
        <w:pStyle w:val="SectionHeading"/>
      </w:pPr>
      <w:bookmarkStart w:id="25" w:name="_Toc332687471"/>
      <w:bookmarkStart w:id="26" w:name="_Toc332695215"/>
      <w:bookmarkStart w:id="27" w:name="_Toc332695675"/>
      <w:r>
        <w:rPr>
          <w:b w:val="0"/>
          <w:sz w:val="20"/>
        </w:rPr>
        <w:br w:type="page"/>
      </w:r>
      <w:r>
        <w:lastRenderedPageBreak/>
        <w:t>Section 3:  GPLGPU</w:t>
      </w:r>
      <w:r>
        <w:rPr>
          <w:vertAlign w:val="superscript"/>
        </w:rPr>
        <w:t xml:space="preserve"> </w:t>
      </w:r>
      <w:r>
        <w:t>I/O Information</w:t>
      </w:r>
      <w:bookmarkEnd w:id="25"/>
      <w:bookmarkEnd w:id="26"/>
      <w:bookmarkEnd w:id="27"/>
    </w:p>
    <w:p w14:paraId="1759BB14" w14:textId="77777777" w:rsidR="007D5BD0" w:rsidRDefault="007D5BD0" w:rsidP="007D5BD0"/>
    <w:p w14:paraId="686AA38A" w14:textId="77777777" w:rsidR="007D5BD0" w:rsidRDefault="007D5BD0" w:rsidP="007D5BD0">
      <w:pPr>
        <w:pStyle w:val="Heading2"/>
        <w:tabs>
          <w:tab w:val="left" w:pos="360"/>
          <w:tab w:val="left" w:pos="720"/>
        </w:tabs>
      </w:pPr>
      <w:bookmarkStart w:id="28" w:name="_Toc332687472"/>
      <w:bookmarkStart w:id="29" w:name="_Toc332695216"/>
      <w:bookmarkStart w:id="30" w:name="_Toc332695676"/>
      <w:r>
        <w:t>3.1</w:t>
      </w:r>
      <w:r>
        <w:tab/>
        <w:t>Signal Descriptions</w:t>
      </w:r>
      <w:bookmarkEnd w:id="28"/>
      <w:bookmarkEnd w:id="29"/>
      <w:bookmarkEnd w:id="30"/>
    </w:p>
    <w:p w14:paraId="5E10DB98" w14:textId="77777777" w:rsidR="007D5BD0" w:rsidRDefault="007D5BD0" w:rsidP="007D5BD0"/>
    <w:p w14:paraId="47C536BA" w14:textId="28E3AE6F" w:rsidR="007D5BD0" w:rsidRDefault="007D5BD0" w:rsidP="007D5BD0">
      <w:r>
        <w:t>GPLGPU</w:t>
      </w:r>
      <w:r>
        <w:rPr>
          <w:vertAlign w:val="superscript"/>
        </w:rPr>
        <w:t xml:space="preserve"> </w:t>
      </w:r>
      <w:r>
        <w:t xml:space="preserve">signal pins are categorized into the following five groups: </w:t>
      </w:r>
      <w:r>
        <w:rPr>
          <w:b/>
        </w:rPr>
        <w:t>PCI/AGP Bus Interface, Display Buffer Interface, Peripheral Devices Interface, CRT Control</w:t>
      </w:r>
      <w:r>
        <w:t>, and miscellaneous.  The “</w:t>
      </w:r>
      <w:r>
        <w:rPr>
          <w:b/>
        </w:rPr>
        <w:t>#</w:t>
      </w:r>
      <w:r>
        <w:t>” indicates an active low signal.</w:t>
      </w:r>
    </w:p>
    <w:p w14:paraId="73D1559C" w14:textId="77777777" w:rsidR="007D5BD0" w:rsidRDefault="007D5BD0" w:rsidP="007D5BD0">
      <w:pPr>
        <w:pStyle w:val="NormalIndent"/>
        <w:spacing w:after="120"/>
        <w:ind w:left="0"/>
        <w:rPr>
          <w:rFonts w:ascii="Times New Roman" w:hAnsi="Times New Roman"/>
          <w:b/>
          <w:sz w:val="24"/>
        </w:rPr>
      </w:pPr>
    </w:p>
    <w:p w14:paraId="40CE2BEC" w14:textId="587F1189" w:rsidR="007D5BD0" w:rsidRDefault="007D5BD0" w:rsidP="007D5BD0">
      <w:pPr>
        <w:pStyle w:val="NormalIndent"/>
        <w:spacing w:after="120"/>
        <w:ind w:left="0"/>
        <w:rPr>
          <w:rFonts w:ascii="Times New Roman" w:hAnsi="Times New Roman"/>
        </w:rPr>
      </w:pPr>
      <w:r>
        <w:rPr>
          <w:rFonts w:ascii="Times New Roman" w:hAnsi="Times New Roman"/>
          <w:b/>
          <w:sz w:val="24"/>
        </w:rPr>
        <w:t>PCI BUS INTERFACE SIGNALS</w:t>
      </w:r>
    </w:p>
    <w:tbl>
      <w:tblP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31"/>
        <w:gridCol w:w="935"/>
        <w:gridCol w:w="5104"/>
      </w:tblGrid>
      <w:tr w:rsidR="007D5BD0" w14:paraId="21BB57DD" w14:textId="77777777" w:rsidTr="007D5BD0">
        <w:trPr>
          <w:cantSplit/>
        </w:trPr>
        <w:tc>
          <w:tcPr>
            <w:tcW w:w="2131" w:type="dxa"/>
          </w:tcPr>
          <w:p w14:paraId="4077C617" w14:textId="77777777" w:rsidR="007D5BD0" w:rsidRDefault="007D5BD0" w:rsidP="007D5BD0">
            <w:pPr>
              <w:pStyle w:val="NormalIndent"/>
              <w:tabs>
                <w:tab w:val="left" w:pos="360"/>
              </w:tabs>
              <w:ind w:left="0"/>
              <w:rPr>
                <w:rFonts w:ascii="Times New Roman" w:hAnsi="Times New Roman"/>
                <w:b/>
              </w:rPr>
            </w:pPr>
            <w:r>
              <w:rPr>
                <w:rFonts w:ascii="Times New Roman" w:hAnsi="Times New Roman"/>
                <w:b/>
              </w:rPr>
              <w:t>NAME</w:t>
            </w:r>
          </w:p>
        </w:tc>
        <w:tc>
          <w:tcPr>
            <w:tcW w:w="935" w:type="dxa"/>
          </w:tcPr>
          <w:p w14:paraId="4DF73386" w14:textId="77777777" w:rsidR="007D5BD0" w:rsidRDefault="007D5BD0" w:rsidP="007D5BD0">
            <w:pPr>
              <w:pStyle w:val="NormalIndent"/>
              <w:tabs>
                <w:tab w:val="left" w:pos="360"/>
              </w:tabs>
              <w:ind w:left="0"/>
              <w:jc w:val="center"/>
              <w:rPr>
                <w:rFonts w:ascii="Times New Roman" w:hAnsi="Times New Roman"/>
                <w:b/>
              </w:rPr>
            </w:pPr>
            <w:r>
              <w:rPr>
                <w:rFonts w:ascii="Times New Roman" w:hAnsi="Times New Roman"/>
                <w:b/>
              </w:rPr>
              <w:t>I/O</w:t>
            </w:r>
          </w:p>
        </w:tc>
        <w:tc>
          <w:tcPr>
            <w:tcW w:w="5104" w:type="dxa"/>
          </w:tcPr>
          <w:p w14:paraId="1F808D59" w14:textId="77777777" w:rsidR="007D5BD0" w:rsidRDefault="007D5BD0" w:rsidP="007D5BD0">
            <w:pPr>
              <w:pStyle w:val="NormalIndent"/>
              <w:tabs>
                <w:tab w:val="left" w:pos="360"/>
              </w:tabs>
              <w:ind w:left="0"/>
              <w:rPr>
                <w:rFonts w:ascii="Times New Roman" w:hAnsi="Times New Roman"/>
                <w:b/>
              </w:rPr>
            </w:pPr>
            <w:r>
              <w:rPr>
                <w:rFonts w:ascii="Times New Roman" w:hAnsi="Times New Roman"/>
                <w:b/>
              </w:rPr>
              <w:t>DESCRIPTION</w:t>
            </w:r>
          </w:p>
        </w:tc>
      </w:tr>
      <w:tr w:rsidR="007D5BD0" w14:paraId="72038961" w14:textId="77777777" w:rsidTr="007D5BD0">
        <w:trPr>
          <w:cantSplit/>
        </w:trPr>
        <w:tc>
          <w:tcPr>
            <w:tcW w:w="2131" w:type="dxa"/>
            <w:tcBorders>
              <w:top w:val="nil"/>
            </w:tcBorders>
          </w:tcPr>
          <w:p w14:paraId="2B268C88" w14:textId="77777777" w:rsidR="007D5BD0" w:rsidRDefault="007D5BD0" w:rsidP="007D5BD0">
            <w:pPr>
              <w:pStyle w:val="NormalIndent"/>
              <w:ind w:left="0"/>
              <w:rPr>
                <w:rFonts w:ascii="Times New Roman" w:hAnsi="Times New Roman"/>
              </w:rPr>
            </w:pPr>
            <w:r>
              <w:rPr>
                <w:rFonts w:ascii="Times New Roman" w:hAnsi="Times New Roman"/>
              </w:rPr>
              <w:t>AD[31:0]</w:t>
            </w:r>
          </w:p>
        </w:tc>
        <w:tc>
          <w:tcPr>
            <w:tcW w:w="935" w:type="dxa"/>
            <w:tcBorders>
              <w:top w:val="nil"/>
            </w:tcBorders>
          </w:tcPr>
          <w:p w14:paraId="00EA0FAF" w14:textId="77777777" w:rsidR="007D5BD0" w:rsidRDefault="007D5BD0" w:rsidP="007D5BD0">
            <w:pPr>
              <w:pStyle w:val="NormalIndent"/>
              <w:ind w:left="0"/>
              <w:jc w:val="center"/>
              <w:rPr>
                <w:rFonts w:ascii="Times New Roman" w:hAnsi="Times New Roman"/>
              </w:rPr>
            </w:pPr>
            <w:r>
              <w:rPr>
                <w:rFonts w:ascii="Times New Roman" w:hAnsi="Times New Roman"/>
              </w:rPr>
              <w:t>I/O</w:t>
            </w:r>
          </w:p>
        </w:tc>
        <w:tc>
          <w:tcPr>
            <w:tcW w:w="5104" w:type="dxa"/>
            <w:tcBorders>
              <w:top w:val="nil"/>
            </w:tcBorders>
          </w:tcPr>
          <w:p w14:paraId="2E684A9F" w14:textId="77777777" w:rsidR="007D5BD0" w:rsidRDefault="007D5BD0" w:rsidP="007D5BD0">
            <w:pPr>
              <w:pStyle w:val="NormalIndent"/>
              <w:ind w:left="0"/>
              <w:rPr>
                <w:rFonts w:ascii="Times New Roman" w:hAnsi="Times New Roman"/>
              </w:rPr>
            </w:pPr>
            <w:r>
              <w:rPr>
                <w:rFonts w:ascii="Times New Roman" w:hAnsi="Times New Roman"/>
              </w:rPr>
              <w:t>Multiplexed address and data bus</w:t>
            </w:r>
          </w:p>
        </w:tc>
      </w:tr>
      <w:tr w:rsidR="007D5BD0" w14:paraId="0DC963C3" w14:textId="77777777" w:rsidTr="007D5BD0">
        <w:trPr>
          <w:cantSplit/>
        </w:trPr>
        <w:tc>
          <w:tcPr>
            <w:tcW w:w="2131" w:type="dxa"/>
          </w:tcPr>
          <w:p w14:paraId="0CBA4EDB" w14:textId="77777777" w:rsidR="007D5BD0" w:rsidRDefault="007D5BD0" w:rsidP="007D5BD0">
            <w:pPr>
              <w:pStyle w:val="NormalIndent"/>
              <w:ind w:left="0"/>
              <w:rPr>
                <w:rFonts w:ascii="Times New Roman" w:hAnsi="Times New Roman"/>
              </w:rPr>
            </w:pPr>
            <w:r>
              <w:rPr>
                <w:rFonts w:ascii="Times New Roman" w:hAnsi="Times New Roman"/>
              </w:rPr>
              <w:t>C_BE[3:0]</w:t>
            </w:r>
          </w:p>
        </w:tc>
        <w:tc>
          <w:tcPr>
            <w:tcW w:w="935" w:type="dxa"/>
          </w:tcPr>
          <w:p w14:paraId="626FE61F" w14:textId="77777777" w:rsidR="007D5BD0" w:rsidRDefault="007D5BD0" w:rsidP="007D5BD0">
            <w:pPr>
              <w:pStyle w:val="NormalIndent"/>
              <w:ind w:left="0"/>
              <w:jc w:val="center"/>
              <w:rPr>
                <w:rFonts w:ascii="Times New Roman" w:hAnsi="Times New Roman"/>
              </w:rPr>
            </w:pPr>
            <w:r>
              <w:rPr>
                <w:rFonts w:ascii="Times New Roman" w:hAnsi="Times New Roman"/>
              </w:rPr>
              <w:t>I/O</w:t>
            </w:r>
          </w:p>
        </w:tc>
        <w:tc>
          <w:tcPr>
            <w:tcW w:w="5104" w:type="dxa"/>
          </w:tcPr>
          <w:p w14:paraId="79DC26CC" w14:textId="77777777" w:rsidR="007D5BD0" w:rsidRDefault="007D5BD0" w:rsidP="007D5BD0">
            <w:pPr>
              <w:pStyle w:val="NormalIndent"/>
              <w:ind w:left="0"/>
              <w:rPr>
                <w:rFonts w:ascii="Times New Roman" w:hAnsi="Times New Roman"/>
              </w:rPr>
            </w:pPr>
            <w:r>
              <w:rPr>
                <w:rFonts w:ascii="Times New Roman" w:hAnsi="Times New Roman"/>
              </w:rPr>
              <w:t>Command and Byte enables</w:t>
            </w:r>
          </w:p>
        </w:tc>
      </w:tr>
      <w:tr w:rsidR="007D5BD0" w14:paraId="4DAF3A30" w14:textId="77777777" w:rsidTr="007D5BD0">
        <w:trPr>
          <w:cantSplit/>
        </w:trPr>
        <w:tc>
          <w:tcPr>
            <w:tcW w:w="2131" w:type="dxa"/>
          </w:tcPr>
          <w:p w14:paraId="0204E8DD" w14:textId="77777777" w:rsidR="007D5BD0" w:rsidRDefault="007D5BD0" w:rsidP="007D5BD0">
            <w:pPr>
              <w:pStyle w:val="NormalIndent"/>
              <w:ind w:left="0"/>
              <w:rPr>
                <w:rFonts w:ascii="Times New Roman" w:hAnsi="Times New Roman"/>
              </w:rPr>
            </w:pPr>
            <w:r>
              <w:rPr>
                <w:rFonts w:ascii="Times New Roman" w:hAnsi="Times New Roman"/>
              </w:rPr>
              <w:t>HCLK</w:t>
            </w:r>
          </w:p>
        </w:tc>
        <w:tc>
          <w:tcPr>
            <w:tcW w:w="935" w:type="dxa"/>
          </w:tcPr>
          <w:p w14:paraId="11662288" w14:textId="77777777" w:rsidR="007D5BD0" w:rsidRDefault="007D5BD0" w:rsidP="007D5BD0">
            <w:pPr>
              <w:pStyle w:val="NormalIndent"/>
              <w:ind w:left="0"/>
              <w:jc w:val="center"/>
              <w:rPr>
                <w:rFonts w:ascii="Times New Roman" w:hAnsi="Times New Roman"/>
              </w:rPr>
            </w:pPr>
            <w:r>
              <w:rPr>
                <w:rFonts w:ascii="Times New Roman" w:hAnsi="Times New Roman"/>
              </w:rPr>
              <w:t>I</w:t>
            </w:r>
          </w:p>
        </w:tc>
        <w:tc>
          <w:tcPr>
            <w:tcW w:w="5104" w:type="dxa"/>
          </w:tcPr>
          <w:p w14:paraId="16477063" w14:textId="77777777" w:rsidR="007D5BD0" w:rsidRDefault="007D5BD0" w:rsidP="007D5BD0">
            <w:pPr>
              <w:pStyle w:val="NormalIndent"/>
              <w:ind w:left="0"/>
              <w:rPr>
                <w:rFonts w:ascii="Times New Roman" w:hAnsi="Times New Roman"/>
              </w:rPr>
            </w:pPr>
            <w:r>
              <w:rPr>
                <w:rFonts w:ascii="Times New Roman" w:hAnsi="Times New Roman"/>
              </w:rPr>
              <w:t>Host Bus Clock</w:t>
            </w:r>
          </w:p>
        </w:tc>
      </w:tr>
      <w:tr w:rsidR="007D5BD0" w14:paraId="4D6714A4" w14:textId="77777777" w:rsidTr="007D5BD0">
        <w:trPr>
          <w:cantSplit/>
        </w:trPr>
        <w:tc>
          <w:tcPr>
            <w:tcW w:w="2131" w:type="dxa"/>
          </w:tcPr>
          <w:p w14:paraId="5658346E" w14:textId="77777777" w:rsidR="007D5BD0" w:rsidRDefault="007D5BD0" w:rsidP="007D5BD0">
            <w:pPr>
              <w:pStyle w:val="NormalIndent"/>
              <w:ind w:left="0"/>
              <w:rPr>
                <w:rFonts w:ascii="Times New Roman" w:hAnsi="Times New Roman"/>
              </w:rPr>
            </w:pPr>
            <w:r>
              <w:rPr>
                <w:rFonts w:ascii="Times New Roman" w:hAnsi="Times New Roman"/>
              </w:rPr>
              <w:t>RST#</w:t>
            </w:r>
          </w:p>
        </w:tc>
        <w:tc>
          <w:tcPr>
            <w:tcW w:w="935" w:type="dxa"/>
          </w:tcPr>
          <w:p w14:paraId="10E03682" w14:textId="77777777" w:rsidR="007D5BD0" w:rsidRDefault="007D5BD0" w:rsidP="007D5BD0">
            <w:pPr>
              <w:pStyle w:val="NormalIndent"/>
              <w:ind w:left="0"/>
              <w:jc w:val="center"/>
              <w:rPr>
                <w:rFonts w:ascii="Times New Roman" w:hAnsi="Times New Roman"/>
              </w:rPr>
            </w:pPr>
            <w:r>
              <w:rPr>
                <w:rFonts w:ascii="Times New Roman" w:hAnsi="Times New Roman"/>
              </w:rPr>
              <w:t>I</w:t>
            </w:r>
          </w:p>
        </w:tc>
        <w:tc>
          <w:tcPr>
            <w:tcW w:w="5104" w:type="dxa"/>
          </w:tcPr>
          <w:p w14:paraId="0497C4D7" w14:textId="77777777" w:rsidR="007D5BD0" w:rsidRDefault="007D5BD0" w:rsidP="007D5BD0">
            <w:pPr>
              <w:pStyle w:val="NormalIndent"/>
              <w:ind w:left="0"/>
              <w:rPr>
                <w:rFonts w:ascii="Times New Roman" w:hAnsi="Times New Roman"/>
              </w:rPr>
            </w:pPr>
            <w:r>
              <w:rPr>
                <w:rFonts w:ascii="Times New Roman" w:hAnsi="Times New Roman"/>
              </w:rPr>
              <w:t>System Reset</w:t>
            </w:r>
          </w:p>
        </w:tc>
      </w:tr>
      <w:tr w:rsidR="007D5BD0" w14:paraId="3C9F3678" w14:textId="77777777" w:rsidTr="007D5BD0">
        <w:trPr>
          <w:cantSplit/>
        </w:trPr>
        <w:tc>
          <w:tcPr>
            <w:tcW w:w="2131" w:type="dxa"/>
          </w:tcPr>
          <w:p w14:paraId="068FBBB0" w14:textId="77777777" w:rsidR="007D5BD0" w:rsidRDefault="007D5BD0" w:rsidP="007D5BD0">
            <w:pPr>
              <w:pStyle w:val="NormalIndent"/>
              <w:ind w:left="0"/>
              <w:rPr>
                <w:rFonts w:ascii="Times New Roman" w:hAnsi="Times New Roman"/>
              </w:rPr>
            </w:pPr>
            <w:r>
              <w:rPr>
                <w:rFonts w:ascii="Times New Roman" w:hAnsi="Times New Roman"/>
              </w:rPr>
              <w:t>FRAME#</w:t>
            </w:r>
          </w:p>
        </w:tc>
        <w:tc>
          <w:tcPr>
            <w:tcW w:w="935" w:type="dxa"/>
          </w:tcPr>
          <w:p w14:paraId="531FF5D3" w14:textId="77777777" w:rsidR="007D5BD0" w:rsidRDefault="007D5BD0" w:rsidP="007D5BD0">
            <w:pPr>
              <w:pStyle w:val="NormalIndent"/>
              <w:ind w:left="0"/>
              <w:jc w:val="center"/>
              <w:rPr>
                <w:rFonts w:ascii="Times New Roman" w:hAnsi="Times New Roman"/>
              </w:rPr>
            </w:pPr>
            <w:r>
              <w:rPr>
                <w:rFonts w:ascii="Times New Roman" w:hAnsi="Times New Roman"/>
              </w:rPr>
              <w:t>I/O</w:t>
            </w:r>
          </w:p>
        </w:tc>
        <w:tc>
          <w:tcPr>
            <w:tcW w:w="5104" w:type="dxa"/>
          </w:tcPr>
          <w:p w14:paraId="0C2683E9" w14:textId="77777777" w:rsidR="007D5BD0" w:rsidRDefault="007D5BD0" w:rsidP="007D5BD0">
            <w:pPr>
              <w:pStyle w:val="NormalIndent"/>
              <w:ind w:left="0"/>
              <w:rPr>
                <w:rFonts w:ascii="Times New Roman" w:hAnsi="Times New Roman"/>
              </w:rPr>
            </w:pPr>
            <w:r>
              <w:rPr>
                <w:rFonts w:ascii="Times New Roman" w:hAnsi="Times New Roman"/>
              </w:rPr>
              <w:t>PCI cycle FRAME</w:t>
            </w:r>
          </w:p>
        </w:tc>
      </w:tr>
      <w:tr w:rsidR="007D5BD0" w14:paraId="3F5D4ACC" w14:textId="77777777" w:rsidTr="007D5BD0">
        <w:trPr>
          <w:cantSplit/>
        </w:trPr>
        <w:tc>
          <w:tcPr>
            <w:tcW w:w="2131" w:type="dxa"/>
          </w:tcPr>
          <w:p w14:paraId="42F9759B" w14:textId="77777777" w:rsidR="007D5BD0" w:rsidRDefault="007D5BD0" w:rsidP="007D5BD0">
            <w:pPr>
              <w:pStyle w:val="NormalIndent"/>
              <w:ind w:left="0"/>
              <w:rPr>
                <w:rFonts w:ascii="Times New Roman" w:hAnsi="Times New Roman"/>
              </w:rPr>
            </w:pPr>
            <w:r>
              <w:rPr>
                <w:rFonts w:ascii="Times New Roman" w:hAnsi="Times New Roman"/>
              </w:rPr>
              <w:t>PRDY#</w:t>
            </w:r>
          </w:p>
        </w:tc>
        <w:tc>
          <w:tcPr>
            <w:tcW w:w="935" w:type="dxa"/>
          </w:tcPr>
          <w:p w14:paraId="7721973E" w14:textId="77777777" w:rsidR="007D5BD0" w:rsidRDefault="007D5BD0" w:rsidP="007D5BD0">
            <w:pPr>
              <w:pStyle w:val="NormalIndent"/>
              <w:ind w:left="0"/>
              <w:jc w:val="center"/>
              <w:rPr>
                <w:rFonts w:ascii="Times New Roman" w:hAnsi="Times New Roman"/>
              </w:rPr>
            </w:pPr>
            <w:r>
              <w:rPr>
                <w:rFonts w:ascii="Times New Roman" w:hAnsi="Times New Roman"/>
              </w:rPr>
              <w:t>I/O</w:t>
            </w:r>
          </w:p>
        </w:tc>
        <w:tc>
          <w:tcPr>
            <w:tcW w:w="5104" w:type="dxa"/>
          </w:tcPr>
          <w:p w14:paraId="5EB420DB" w14:textId="77777777" w:rsidR="007D5BD0" w:rsidRDefault="007D5BD0" w:rsidP="007D5BD0">
            <w:pPr>
              <w:pStyle w:val="NormalIndent"/>
              <w:ind w:left="0"/>
              <w:rPr>
                <w:rFonts w:ascii="Times New Roman" w:hAnsi="Times New Roman"/>
              </w:rPr>
            </w:pPr>
            <w:r>
              <w:rPr>
                <w:rFonts w:ascii="Times New Roman" w:hAnsi="Times New Roman"/>
              </w:rPr>
              <w:t>Processor Ready  (IRDY#, Initiator Ready)</w:t>
            </w:r>
          </w:p>
        </w:tc>
      </w:tr>
      <w:tr w:rsidR="007D5BD0" w14:paraId="5F910BE3" w14:textId="77777777" w:rsidTr="007D5BD0">
        <w:trPr>
          <w:cantSplit/>
        </w:trPr>
        <w:tc>
          <w:tcPr>
            <w:tcW w:w="2131" w:type="dxa"/>
          </w:tcPr>
          <w:p w14:paraId="790B5AC2" w14:textId="77777777" w:rsidR="007D5BD0" w:rsidRDefault="007D5BD0" w:rsidP="007D5BD0">
            <w:pPr>
              <w:pStyle w:val="NormalIndent"/>
              <w:ind w:left="0"/>
              <w:rPr>
                <w:rFonts w:ascii="Times New Roman" w:hAnsi="Times New Roman"/>
              </w:rPr>
            </w:pPr>
            <w:r>
              <w:rPr>
                <w:rFonts w:ascii="Times New Roman" w:hAnsi="Times New Roman"/>
              </w:rPr>
              <w:t>TRDY#</w:t>
            </w:r>
          </w:p>
        </w:tc>
        <w:tc>
          <w:tcPr>
            <w:tcW w:w="935" w:type="dxa"/>
          </w:tcPr>
          <w:p w14:paraId="43A5BED6" w14:textId="77777777" w:rsidR="007D5BD0" w:rsidRDefault="007D5BD0" w:rsidP="007D5BD0">
            <w:pPr>
              <w:pStyle w:val="NormalIndent"/>
              <w:ind w:left="0"/>
              <w:jc w:val="center"/>
              <w:rPr>
                <w:rFonts w:ascii="Times New Roman" w:hAnsi="Times New Roman"/>
              </w:rPr>
            </w:pPr>
            <w:r>
              <w:rPr>
                <w:rFonts w:ascii="Times New Roman" w:hAnsi="Times New Roman"/>
              </w:rPr>
              <w:t>I/O</w:t>
            </w:r>
          </w:p>
        </w:tc>
        <w:tc>
          <w:tcPr>
            <w:tcW w:w="5104" w:type="dxa"/>
          </w:tcPr>
          <w:p w14:paraId="4896E30C" w14:textId="77777777" w:rsidR="007D5BD0" w:rsidRDefault="007D5BD0" w:rsidP="007D5BD0">
            <w:pPr>
              <w:pStyle w:val="NormalIndent"/>
              <w:ind w:left="0"/>
              <w:rPr>
                <w:rFonts w:ascii="Times New Roman" w:hAnsi="Times New Roman"/>
              </w:rPr>
            </w:pPr>
            <w:r>
              <w:rPr>
                <w:rFonts w:ascii="Times New Roman" w:hAnsi="Times New Roman"/>
              </w:rPr>
              <w:t>Target Ready</w:t>
            </w:r>
          </w:p>
        </w:tc>
      </w:tr>
      <w:tr w:rsidR="007D5BD0" w14:paraId="154A5419" w14:textId="77777777" w:rsidTr="007D5BD0">
        <w:trPr>
          <w:cantSplit/>
        </w:trPr>
        <w:tc>
          <w:tcPr>
            <w:tcW w:w="2131" w:type="dxa"/>
          </w:tcPr>
          <w:p w14:paraId="5A81FD12" w14:textId="77777777" w:rsidR="007D5BD0" w:rsidRDefault="007D5BD0" w:rsidP="007D5BD0">
            <w:pPr>
              <w:pStyle w:val="NormalIndent"/>
              <w:ind w:left="0"/>
              <w:rPr>
                <w:rFonts w:ascii="Times New Roman" w:hAnsi="Times New Roman"/>
              </w:rPr>
            </w:pPr>
            <w:r>
              <w:rPr>
                <w:rFonts w:ascii="Times New Roman" w:hAnsi="Times New Roman"/>
              </w:rPr>
              <w:t xml:space="preserve">DEVSEL# </w:t>
            </w:r>
          </w:p>
        </w:tc>
        <w:tc>
          <w:tcPr>
            <w:tcW w:w="935" w:type="dxa"/>
          </w:tcPr>
          <w:p w14:paraId="47D6942C" w14:textId="77777777" w:rsidR="007D5BD0" w:rsidRDefault="007D5BD0" w:rsidP="007D5BD0">
            <w:pPr>
              <w:pStyle w:val="NormalIndent"/>
              <w:ind w:left="0"/>
              <w:jc w:val="center"/>
              <w:rPr>
                <w:rFonts w:ascii="Times New Roman" w:hAnsi="Times New Roman"/>
              </w:rPr>
            </w:pPr>
            <w:r>
              <w:rPr>
                <w:rFonts w:ascii="Times New Roman" w:hAnsi="Times New Roman"/>
              </w:rPr>
              <w:t>I/O</w:t>
            </w:r>
          </w:p>
        </w:tc>
        <w:tc>
          <w:tcPr>
            <w:tcW w:w="5104" w:type="dxa"/>
          </w:tcPr>
          <w:p w14:paraId="0DFF46C3" w14:textId="77777777" w:rsidR="007D5BD0" w:rsidRDefault="007D5BD0" w:rsidP="007D5BD0">
            <w:pPr>
              <w:pStyle w:val="NormalIndent"/>
              <w:ind w:left="0"/>
              <w:rPr>
                <w:rFonts w:ascii="Times New Roman" w:hAnsi="Times New Roman"/>
              </w:rPr>
            </w:pPr>
            <w:r>
              <w:rPr>
                <w:rFonts w:ascii="Times New Roman" w:hAnsi="Times New Roman"/>
              </w:rPr>
              <w:t>PCI Device Select</w:t>
            </w:r>
          </w:p>
        </w:tc>
      </w:tr>
      <w:tr w:rsidR="007D5BD0" w14:paraId="50D8CE33" w14:textId="77777777" w:rsidTr="007D5BD0">
        <w:trPr>
          <w:cantSplit/>
        </w:trPr>
        <w:tc>
          <w:tcPr>
            <w:tcW w:w="2131" w:type="dxa"/>
          </w:tcPr>
          <w:p w14:paraId="5F8911D4" w14:textId="77777777" w:rsidR="007D5BD0" w:rsidRDefault="007D5BD0" w:rsidP="007D5BD0">
            <w:pPr>
              <w:pStyle w:val="NormalIndent"/>
              <w:ind w:left="0"/>
              <w:rPr>
                <w:rFonts w:ascii="Times New Roman" w:hAnsi="Times New Roman"/>
              </w:rPr>
            </w:pPr>
            <w:r>
              <w:rPr>
                <w:rFonts w:ascii="Times New Roman" w:hAnsi="Times New Roman"/>
              </w:rPr>
              <w:t>STOP#</w:t>
            </w:r>
          </w:p>
        </w:tc>
        <w:tc>
          <w:tcPr>
            <w:tcW w:w="935" w:type="dxa"/>
          </w:tcPr>
          <w:p w14:paraId="287DEE8C" w14:textId="77777777" w:rsidR="007D5BD0" w:rsidRDefault="007D5BD0" w:rsidP="007D5BD0">
            <w:pPr>
              <w:pStyle w:val="NormalIndent"/>
              <w:ind w:left="0"/>
              <w:jc w:val="center"/>
              <w:rPr>
                <w:rFonts w:ascii="Times New Roman" w:hAnsi="Times New Roman"/>
              </w:rPr>
            </w:pPr>
            <w:r>
              <w:rPr>
                <w:rFonts w:ascii="Times New Roman" w:hAnsi="Times New Roman"/>
              </w:rPr>
              <w:t>I/O</w:t>
            </w:r>
          </w:p>
        </w:tc>
        <w:tc>
          <w:tcPr>
            <w:tcW w:w="5104" w:type="dxa"/>
          </w:tcPr>
          <w:p w14:paraId="0235465B" w14:textId="77777777" w:rsidR="007D5BD0" w:rsidRDefault="007D5BD0" w:rsidP="007D5BD0">
            <w:pPr>
              <w:pStyle w:val="NormalIndent"/>
              <w:ind w:left="0"/>
              <w:rPr>
                <w:rFonts w:ascii="Times New Roman" w:hAnsi="Times New Roman"/>
              </w:rPr>
            </w:pPr>
            <w:r>
              <w:rPr>
                <w:rFonts w:ascii="Times New Roman" w:hAnsi="Times New Roman"/>
              </w:rPr>
              <w:t>PCI cycle stop</w:t>
            </w:r>
          </w:p>
        </w:tc>
      </w:tr>
      <w:tr w:rsidR="007D5BD0" w14:paraId="1B7D6495" w14:textId="77777777" w:rsidTr="007D5BD0">
        <w:trPr>
          <w:cantSplit/>
        </w:trPr>
        <w:tc>
          <w:tcPr>
            <w:tcW w:w="2131" w:type="dxa"/>
          </w:tcPr>
          <w:p w14:paraId="286B5CC3" w14:textId="77777777" w:rsidR="007D5BD0" w:rsidRDefault="007D5BD0" w:rsidP="007D5BD0">
            <w:pPr>
              <w:pStyle w:val="NormalIndent"/>
              <w:ind w:left="0"/>
              <w:rPr>
                <w:rFonts w:ascii="Times New Roman" w:hAnsi="Times New Roman"/>
              </w:rPr>
            </w:pPr>
            <w:r>
              <w:rPr>
                <w:rFonts w:ascii="Times New Roman" w:hAnsi="Times New Roman"/>
              </w:rPr>
              <w:t>INTRP#</w:t>
            </w:r>
          </w:p>
        </w:tc>
        <w:tc>
          <w:tcPr>
            <w:tcW w:w="935" w:type="dxa"/>
          </w:tcPr>
          <w:p w14:paraId="39D27457" w14:textId="77777777" w:rsidR="007D5BD0" w:rsidRDefault="007D5BD0" w:rsidP="007D5BD0">
            <w:pPr>
              <w:pStyle w:val="NormalIndent"/>
              <w:ind w:left="0"/>
              <w:jc w:val="center"/>
              <w:rPr>
                <w:rFonts w:ascii="Times New Roman" w:hAnsi="Times New Roman"/>
              </w:rPr>
            </w:pPr>
            <w:r>
              <w:rPr>
                <w:rFonts w:ascii="Times New Roman" w:hAnsi="Times New Roman"/>
              </w:rPr>
              <w:t>O</w:t>
            </w:r>
          </w:p>
        </w:tc>
        <w:tc>
          <w:tcPr>
            <w:tcW w:w="5104" w:type="dxa"/>
          </w:tcPr>
          <w:p w14:paraId="59C5FCBA" w14:textId="77777777" w:rsidR="007D5BD0" w:rsidRDefault="007D5BD0" w:rsidP="007D5BD0">
            <w:pPr>
              <w:pStyle w:val="NormalIndent"/>
              <w:ind w:left="0"/>
              <w:rPr>
                <w:rFonts w:ascii="Times New Roman" w:hAnsi="Times New Roman"/>
              </w:rPr>
            </w:pPr>
            <w:r>
              <w:rPr>
                <w:rFonts w:ascii="Times New Roman" w:hAnsi="Times New Roman"/>
              </w:rPr>
              <w:t>Interrupt Pin</w:t>
            </w:r>
          </w:p>
        </w:tc>
      </w:tr>
      <w:tr w:rsidR="007D5BD0" w14:paraId="778531EB" w14:textId="77777777" w:rsidTr="007D5BD0">
        <w:trPr>
          <w:cantSplit/>
        </w:trPr>
        <w:tc>
          <w:tcPr>
            <w:tcW w:w="2131" w:type="dxa"/>
          </w:tcPr>
          <w:p w14:paraId="34886905" w14:textId="77777777" w:rsidR="007D5BD0" w:rsidRDefault="007D5BD0" w:rsidP="007D5BD0">
            <w:pPr>
              <w:pStyle w:val="NormalIndent"/>
              <w:ind w:left="0"/>
              <w:rPr>
                <w:rFonts w:ascii="Times New Roman" w:hAnsi="Times New Roman"/>
              </w:rPr>
            </w:pPr>
            <w:r>
              <w:rPr>
                <w:rFonts w:ascii="Times New Roman" w:hAnsi="Times New Roman"/>
              </w:rPr>
              <w:t>PAR</w:t>
            </w:r>
          </w:p>
        </w:tc>
        <w:tc>
          <w:tcPr>
            <w:tcW w:w="935" w:type="dxa"/>
          </w:tcPr>
          <w:p w14:paraId="7031A3D4" w14:textId="77777777" w:rsidR="007D5BD0" w:rsidRDefault="007D5BD0" w:rsidP="007D5BD0">
            <w:pPr>
              <w:pStyle w:val="NormalIndent"/>
              <w:ind w:left="0"/>
              <w:jc w:val="center"/>
              <w:rPr>
                <w:rFonts w:ascii="Times New Roman" w:hAnsi="Times New Roman"/>
              </w:rPr>
            </w:pPr>
            <w:r>
              <w:rPr>
                <w:rFonts w:ascii="Times New Roman" w:hAnsi="Times New Roman"/>
              </w:rPr>
              <w:t>I/O</w:t>
            </w:r>
          </w:p>
        </w:tc>
        <w:tc>
          <w:tcPr>
            <w:tcW w:w="5104" w:type="dxa"/>
          </w:tcPr>
          <w:p w14:paraId="3B66F301" w14:textId="77777777" w:rsidR="007D5BD0" w:rsidRDefault="007D5BD0" w:rsidP="007D5BD0">
            <w:pPr>
              <w:pStyle w:val="NormalIndent"/>
              <w:ind w:left="0"/>
              <w:rPr>
                <w:rFonts w:ascii="Times New Roman" w:hAnsi="Times New Roman"/>
              </w:rPr>
            </w:pPr>
            <w:r>
              <w:rPr>
                <w:rFonts w:ascii="Times New Roman" w:hAnsi="Times New Roman"/>
              </w:rPr>
              <w:t>PCI Parity indicator</w:t>
            </w:r>
          </w:p>
        </w:tc>
      </w:tr>
      <w:tr w:rsidR="007D5BD0" w14:paraId="36674323" w14:textId="77777777" w:rsidTr="007D5BD0">
        <w:trPr>
          <w:cantSplit/>
        </w:trPr>
        <w:tc>
          <w:tcPr>
            <w:tcW w:w="2131" w:type="dxa"/>
          </w:tcPr>
          <w:p w14:paraId="4BD90C4A" w14:textId="77777777" w:rsidR="007D5BD0" w:rsidRDefault="007D5BD0" w:rsidP="007D5BD0">
            <w:pPr>
              <w:pStyle w:val="NormalIndent"/>
              <w:ind w:left="0"/>
              <w:rPr>
                <w:rFonts w:ascii="Times New Roman" w:hAnsi="Times New Roman"/>
              </w:rPr>
            </w:pPr>
            <w:r>
              <w:rPr>
                <w:rFonts w:ascii="Times New Roman" w:hAnsi="Times New Roman"/>
              </w:rPr>
              <w:t>IDSEL</w:t>
            </w:r>
          </w:p>
        </w:tc>
        <w:tc>
          <w:tcPr>
            <w:tcW w:w="935" w:type="dxa"/>
          </w:tcPr>
          <w:p w14:paraId="60B95FE7" w14:textId="77777777" w:rsidR="007D5BD0" w:rsidRDefault="007D5BD0" w:rsidP="007D5BD0">
            <w:pPr>
              <w:pStyle w:val="NormalIndent"/>
              <w:ind w:left="0"/>
              <w:jc w:val="center"/>
              <w:rPr>
                <w:rFonts w:ascii="Times New Roman" w:hAnsi="Times New Roman"/>
              </w:rPr>
            </w:pPr>
            <w:r>
              <w:rPr>
                <w:rFonts w:ascii="Times New Roman" w:hAnsi="Times New Roman"/>
              </w:rPr>
              <w:t>I</w:t>
            </w:r>
          </w:p>
        </w:tc>
        <w:tc>
          <w:tcPr>
            <w:tcW w:w="5104" w:type="dxa"/>
          </w:tcPr>
          <w:p w14:paraId="42A105C6" w14:textId="77777777" w:rsidR="007D5BD0" w:rsidRDefault="007D5BD0" w:rsidP="007D5BD0">
            <w:pPr>
              <w:pStyle w:val="NormalIndent"/>
              <w:ind w:left="0"/>
              <w:rPr>
                <w:rFonts w:ascii="Times New Roman" w:hAnsi="Times New Roman"/>
              </w:rPr>
            </w:pPr>
            <w:r>
              <w:rPr>
                <w:rFonts w:ascii="Times New Roman" w:hAnsi="Times New Roman"/>
              </w:rPr>
              <w:t>PCI Configuration Select</w:t>
            </w:r>
          </w:p>
        </w:tc>
      </w:tr>
      <w:tr w:rsidR="007D5BD0" w14:paraId="091EFDDB" w14:textId="77777777" w:rsidTr="007D5BD0">
        <w:trPr>
          <w:cantSplit/>
        </w:trPr>
        <w:tc>
          <w:tcPr>
            <w:tcW w:w="2131" w:type="dxa"/>
          </w:tcPr>
          <w:p w14:paraId="3287771F" w14:textId="77777777" w:rsidR="007D5BD0" w:rsidRDefault="007D5BD0" w:rsidP="007D5BD0">
            <w:pPr>
              <w:pStyle w:val="NormalIndent"/>
              <w:ind w:left="0"/>
              <w:rPr>
                <w:rFonts w:ascii="Times New Roman" w:hAnsi="Times New Roman"/>
              </w:rPr>
            </w:pPr>
            <w:r>
              <w:rPr>
                <w:rFonts w:ascii="Times New Roman" w:hAnsi="Times New Roman"/>
              </w:rPr>
              <w:t>REQ#</w:t>
            </w:r>
          </w:p>
        </w:tc>
        <w:tc>
          <w:tcPr>
            <w:tcW w:w="935" w:type="dxa"/>
          </w:tcPr>
          <w:p w14:paraId="11F1BF33" w14:textId="77777777" w:rsidR="007D5BD0" w:rsidRDefault="007D5BD0" w:rsidP="007D5BD0">
            <w:pPr>
              <w:pStyle w:val="NormalIndent"/>
              <w:ind w:left="0"/>
              <w:jc w:val="center"/>
              <w:rPr>
                <w:rFonts w:ascii="Times New Roman" w:hAnsi="Times New Roman"/>
              </w:rPr>
            </w:pPr>
            <w:r>
              <w:rPr>
                <w:rFonts w:ascii="Times New Roman" w:hAnsi="Times New Roman"/>
              </w:rPr>
              <w:t>O</w:t>
            </w:r>
          </w:p>
        </w:tc>
        <w:tc>
          <w:tcPr>
            <w:tcW w:w="5104" w:type="dxa"/>
          </w:tcPr>
          <w:p w14:paraId="0240C054" w14:textId="77777777" w:rsidR="007D5BD0" w:rsidRDefault="007D5BD0" w:rsidP="007D5BD0">
            <w:pPr>
              <w:pStyle w:val="NormalIndent"/>
              <w:ind w:left="0"/>
              <w:rPr>
                <w:rFonts w:ascii="Times New Roman" w:hAnsi="Times New Roman"/>
              </w:rPr>
            </w:pPr>
            <w:r>
              <w:rPr>
                <w:rFonts w:ascii="Times New Roman" w:hAnsi="Times New Roman"/>
              </w:rPr>
              <w:t>Request bus mastering</w:t>
            </w:r>
          </w:p>
        </w:tc>
      </w:tr>
      <w:tr w:rsidR="007D5BD0" w14:paraId="1D508E7D" w14:textId="77777777" w:rsidTr="007D5BD0">
        <w:trPr>
          <w:cantSplit/>
        </w:trPr>
        <w:tc>
          <w:tcPr>
            <w:tcW w:w="2131" w:type="dxa"/>
          </w:tcPr>
          <w:p w14:paraId="04FD7BE7" w14:textId="77777777" w:rsidR="007D5BD0" w:rsidRDefault="007D5BD0" w:rsidP="007D5BD0">
            <w:pPr>
              <w:pStyle w:val="NormalIndent"/>
              <w:ind w:left="0"/>
              <w:rPr>
                <w:rFonts w:ascii="Times New Roman" w:hAnsi="Times New Roman"/>
              </w:rPr>
            </w:pPr>
            <w:r>
              <w:rPr>
                <w:rFonts w:ascii="Times New Roman" w:hAnsi="Times New Roman"/>
              </w:rPr>
              <w:t>GNT#</w:t>
            </w:r>
          </w:p>
        </w:tc>
        <w:tc>
          <w:tcPr>
            <w:tcW w:w="935" w:type="dxa"/>
          </w:tcPr>
          <w:p w14:paraId="0B870003" w14:textId="77777777" w:rsidR="007D5BD0" w:rsidRDefault="007D5BD0" w:rsidP="007D5BD0">
            <w:pPr>
              <w:pStyle w:val="NormalIndent"/>
              <w:ind w:left="0"/>
              <w:jc w:val="center"/>
              <w:rPr>
                <w:rFonts w:ascii="Times New Roman" w:hAnsi="Times New Roman"/>
              </w:rPr>
            </w:pPr>
            <w:r>
              <w:rPr>
                <w:rFonts w:ascii="Times New Roman" w:hAnsi="Times New Roman"/>
              </w:rPr>
              <w:t>I</w:t>
            </w:r>
          </w:p>
        </w:tc>
        <w:tc>
          <w:tcPr>
            <w:tcW w:w="5104" w:type="dxa"/>
          </w:tcPr>
          <w:p w14:paraId="55183906" w14:textId="77777777" w:rsidR="007D5BD0" w:rsidRDefault="007D5BD0" w:rsidP="007D5BD0">
            <w:pPr>
              <w:pStyle w:val="NormalIndent"/>
              <w:ind w:left="0"/>
              <w:rPr>
                <w:rFonts w:ascii="Times New Roman" w:hAnsi="Times New Roman"/>
              </w:rPr>
            </w:pPr>
            <w:r>
              <w:rPr>
                <w:rFonts w:ascii="Times New Roman" w:hAnsi="Times New Roman"/>
              </w:rPr>
              <w:t>Grant bus mastering</w:t>
            </w:r>
          </w:p>
        </w:tc>
      </w:tr>
    </w:tbl>
    <w:p w14:paraId="36770A82" w14:textId="77777777" w:rsidR="007D5BD0" w:rsidRDefault="007D5BD0" w:rsidP="007D5BD0">
      <w:pPr>
        <w:pStyle w:val="NormalIndent"/>
        <w:spacing w:after="120"/>
        <w:ind w:left="0"/>
        <w:rPr>
          <w:rFonts w:ascii="Times New Roman" w:hAnsi="Times New Roman"/>
          <w:b/>
          <w:sz w:val="24"/>
        </w:rPr>
      </w:pPr>
      <w:r>
        <w:rPr>
          <w:rFonts w:ascii="Times New Roman" w:hAnsi="Times New Roman"/>
        </w:rPr>
        <w:br w:type="page"/>
      </w:r>
      <w:r>
        <w:rPr>
          <w:rFonts w:ascii="Times New Roman" w:hAnsi="Times New Roman"/>
          <w:b/>
          <w:sz w:val="24"/>
        </w:rPr>
        <w:lastRenderedPageBreak/>
        <w:t>DISPLAY BUFFER CONTROL SIGNALS</w:t>
      </w:r>
    </w:p>
    <w:p w14:paraId="65DDEEBD" w14:textId="5DA6ACBA" w:rsidR="007D5BD0" w:rsidRDefault="007D5BD0" w:rsidP="007D5BD0">
      <w:pPr>
        <w:pStyle w:val="NormalIndent"/>
        <w:spacing w:after="120"/>
        <w:ind w:left="0"/>
        <w:rPr>
          <w:rFonts w:ascii="Times New Roman" w:hAnsi="Times New Roman"/>
        </w:rPr>
      </w:pPr>
      <w:r>
        <w:rPr>
          <w:rFonts w:ascii="Times New Roman" w:hAnsi="Times New Roman"/>
          <w:b/>
          <w:sz w:val="24"/>
        </w:rPr>
        <w:t>CRT CONTROLLER SIGNALS</w:t>
      </w:r>
    </w:p>
    <w:tbl>
      <w:tblPr>
        <w:tblW w:w="0" w:type="auto"/>
        <w:tblInd w:w="108" w:type="dxa"/>
        <w:tblLayout w:type="fixed"/>
        <w:tblLook w:val="0000" w:firstRow="0" w:lastRow="0" w:firstColumn="0" w:lastColumn="0" w:noHBand="0" w:noVBand="0"/>
      </w:tblPr>
      <w:tblGrid>
        <w:gridCol w:w="2133"/>
        <w:gridCol w:w="936"/>
        <w:gridCol w:w="5511"/>
      </w:tblGrid>
      <w:tr w:rsidR="007D5BD0" w14:paraId="318833A9" w14:textId="77777777" w:rsidTr="007D5BD0">
        <w:trPr>
          <w:cantSplit/>
        </w:trPr>
        <w:tc>
          <w:tcPr>
            <w:tcW w:w="2133" w:type="dxa"/>
            <w:tcBorders>
              <w:top w:val="single" w:sz="12" w:space="0" w:color="auto"/>
              <w:left w:val="single" w:sz="12" w:space="0" w:color="auto"/>
              <w:right w:val="single" w:sz="6" w:space="0" w:color="auto"/>
            </w:tcBorders>
          </w:tcPr>
          <w:p w14:paraId="0E1CB875" w14:textId="77777777" w:rsidR="007D5BD0" w:rsidRDefault="007D5BD0" w:rsidP="007D5BD0">
            <w:pPr>
              <w:pStyle w:val="NormalIndent"/>
              <w:ind w:left="0"/>
              <w:rPr>
                <w:rFonts w:ascii="Times New Roman" w:hAnsi="Times New Roman"/>
                <w:b/>
              </w:rPr>
            </w:pPr>
            <w:r>
              <w:rPr>
                <w:rFonts w:ascii="Times New Roman" w:hAnsi="Times New Roman"/>
                <w:b/>
              </w:rPr>
              <w:t>NAME</w:t>
            </w:r>
          </w:p>
        </w:tc>
        <w:tc>
          <w:tcPr>
            <w:tcW w:w="936" w:type="dxa"/>
            <w:tcBorders>
              <w:top w:val="single" w:sz="12" w:space="0" w:color="auto"/>
              <w:left w:val="single" w:sz="6" w:space="0" w:color="auto"/>
              <w:right w:val="single" w:sz="6" w:space="0" w:color="auto"/>
            </w:tcBorders>
          </w:tcPr>
          <w:p w14:paraId="7EDD1447" w14:textId="77777777" w:rsidR="007D5BD0" w:rsidRDefault="007D5BD0" w:rsidP="007D5BD0">
            <w:pPr>
              <w:pStyle w:val="NormalIndent"/>
              <w:ind w:left="0"/>
              <w:jc w:val="center"/>
              <w:rPr>
                <w:rFonts w:ascii="Times New Roman" w:hAnsi="Times New Roman"/>
                <w:b/>
              </w:rPr>
            </w:pPr>
            <w:r>
              <w:rPr>
                <w:rFonts w:ascii="Times New Roman" w:hAnsi="Times New Roman"/>
                <w:b/>
              </w:rPr>
              <w:t>I/O</w:t>
            </w:r>
          </w:p>
        </w:tc>
        <w:tc>
          <w:tcPr>
            <w:tcW w:w="5511" w:type="dxa"/>
            <w:tcBorders>
              <w:top w:val="single" w:sz="12" w:space="0" w:color="auto"/>
              <w:left w:val="single" w:sz="6" w:space="0" w:color="auto"/>
              <w:right w:val="single" w:sz="12" w:space="0" w:color="auto"/>
            </w:tcBorders>
          </w:tcPr>
          <w:p w14:paraId="025FD558" w14:textId="77777777" w:rsidR="007D5BD0" w:rsidRDefault="007D5BD0" w:rsidP="007D5BD0">
            <w:pPr>
              <w:pStyle w:val="NormalIndent"/>
              <w:ind w:left="0"/>
              <w:rPr>
                <w:rFonts w:ascii="Times New Roman" w:hAnsi="Times New Roman"/>
                <w:b/>
              </w:rPr>
            </w:pPr>
            <w:r>
              <w:rPr>
                <w:rFonts w:ascii="Times New Roman" w:hAnsi="Times New Roman"/>
                <w:b/>
              </w:rPr>
              <w:t>DESCRIPTION</w:t>
            </w:r>
          </w:p>
        </w:tc>
      </w:tr>
      <w:tr w:rsidR="007D5BD0" w14:paraId="4D12978C" w14:textId="77777777" w:rsidTr="007D5BD0">
        <w:trPr>
          <w:cantSplit/>
        </w:trPr>
        <w:tc>
          <w:tcPr>
            <w:tcW w:w="2133" w:type="dxa"/>
            <w:tcBorders>
              <w:top w:val="single" w:sz="12" w:space="0" w:color="auto"/>
              <w:left w:val="single" w:sz="12" w:space="0" w:color="auto"/>
              <w:bottom w:val="single" w:sz="6" w:space="0" w:color="auto"/>
              <w:right w:val="single" w:sz="6" w:space="0" w:color="auto"/>
            </w:tcBorders>
          </w:tcPr>
          <w:p w14:paraId="5132B80E" w14:textId="77777777" w:rsidR="007D5BD0" w:rsidRDefault="007D5BD0" w:rsidP="007D5BD0">
            <w:pPr>
              <w:pStyle w:val="NormalIndent"/>
              <w:ind w:left="0"/>
              <w:rPr>
                <w:rFonts w:ascii="Times New Roman" w:hAnsi="Times New Roman"/>
              </w:rPr>
            </w:pPr>
            <w:r>
              <w:rPr>
                <w:rFonts w:ascii="Times New Roman" w:hAnsi="Times New Roman"/>
              </w:rPr>
              <w:t>VCLK</w:t>
            </w:r>
          </w:p>
        </w:tc>
        <w:tc>
          <w:tcPr>
            <w:tcW w:w="936" w:type="dxa"/>
            <w:tcBorders>
              <w:top w:val="single" w:sz="12" w:space="0" w:color="auto"/>
              <w:left w:val="single" w:sz="6" w:space="0" w:color="auto"/>
              <w:bottom w:val="single" w:sz="6" w:space="0" w:color="auto"/>
              <w:right w:val="single" w:sz="6" w:space="0" w:color="auto"/>
            </w:tcBorders>
          </w:tcPr>
          <w:p w14:paraId="21CBE3E1" w14:textId="77777777" w:rsidR="007D5BD0" w:rsidRDefault="007D5BD0" w:rsidP="007D5BD0">
            <w:pPr>
              <w:pStyle w:val="NormalIndent"/>
              <w:ind w:left="0"/>
              <w:jc w:val="center"/>
              <w:rPr>
                <w:rFonts w:ascii="Times New Roman" w:hAnsi="Times New Roman"/>
              </w:rPr>
            </w:pPr>
            <w:r>
              <w:rPr>
                <w:rFonts w:ascii="Times New Roman" w:hAnsi="Times New Roman"/>
              </w:rPr>
              <w:t>I</w:t>
            </w:r>
          </w:p>
        </w:tc>
        <w:tc>
          <w:tcPr>
            <w:tcW w:w="5511" w:type="dxa"/>
            <w:tcBorders>
              <w:top w:val="single" w:sz="12" w:space="0" w:color="auto"/>
              <w:left w:val="single" w:sz="6" w:space="0" w:color="auto"/>
              <w:bottom w:val="single" w:sz="6" w:space="0" w:color="auto"/>
              <w:right w:val="single" w:sz="12" w:space="0" w:color="auto"/>
            </w:tcBorders>
          </w:tcPr>
          <w:p w14:paraId="25F1ECB5" w14:textId="77777777" w:rsidR="007D5BD0" w:rsidRDefault="007D5BD0" w:rsidP="007D5BD0">
            <w:pPr>
              <w:pStyle w:val="NormalIndent"/>
              <w:ind w:left="0"/>
              <w:rPr>
                <w:rFonts w:ascii="Times New Roman" w:hAnsi="Times New Roman"/>
              </w:rPr>
            </w:pPr>
            <w:r>
              <w:rPr>
                <w:rFonts w:ascii="Times New Roman" w:hAnsi="Times New Roman"/>
              </w:rPr>
              <w:t>Video Timing Clock</w:t>
            </w:r>
          </w:p>
        </w:tc>
      </w:tr>
      <w:tr w:rsidR="007D5BD0" w14:paraId="70B95CD2" w14:textId="77777777" w:rsidTr="007D5BD0">
        <w:trPr>
          <w:cantSplit/>
        </w:trPr>
        <w:tc>
          <w:tcPr>
            <w:tcW w:w="2133" w:type="dxa"/>
            <w:tcBorders>
              <w:top w:val="single" w:sz="6" w:space="0" w:color="auto"/>
              <w:left w:val="single" w:sz="12" w:space="0" w:color="auto"/>
              <w:bottom w:val="single" w:sz="6" w:space="0" w:color="auto"/>
              <w:right w:val="single" w:sz="6" w:space="0" w:color="auto"/>
            </w:tcBorders>
          </w:tcPr>
          <w:p w14:paraId="5D4CADC0" w14:textId="77777777" w:rsidR="007D5BD0" w:rsidRDefault="007D5BD0" w:rsidP="007D5BD0">
            <w:pPr>
              <w:pStyle w:val="NormalIndent"/>
              <w:ind w:left="0"/>
              <w:rPr>
                <w:rFonts w:ascii="Times New Roman" w:hAnsi="Times New Roman"/>
              </w:rPr>
            </w:pPr>
            <w:r>
              <w:rPr>
                <w:rFonts w:ascii="Times New Roman" w:hAnsi="Times New Roman"/>
              </w:rPr>
              <w:t>SCLK</w:t>
            </w:r>
          </w:p>
        </w:tc>
        <w:tc>
          <w:tcPr>
            <w:tcW w:w="936" w:type="dxa"/>
            <w:tcBorders>
              <w:top w:val="single" w:sz="6" w:space="0" w:color="auto"/>
              <w:left w:val="single" w:sz="6" w:space="0" w:color="auto"/>
              <w:bottom w:val="single" w:sz="6" w:space="0" w:color="auto"/>
              <w:right w:val="single" w:sz="6" w:space="0" w:color="auto"/>
            </w:tcBorders>
          </w:tcPr>
          <w:p w14:paraId="61B27B0F" w14:textId="77777777" w:rsidR="007D5BD0" w:rsidRDefault="007D5BD0" w:rsidP="007D5BD0">
            <w:pPr>
              <w:pStyle w:val="NormalIndent"/>
              <w:ind w:left="0"/>
              <w:jc w:val="center"/>
              <w:rPr>
                <w:rFonts w:ascii="Times New Roman" w:hAnsi="Times New Roman"/>
              </w:rPr>
            </w:pPr>
            <w:r>
              <w:rPr>
                <w:rFonts w:ascii="Times New Roman" w:hAnsi="Times New Roman"/>
              </w:rPr>
              <w:t>I/O</w:t>
            </w:r>
          </w:p>
        </w:tc>
        <w:tc>
          <w:tcPr>
            <w:tcW w:w="5511" w:type="dxa"/>
            <w:tcBorders>
              <w:top w:val="single" w:sz="6" w:space="0" w:color="auto"/>
              <w:left w:val="single" w:sz="6" w:space="0" w:color="auto"/>
              <w:bottom w:val="single" w:sz="6" w:space="0" w:color="auto"/>
              <w:right w:val="single" w:sz="12" w:space="0" w:color="auto"/>
            </w:tcBorders>
          </w:tcPr>
          <w:p w14:paraId="1727E643" w14:textId="77777777" w:rsidR="007D5BD0" w:rsidRDefault="007D5BD0" w:rsidP="007D5BD0">
            <w:pPr>
              <w:pStyle w:val="NormalIndent"/>
              <w:ind w:left="0"/>
              <w:rPr>
                <w:rFonts w:ascii="Times New Roman" w:hAnsi="Times New Roman"/>
              </w:rPr>
            </w:pPr>
            <w:r>
              <w:rPr>
                <w:rFonts w:ascii="Times New Roman" w:hAnsi="Times New Roman"/>
              </w:rPr>
              <w:t>Serial Clock</w:t>
            </w:r>
          </w:p>
        </w:tc>
      </w:tr>
      <w:tr w:rsidR="007D5BD0" w14:paraId="7EA1ADFA" w14:textId="77777777" w:rsidTr="007D5BD0">
        <w:trPr>
          <w:cantSplit/>
        </w:trPr>
        <w:tc>
          <w:tcPr>
            <w:tcW w:w="2133" w:type="dxa"/>
            <w:tcBorders>
              <w:top w:val="single" w:sz="6" w:space="0" w:color="auto"/>
              <w:left w:val="single" w:sz="12" w:space="0" w:color="auto"/>
              <w:bottom w:val="single" w:sz="6" w:space="0" w:color="auto"/>
              <w:right w:val="single" w:sz="6" w:space="0" w:color="auto"/>
            </w:tcBorders>
          </w:tcPr>
          <w:p w14:paraId="122AE53E" w14:textId="77777777" w:rsidR="007D5BD0" w:rsidRDefault="007D5BD0" w:rsidP="007D5BD0">
            <w:pPr>
              <w:pStyle w:val="NormalIndent"/>
              <w:ind w:left="0"/>
              <w:rPr>
                <w:rFonts w:ascii="Times New Roman" w:hAnsi="Times New Roman"/>
              </w:rPr>
            </w:pPr>
            <w:r>
              <w:rPr>
                <w:rFonts w:ascii="Times New Roman" w:hAnsi="Times New Roman"/>
              </w:rPr>
              <w:t>HSYNC</w:t>
            </w:r>
          </w:p>
        </w:tc>
        <w:tc>
          <w:tcPr>
            <w:tcW w:w="936" w:type="dxa"/>
            <w:tcBorders>
              <w:top w:val="single" w:sz="6" w:space="0" w:color="auto"/>
              <w:left w:val="single" w:sz="6" w:space="0" w:color="auto"/>
              <w:bottom w:val="single" w:sz="6" w:space="0" w:color="auto"/>
              <w:right w:val="single" w:sz="6" w:space="0" w:color="auto"/>
            </w:tcBorders>
          </w:tcPr>
          <w:p w14:paraId="12A9463B" w14:textId="77777777" w:rsidR="007D5BD0" w:rsidRDefault="007D5BD0" w:rsidP="007D5BD0">
            <w:pPr>
              <w:pStyle w:val="NormalIndent"/>
              <w:ind w:left="0"/>
              <w:jc w:val="center"/>
              <w:rPr>
                <w:rFonts w:ascii="Times New Roman" w:hAnsi="Times New Roman"/>
              </w:rPr>
            </w:pPr>
            <w:r>
              <w:rPr>
                <w:rFonts w:ascii="Times New Roman" w:hAnsi="Times New Roman"/>
              </w:rPr>
              <w:t>O</w:t>
            </w:r>
          </w:p>
        </w:tc>
        <w:tc>
          <w:tcPr>
            <w:tcW w:w="5511" w:type="dxa"/>
            <w:tcBorders>
              <w:top w:val="single" w:sz="6" w:space="0" w:color="auto"/>
              <w:left w:val="single" w:sz="6" w:space="0" w:color="auto"/>
              <w:bottom w:val="single" w:sz="6" w:space="0" w:color="auto"/>
              <w:right w:val="single" w:sz="12" w:space="0" w:color="auto"/>
            </w:tcBorders>
          </w:tcPr>
          <w:p w14:paraId="02F7FC96" w14:textId="77777777" w:rsidR="007D5BD0" w:rsidRDefault="007D5BD0" w:rsidP="007D5BD0">
            <w:pPr>
              <w:pStyle w:val="NormalIndent"/>
              <w:ind w:left="0"/>
              <w:rPr>
                <w:rFonts w:ascii="Times New Roman" w:hAnsi="Times New Roman"/>
              </w:rPr>
            </w:pPr>
            <w:r>
              <w:rPr>
                <w:rFonts w:ascii="Times New Roman" w:hAnsi="Times New Roman"/>
              </w:rPr>
              <w:t>Horizontal Sync</w:t>
            </w:r>
          </w:p>
        </w:tc>
      </w:tr>
      <w:tr w:rsidR="007D5BD0" w14:paraId="1760B574" w14:textId="77777777" w:rsidTr="007D5BD0">
        <w:trPr>
          <w:cantSplit/>
        </w:trPr>
        <w:tc>
          <w:tcPr>
            <w:tcW w:w="2133" w:type="dxa"/>
            <w:tcBorders>
              <w:top w:val="single" w:sz="6" w:space="0" w:color="auto"/>
              <w:left w:val="single" w:sz="12" w:space="0" w:color="auto"/>
              <w:bottom w:val="single" w:sz="6" w:space="0" w:color="auto"/>
              <w:right w:val="single" w:sz="6" w:space="0" w:color="auto"/>
            </w:tcBorders>
          </w:tcPr>
          <w:p w14:paraId="1B9C4576" w14:textId="77777777" w:rsidR="007D5BD0" w:rsidRDefault="007D5BD0" w:rsidP="007D5BD0">
            <w:pPr>
              <w:pStyle w:val="NormalIndent"/>
              <w:ind w:left="0"/>
              <w:rPr>
                <w:rFonts w:ascii="Times New Roman" w:hAnsi="Times New Roman"/>
              </w:rPr>
            </w:pPr>
            <w:r>
              <w:rPr>
                <w:rFonts w:ascii="Times New Roman" w:hAnsi="Times New Roman"/>
              </w:rPr>
              <w:t>VSYNC</w:t>
            </w:r>
          </w:p>
        </w:tc>
        <w:tc>
          <w:tcPr>
            <w:tcW w:w="936" w:type="dxa"/>
            <w:tcBorders>
              <w:top w:val="single" w:sz="6" w:space="0" w:color="auto"/>
              <w:left w:val="single" w:sz="6" w:space="0" w:color="auto"/>
              <w:bottom w:val="single" w:sz="6" w:space="0" w:color="auto"/>
              <w:right w:val="single" w:sz="6" w:space="0" w:color="auto"/>
            </w:tcBorders>
          </w:tcPr>
          <w:p w14:paraId="5521912A" w14:textId="77777777" w:rsidR="007D5BD0" w:rsidRDefault="007D5BD0" w:rsidP="007D5BD0">
            <w:pPr>
              <w:pStyle w:val="NormalIndent"/>
              <w:ind w:left="0"/>
              <w:jc w:val="center"/>
              <w:rPr>
                <w:rFonts w:ascii="Times New Roman" w:hAnsi="Times New Roman"/>
              </w:rPr>
            </w:pPr>
            <w:r>
              <w:rPr>
                <w:rFonts w:ascii="Times New Roman" w:hAnsi="Times New Roman"/>
              </w:rPr>
              <w:t>O</w:t>
            </w:r>
          </w:p>
        </w:tc>
        <w:tc>
          <w:tcPr>
            <w:tcW w:w="5511" w:type="dxa"/>
            <w:tcBorders>
              <w:top w:val="single" w:sz="6" w:space="0" w:color="auto"/>
              <w:left w:val="single" w:sz="6" w:space="0" w:color="auto"/>
              <w:bottom w:val="single" w:sz="6" w:space="0" w:color="auto"/>
              <w:right w:val="single" w:sz="12" w:space="0" w:color="auto"/>
            </w:tcBorders>
          </w:tcPr>
          <w:p w14:paraId="03CAD52C" w14:textId="77777777" w:rsidR="007D5BD0" w:rsidRDefault="007D5BD0" w:rsidP="007D5BD0">
            <w:pPr>
              <w:pStyle w:val="NormalIndent"/>
              <w:ind w:left="0"/>
              <w:rPr>
                <w:rFonts w:ascii="Times New Roman" w:hAnsi="Times New Roman"/>
              </w:rPr>
            </w:pPr>
            <w:r>
              <w:rPr>
                <w:rFonts w:ascii="Times New Roman" w:hAnsi="Times New Roman"/>
              </w:rPr>
              <w:t>Vertical Sync</w:t>
            </w:r>
          </w:p>
        </w:tc>
      </w:tr>
      <w:tr w:rsidR="007D5BD0" w14:paraId="10CC6930" w14:textId="77777777" w:rsidTr="007D5BD0">
        <w:trPr>
          <w:cantSplit/>
        </w:trPr>
        <w:tc>
          <w:tcPr>
            <w:tcW w:w="2133" w:type="dxa"/>
            <w:tcBorders>
              <w:top w:val="single" w:sz="6" w:space="0" w:color="auto"/>
              <w:left w:val="single" w:sz="12" w:space="0" w:color="auto"/>
              <w:bottom w:val="single" w:sz="6" w:space="0" w:color="auto"/>
              <w:right w:val="single" w:sz="6" w:space="0" w:color="auto"/>
            </w:tcBorders>
          </w:tcPr>
          <w:p w14:paraId="741DED04" w14:textId="77777777" w:rsidR="007D5BD0" w:rsidRDefault="007D5BD0" w:rsidP="007D5BD0">
            <w:pPr>
              <w:pStyle w:val="NormalIndent"/>
              <w:ind w:left="0"/>
              <w:rPr>
                <w:rFonts w:ascii="Times New Roman" w:hAnsi="Times New Roman"/>
              </w:rPr>
            </w:pPr>
            <w:r>
              <w:rPr>
                <w:rFonts w:ascii="Times New Roman" w:hAnsi="Times New Roman"/>
              </w:rPr>
              <w:t>CBLANK</w:t>
            </w:r>
          </w:p>
        </w:tc>
        <w:tc>
          <w:tcPr>
            <w:tcW w:w="936" w:type="dxa"/>
            <w:tcBorders>
              <w:top w:val="single" w:sz="6" w:space="0" w:color="auto"/>
              <w:left w:val="single" w:sz="6" w:space="0" w:color="auto"/>
              <w:bottom w:val="single" w:sz="6" w:space="0" w:color="auto"/>
              <w:right w:val="single" w:sz="6" w:space="0" w:color="auto"/>
            </w:tcBorders>
          </w:tcPr>
          <w:p w14:paraId="3B1AB667" w14:textId="77777777" w:rsidR="007D5BD0" w:rsidRDefault="007D5BD0" w:rsidP="007D5BD0">
            <w:pPr>
              <w:pStyle w:val="NormalIndent"/>
              <w:ind w:left="0"/>
              <w:jc w:val="center"/>
              <w:rPr>
                <w:rFonts w:ascii="Times New Roman" w:hAnsi="Times New Roman"/>
              </w:rPr>
            </w:pPr>
            <w:r>
              <w:rPr>
                <w:rFonts w:ascii="Times New Roman" w:hAnsi="Times New Roman"/>
              </w:rPr>
              <w:t>O</w:t>
            </w:r>
          </w:p>
        </w:tc>
        <w:tc>
          <w:tcPr>
            <w:tcW w:w="5511" w:type="dxa"/>
            <w:tcBorders>
              <w:top w:val="single" w:sz="6" w:space="0" w:color="auto"/>
              <w:left w:val="single" w:sz="6" w:space="0" w:color="auto"/>
              <w:bottom w:val="single" w:sz="6" w:space="0" w:color="auto"/>
              <w:right w:val="single" w:sz="12" w:space="0" w:color="auto"/>
            </w:tcBorders>
          </w:tcPr>
          <w:p w14:paraId="0AD46251" w14:textId="77777777" w:rsidR="007D5BD0" w:rsidRDefault="007D5BD0" w:rsidP="007D5BD0">
            <w:pPr>
              <w:pStyle w:val="NormalIndent"/>
              <w:ind w:left="0"/>
              <w:rPr>
                <w:rFonts w:ascii="Times New Roman" w:hAnsi="Times New Roman"/>
              </w:rPr>
            </w:pPr>
            <w:r>
              <w:rPr>
                <w:rFonts w:ascii="Times New Roman" w:hAnsi="Times New Roman"/>
              </w:rPr>
              <w:t>Composite Blank</w:t>
            </w:r>
          </w:p>
        </w:tc>
      </w:tr>
      <w:tr w:rsidR="007D5BD0" w14:paraId="2652C548" w14:textId="77777777" w:rsidTr="007D5BD0">
        <w:trPr>
          <w:cantSplit/>
        </w:trPr>
        <w:tc>
          <w:tcPr>
            <w:tcW w:w="2133" w:type="dxa"/>
            <w:tcBorders>
              <w:top w:val="single" w:sz="6" w:space="0" w:color="auto"/>
              <w:left w:val="single" w:sz="12" w:space="0" w:color="auto"/>
              <w:bottom w:val="single" w:sz="6" w:space="0" w:color="auto"/>
              <w:right w:val="single" w:sz="6" w:space="0" w:color="auto"/>
            </w:tcBorders>
          </w:tcPr>
          <w:p w14:paraId="0CEC0CEA" w14:textId="77777777" w:rsidR="007D5BD0" w:rsidRDefault="007D5BD0" w:rsidP="007D5BD0">
            <w:pPr>
              <w:pStyle w:val="NormalIndent"/>
              <w:ind w:left="0"/>
              <w:rPr>
                <w:rFonts w:ascii="Times New Roman" w:hAnsi="Times New Roman"/>
              </w:rPr>
            </w:pPr>
            <w:r>
              <w:rPr>
                <w:rFonts w:ascii="Times New Roman" w:hAnsi="Times New Roman"/>
              </w:rPr>
              <w:t>DDC_DAT</w:t>
            </w:r>
          </w:p>
        </w:tc>
        <w:tc>
          <w:tcPr>
            <w:tcW w:w="936" w:type="dxa"/>
            <w:tcBorders>
              <w:top w:val="single" w:sz="6" w:space="0" w:color="auto"/>
              <w:left w:val="single" w:sz="6" w:space="0" w:color="auto"/>
              <w:bottom w:val="single" w:sz="6" w:space="0" w:color="auto"/>
              <w:right w:val="single" w:sz="6" w:space="0" w:color="auto"/>
            </w:tcBorders>
          </w:tcPr>
          <w:p w14:paraId="56B82281" w14:textId="77777777" w:rsidR="007D5BD0" w:rsidRDefault="007D5BD0" w:rsidP="007D5BD0">
            <w:pPr>
              <w:pStyle w:val="NormalIndent"/>
              <w:ind w:left="0"/>
              <w:jc w:val="center"/>
              <w:rPr>
                <w:rFonts w:ascii="Times New Roman" w:hAnsi="Times New Roman"/>
              </w:rPr>
            </w:pPr>
            <w:r>
              <w:rPr>
                <w:rFonts w:ascii="Times New Roman" w:hAnsi="Times New Roman"/>
              </w:rPr>
              <w:t>I/O</w:t>
            </w:r>
          </w:p>
        </w:tc>
        <w:tc>
          <w:tcPr>
            <w:tcW w:w="5511" w:type="dxa"/>
            <w:tcBorders>
              <w:top w:val="single" w:sz="6" w:space="0" w:color="auto"/>
              <w:left w:val="single" w:sz="6" w:space="0" w:color="auto"/>
              <w:bottom w:val="single" w:sz="6" w:space="0" w:color="auto"/>
              <w:right w:val="single" w:sz="12" w:space="0" w:color="auto"/>
            </w:tcBorders>
          </w:tcPr>
          <w:p w14:paraId="7110A339" w14:textId="77777777" w:rsidR="007D5BD0" w:rsidRDefault="007D5BD0" w:rsidP="007D5BD0">
            <w:pPr>
              <w:pStyle w:val="NormalIndent"/>
              <w:ind w:left="0"/>
              <w:rPr>
                <w:rFonts w:ascii="Times New Roman" w:hAnsi="Times New Roman"/>
              </w:rPr>
            </w:pPr>
            <w:r>
              <w:rPr>
                <w:rFonts w:ascii="Times New Roman" w:hAnsi="Times New Roman"/>
              </w:rPr>
              <w:t>DDC Data to/from monitor (SDA)</w:t>
            </w:r>
          </w:p>
        </w:tc>
      </w:tr>
      <w:tr w:rsidR="007D5BD0" w14:paraId="69CF3886" w14:textId="77777777" w:rsidTr="007D5BD0">
        <w:trPr>
          <w:cantSplit/>
        </w:trPr>
        <w:tc>
          <w:tcPr>
            <w:tcW w:w="2133" w:type="dxa"/>
            <w:tcBorders>
              <w:top w:val="single" w:sz="6" w:space="0" w:color="auto"/>
              <w:left w:val="single" w:sz="12" w:space="0" w:color="auto"/>
              <w:bottom w:val="single" w:sz="6" w:space="0" w:color="auto"/>
              <w:right w:val="single" w:sz="6" w:space="0" w:color="auto"/>
            </w:tcBorders>
          </w:tcPr>
          <w:p w14:paraId="5067337F" w14:textId="77777777" w:rsidR="007D5BD0" w:rsidRDefault="007D5BD0" w:rsidP="007D5BD0">
            <w:pPr>
              <w:pStyle w:val="NormalIndent"/>
              <w:ind w:left="0"/>
              <w:rPr>
                <w:rFonts w:ascii="Times New Roman" w:hAnsi="Times New Roman"/>
              </w:rPr>
            </w:pPr>
            <w:r>
              <w:rPr>
                <w:rFonts w:ascii="Times New Roman" w:hAnsi="Times New Roman"/>
              </w:rPr>
              <w:t>DDC_CLK</w:t>
            </w:r>
          </w:p>
        </w:tc>
        <w:tc>
          <w:tcPr>
            <w:tcW w:w="936" w:type="dxa"/>
            <w:tcBorders>
              <w:top w:val="single" w:sz="6" w:space="0" w:color="auto"/>
              <w:left w:val="single" w:sz="6" w:space="0" w:color="auto"/>
              <w:bottom w:val="single" w:sz="6" w:space="0" w:color="auto"/>
              <w:right w:val="single" w:sz="6" w:space="0" w:color="auto"/>
            </w:tcBorders>
          </w:tcPr>
          <w:p w14:paraId="222F6EE6" w14:textId="77777777" w:rsidR="007D5BD0" w:rsidRDefault="007D5BD0" w:rsidP="007D5BD0">
            <w:pPr>
              <w:pStyle w:val="NormalIndent"/>
              <w:ind w:left="0"/>
              <w:jc w:val="center"/>
              <w:rPr>
                <w:rFonts w:ascii="Times New Roman" w:hAnsi="Times New Roman"/>
              </w:rPr>
            </w:pPr>
            <w:r>
              <w:rPr>
                <w:rFonts w:ascii="Times New Roman" w:hAnsi="Times New Roman"/>
              </w:rPr>
              <w:t>I/O</w:t>
            </w:r>
          </w:p>
        </w:tc>
        <w:tc>
          <w:tcPr>
            <w:tcW w:w="5511" w:type="dxa"/>
            <w:tcBorders>
              <w:top w:val="single" w:sz="6" w:space="0" w:color="auto"/>
              <w:left w:val="single" w:sz="6" w:space="0" w:color="auto"/>
              <w:bottom w:val="single" w:sz="6" w:space="0" w:color="auto"/>
              <w:right w:val="single" w:sz="12" w:space="0" w:color="auto"/>
            </w:tcBorders>
          </w:tcPr>
          <w:p w14:paraId="10BE2647" w14:textId="77777777" w:rsidR="007D5BD0" w:rsidRDefault="007D5BD0" w:rsidP="007D5BD0">
            <w:pPr>
              <w:pStyle w:val="NormalIndent"/>
              <w:ind w:left="0"/>
              <w:rPr>
                <w:rFonts w:ascii="Times New Roman" w:hAnsi="Times New Roman"/>
              </w:rPr>
            </w:pPr>
            <w:r>
              <w:rPr>
                <w:rFonts w:ascii="Times New Roman" w:hAnsi="Times New Roman"/>
              </w:rPr>
              <w:t>DDC clock (SCL)</w:t>
            </w:r>
          </w:p>
        </w:tc>
      </w:tr>
      <w:tr w:rsidR="007D5BD0" w14:paraId="4508B4DD" w14:textId="77777777" w:rsidTr="007D5BD0">
        <w:trPr>
          <w:cantSplit/>
        </w:trPr>
        <w:tc>
          <w:tcPr>
            <w:tcW w:w="2133" w:type="dxa"/>
            <w:tcBorders>
              <w:top w:val="single" w:sz="6" w:space="0" w:color="auto"/>
              <w:left w:val="single" w:sz="12" w:space="0" w:color="auto"/>
              <w:bottom w:val="single" w:sz="6" w:space="0" w:color="auto"/>
              <w:right w:val="single" w:sz="6" w:space="0" w:color="auto"/>
            </w:tcBorders>
          </w:tcPr>
          <w:p w14:paraId="4DB85880" w14:textId="77777777" w:rsidR="007D5BD0" w:rsidRDefault="007D5BD0" w:rsidP="007D5BD0">
            <w:pPr>
              <w:pStyle w:val="NormalIndent"/>
              <w:ind w:left="0"/>
              <w:rPr>
                <w:rFonts w:ascii="Times New Roman" w:hAnsi="Times New Roman"/>
              </w:rPr>
            </w:pPr>
            <w:r>
              <w:rPr>
                <w:rFonts w:ascii="Times New Roman" w:hAnsi="Times New Roman"/>
              </w:rPr>
              <w:t>EXV#</w:t>
            </w:r>
          </w:p>
        </w:tc>
        <w:tc>
          <w:tcPr>
            <w:tcW w:w="936" w:type="dxa"/>
            <w:tcBorders>
              <w:top w:val="single" w:sz="6" w:space="0" w:color="auto"/>
              <w:left w:val="single" w:sz="6" w:space="0" w:color="auto"/>
              <w:bottom w:val="single" w:sz="6" w:space="0" w:color="auto"/>
              <w:right w:val="single" w:sz="6" w:space="0" w:color="auto"/>
            </w:tcBorders>
          </w:tcPr>
          <w:p w14:paraId="34280EF3" w14:textId="77777777" w:rsidR="007D5BD0" w:rsidRDefault="007D5BD0" w:rsidP="007D5BD0">
            <w:pPr>
              <w:pStyle w:val="NormalIndent"/>
              <w:ind w:left="0"/>
              <w:jc w:val="center"/>
              <w:rPr>
                <w:rFonts w:ascii="Times New Roman" w:hAnsi="Times New Roman"/>
              </w:rPr>
            </w:pPr>
            <w:r>
              <w:rPr>
                <w:rFonts w:ascii="Times New Roman" w:hAnsi="Times New Roman"/>
              </w:rPr>
              <w:t>I</w:t>
            </w:r>
          </w:p>
        </w:tc>
        <w:tc>
          <w:tcPr>
            <w:tcW w:w="5511" w:type="dxa"/>
            <w:tcBorders>
              <w:top w:val="single" w:sz="6" w:space="0" w:color="auto"/>
              <w:left w:val="single" w:sz="6" w:space="0" w:color="auto"/>
              <w:bottom w:val="single" w:sz="6" w:space="0" w:color="auto"/>
              <w:right w:val="single" w:sz="12" w:space="0" w:color="auto"/>
            </w:tcBorders>
          </w:tcPr>
          <w:p w14:paraId="7FD2620E" w14:textId="77777777" w:rsidR="007D5BD0" w:rsidRDefault="007D5BD0" w:rsidP="007D5BD0">
            <w:pPr>
              <w:pStyle w:val="NormalIndent"/>
              <w:ind w:left="0"/>
              <w:rPr>
                <w:rFonts w:ascii="Times New Roman" w:hAnsi="Times New Roman"/>
              </w:rPr>
            </w:pPr>
            <w:r>
              <w:rPr>
                <w:rFonts w:ascii="Times New Roman" w:hAnsi="Times New Roman"/>
              </w:rPr>
              <w:t xml:space="preserve">Enable External Video </w:t>
            </w:r>
          </w:p>
        </w:tc>
      </w:tr>
      <w:tr w:rsidR="007D5BD0" w14:paraId="0608DE9B" w14:textId="77777777" w:rsidTr="007D5BD0">
        <w:trPr>
          <w:cantSplit/>
        </w:trPr>
        <w:tc>
          <w:tcPr>
            <w:tcW w:w="2133" w:type="dxa"/>
            <w:tcBorders>
              <w:top w:val="single" w:sz="6" w:space="0" w:color="auto"/>
              <w:left w:val="single" w:sz="12" w:space="0" w:color="auto"/>
              <w:bottom w:val="single" w:sz="6" w:space="0" w:color="auto"/>
              <w:right w:val="single" w:sz="6" w:space="0" w:color="auto"/>
            </w:tcBorders>
          </w:tcPr>
          <w:p w14:paraId="7A0F4CD6" w14:textId="77777777" w:rsidR="007D5BD0" w:rsidRDefault="007D5BD0" w:rsidP="007D5BD0">
            <w:pPr>
              <w:pStyle w:val="NormalIndent"/>
              <w:ind w:left="0"/>
              <w:rPr>
                <w:rFonts w:ascii="Times New Roman" w:hAnsi="Times New Roman"/>
              </w:rPr>
            </w:pPr>
            <w:r>
              <w:rPr>
                <w:rFonts w:ascii="Times New Roman" w:hAnsi="Times New Roman"/>
              </w:rPr>
              <w:t>LD_CLK</w:t>
            </w:r>
          </w:p>
        </w:tc>
        <w:tc>
          <w:tcPr>
            <w:tcW w:w="936" w:type="dxa"/>
            <w:tcBorders>
              <w:top w:val="single" w:sz="6" w:space="0" w:color="auto"/>
              <w:left w:val="single" w:sz="6" w:space="0" w:color="auto"/>
              <w:bottom w:val="single" w:sz="6" w:space="0" w:color="auto"/>
              <w:right w:val="single" w:sz="6" w:space="0" w:color="auto"/>
            </w:tcBorders>
          </w:tcPr>
          <w:p w14:paraId="3803A3AE" w14:textId="77777777" w:rsidR="007D5BD0" w:rsidRDefault="007D5BD0" w:rsidP="007D5BD0">
            <w:pPr>
              <w:pStyle w:val="NormalIndent"/>
              <w:ind w:left="0"/>
              <w:jc w:val="center"/>
              <w:rPr>
                <w:rFonts w:ascii="Times New Roman" w:hAnsi="Times New Roman"/>
              </w:rPr>
            </w:pPr>
            <w:r>
              <w:rPr>
                <w:rFonts w:ascii="Times New Roman" w:hAnsi="Times New Roman"/>
              </w:rPr>
              <w:t>O</w:t>
            </w:r>
          </w:p>
        </w:tc>
        <w:tc>
          <w:tcPr>
            <w:tcW w:w="5511" w:type="dxa"/>
            <w:tcBorders>
              <w:top w:val="single" w:sz="6" w:space="0" w:color="auto"/>
              <w:left w:val="single" w:sz="6" w:space="0" w:color="auto"/>
              <w:bottom w:val="single" w:sz="6" w:space="0" w:color="auto"/>
              <w:right w:val="single" w:sz="12" w:space="0" w:color="auto"/>
            </w:tcBorders>
          </w:tcPr>
          <w:p w14:paraId="7EAB2073" w14:textId="77777777" w:rsidR="007D5BD0" w:rsidRDefault="007D5BD0" w:rsidP="007D5BD0">
            <w:pPr>
              <w:pStyle w:val="NormalIndent"/>
              <w:ind w:left="0"/>
              <w:rPr>
                <w:rFonts w:ascii="Times New Roman" w:hAnsi="Times New Roman"/>
              </w:rPr>
            </w:pPr>
            <w:r>
              <w:rPr>
                <w:rFonts w:ascii="Times New Roman" w:hAnsi="Times New Roman"/>
              </w:rPr>
              <w:t>RAMDAC Load Clock</w:t>
            </w:r>
          </w:p>
        </w:tc>
      </w:tr>
      <w:tr w:rsidR="007D5BD0" w14:paraId="1187F5F0" w14:textId="77777777" w:rsidTr="007D5BD0">
        <w:trPr>
          <w:cantSplit/>
        </w:trPr>
        <w:tc>
          <w:tcPr>
            <w:tcW w:w="2133" w:type="dxa"/>
            <w:tcBorders>
              <w:top w:val="single" w:sz="6" w:space="0" w:color="auto"/>
              <w:left w:val="single" w:sz="12" w:space="0" w:color="auto"/>
              <w:bottom w:val="single" w:sz="6" w:space="0" w:color="auto"/>
              <w:right w:val="single" w:sz="6" w:space="0" w:color="auto"/>
            </w:tcBorders>
          </w:tcPr>
          <w:p w14:paraId="1D50997B" w14:textId="77777777" w:rsidR="007D5BD0" w:rsidRDefault="007D5BD0" w:rsidP="007D5BD0">
            <w:pPr>
              <w:pStyle w:val="NormalIndent"/>
              <w:ind w:left="0"/>
              <w:rPr>
                <w:rFonts w:ascii="Times New Roman" w:hAnsi="Times New Roman"/>
              </w:rPr>
            </w:pPr>
            <w:r>
              <w:rPr>
                <w:rFonts w:ascii="Times New Roman" w:hAnsi="Times New Roman"/>
              </w:rPr>
              <w:t>DDAT[31:0]</w:t>
            </w:r>
          </w:p>
        </w:tc>
        <w:tc>
          <w:tcPr>
            <w:tcW w:w="936" w:type="dxa"/>
            <w:tcBorders>
              <w:top w:val="single" w:sz="6" w:space="0" w:color="auto"/>
              <w:left w:val="single" w:sz="6" w:space="0" w:color="auto"/>
              <w:bottom w:val="single" w:sz="6" w:space="0" w:color="auto"/>
              <w:right w:val="single" w:sz="6" w:space="0" w:color="auto"/>
            </w:tcBorders>
          </w:tcPr>
          <w:p w14:paraId="381CCDDD" w14:textId="77777777" w:rsidR="007D5BD0" w:rsidRDefault="007D5BD0" w:rsidP="007D5BD0">
            <w:pPr>
              <w:pStyle w:val="NormalIndent"/>
              <w:ind w:left="0"/>
              <w:jc w:val="center"/>
              <w:rPr>
                <w:rFonts w:ascii="Times New Roman" w:hAnsi="Times New Roman"/>
              </w:rPr>
            </w:pPr>
            <w:r>
              <w:rPr>
                <w:rFonts w:ascii="Times New Roman" w:hAnsi="Times New Roman"/>
              </w:rPr>
              <w:t>O</w:t>
            </w:r>
          </w:p>
        </w:tc>
        <w:tc>
          <w:tcPr>
            <w:tcW w:w="5511" w:type="dxa"/>
            <w:tcBorders>
              <w:top w:val="single" w:sz="6" w:space="0" w:color="auto"/>
              <w:left w:val="single" w:sz="6" w:space="0" w:color="auto"/>
              <w:bottom w:val="single" w:sz="6" w:space="0" w:color="auto"/>
              <w:right w:val="single" w:sz="12" w:space="0" w:color="auto"/>
            </w:tcBorders>
          </w:tcPr>
          <w:p w14:paraId="44126A61" w14:textId="77777777" w:rsidR="007D5BD0" w:rsidRDefault="007D5BD0" w:rsidP="007D5BD0">
            <w:pPr>
              <w:pStyle w:val="NormalIndent"/>
              <w:ind w:left="0"/>
              <w:rPr>
                <w:rFonts w:ascii="Times New Roman" w:hAnsi="Times New Roman"/>
              </w:rPr>
            </w:pPr>
            <w:r>
              <w:rPr>
                <w:rFonts w:ascii="Times New Roman" w:hAnsi="Times New Roman"/>
              </w:rPr>
              <w:t>DRAM Controller/ VGA data</w:t>
            </w:r>
          </w:p>
        </w:tc>
      </w:tr>
    </w:tbl>
    <w:p w14:paraId="27F2C4D7" w14:textId="77777777" w:rsidR="007D5BD0" w:rsidRDefault="007D5BD0" w:rsidP="007D5BD0">
      <w:pPr>
        <w:pStyle w:val="NormalIndent"/>
        <w:spacing w:after="120"/>
        <w:ind w:left="0"/>
        <w:jc w:val="center"/>
        <w:rPr>
          <w:rFonts w:ascii="Times New Roman" w:hAnsi="Times New Roman"/>
          <w:b/>
          <w:sz w:val="24"/>
        </w:rPr>
      </w:pPr>
    </w:p>
    <w:p w14:paraId="27763EFA" w14:textId="77777777" w:rsidR="007D5BD0" w:rsidRDefault="007D5BD0" w:rsidP="007D5BD0">
      <w:pPr>
        <w:pStyle w:val="NormalIndent"/>
        <w:spacing w:after="120"/>
        <w:ind w:left="0"/>
        <w:rPr>
          <w:rFonts w:ascii="Times New Roman" w:hAnsi="Times New Roman"/>
        </w:rPr>
      </w:pPr>
      <w:r>
        <w:rPr>
          <w:rFonts w:ascii="Times New Roman" w:hAnsi="Times New Roman"/>
          <w:b/>
          <w:sz w:val="24"/>
        </w:rPr>
        <w:t>MISCELLANEOUS SIGNALS</w:t>
      </w:r>
    </w:p>
    <w:tbl>
      <w:tblPr>
        <w:tblW w:w="0" w:type="auto"/>
        <w:tblInd w:w="108" w:type="dxa"/>
        <w:tblLayout w:type="fixed"/>
        <w:tblLook w:val="0000" w:firstRow="0" w:lastRow="0" w:firstColumn="0" w:lastColumn="0" w:noHBand="0" w:noVBand="0"/>
      </w:tblPr>
      <w:tblGrid>
        <w:gridCol w:w="2133"/>
        <w:gridCol w:w="936"/>
        <w:gridCol w:w="5511"/>
      </w:tblGrid>
      <w:tr w:rsidR="007D5BD0" w14:paraId="6CD98A06" w14:textId="77777777" w:rsidTr="007D5BD0">
        <w:trPr>
          <w:cantSplit/>
        </w:trPr>
        <w:tc>
          <w:tcPr>
            <w:tcW w:w="2133" w:type="dxa"/>
            <w:tcBorders>
              <w:top w:val="single" w:sz="12" w:space="0" w:color="auto"/>
              <w:left w:val="single" w:sz="12" w:space="0" w:color="auto"/>
              <w:right w:val="single" w:sz="6" w:space="0" w:color="auto"/>
            </w:tcBorders>
          </w:tcPr>
          <w:p w14:paraId="7E5AD29C" w14:textId="77777777" w:rsidR="007D5BD0" w:rsidRDefault="007D5BD0" w:rsidP="007D5BD0">
            <w:pPr>
              <w:pStyle w:val="NormalIndent"/>
              <w:ind w:left="0"/>
              <w:rPr>
                <w:rFonts w:ascii="Times New Roman" w:hAnsi="Times New Roman"/>
                <w:b/>
              </w:rPr>
            </w:pPr>
            <w:r>
              <w:rPr>
                <w:rFonts w:ascii="Times New Roman" w:hAnsi="Times New Roman"/>
                <w:b/>
              </w:rPr>
              <w:t>NAME</w:t>
            </w:r>
          </w:p>
        </w:tc>
        <w:tc>
          <w:tcPr>
            <w:tcW w:w="936" w:type="dxa"/>
            <w:tcBorders>
              <w:top w:val="single" w:sz="12" w:space="0" w:color="auto"/>
              <w:left w:val="single" w:sz="6" w:space="0" w:color="auto"/>
              <w:right w:val="single" w:sz="6" w:space="0" w:color="auto"/>
            </w:tcBorders>
          </w:tcPr>
          <w:p w14:paraId="7D4EAA0C" w14:textId="77777777" w:rsidR="007D5BD0" w:rsidRDefault="007D5BD0" w:rsidP="007D5BD0">
            <w:pPr>
              <w:pStyle w:val="NormalIndent"/>
              <w:ind w:left="0"/>
              <w:jc w:val="center"/>
              <w:rPr>
                <w:rFonts w:ascii="Times New Roman" w:hAnsi="Times New Roman"/>
                <w:b/>
              </w:rPr>
            </w:pPr>
            <w:r>
              <w:rPr>
                <w:rFonts w:ascii="Times New Roman" w:hAnsi="Times New Roman"/>
                <w:b/>
              </w:rPr>
              <w:t>I/O</w:t>
            </w:r>
          </w:p>
        </w:tc>
        <w:tc>
          <w:tcPr>
            <w:tcW w:w="5511" w:type="dxa"/>
            <w:tcBorders>
              <w:top w:val="single" w:sz="12" w:space="0" w:color="auto"/>
              <w:left w:val="single" w:sz="6" w:space="0" w:color="auto"/>
              <w:right w:val="single" w:sz="12" w:space="0" w:color="auto"/>
            </w:tcBorders>
          </w:tcPr>
          <w:p w14:paraId="4DDE8678" w14:textId="77777777" w:rsidR="007D5BD0" w:rsidRDefault="007D5BD0" w:rsidP="007D5BD0">
            <w:pPr>
              <w:pStyle w:val="NormalIndent"/>
              <w:ind w:left="0"/>
              <w:rPr>
                <w:rFonts w:ascii="Times New Roman" w:hAnsi="Times New Roman"/>
                <w:b/>
              </w:rPr>
            </w:pPr>
            <w:r>
              <w:rPr>
                <w:rFonts w:ascii="Times New Roman" w:hAnsi="Times New Roman"/>
                <w:b/>
              </w:rPr>
              <w:t>DESCRIPTION</w:t>
            </w:r>
          </w:p>
        </w:tc>
      </w:tr>
      <w:tr w:rsidR="007D5BD0" w14:paraId="33040172" w14:textId="77777777" w:rsidTr="007D5BD0">
        <w:trPr>
          <w:cantSplit/>
        </w:trPr>
        <w:tc>
          <w:tcPr>
            <w:tcW w:w="2133" w:type="dxa"/>
            <w:tcBorders>
              <w:top w:val="single" w:sz="12" w:space="0" w:color="auto"/>
              <w:left w:val="single" w:sz="12" w:space="0" w:color="auto"/>
              <w:bottom w:val="single" w:sz="6" w:space="0" w:color="auto"/>
              <w:right w:val="single" w:sz="6" w:space="0" w:color="auto"/>
            </w:tcBorders>
          </w:tcPr>
          <w:p w14:paraId="7090FF9D" w14:textId="77777777" w:rsidR="007D5BD0" w:rsidRDefault="007D5BD0" w:rsidP="007D5BD0">
            <w:pPr>
              <w:pStyle w:val="NormalIndent"/>
              <w:ind w:left="0"/>
              <w:rPr>
                <w:rFonts w:ascii="Times New Roman" w:hAnsi="Times New Roman"/>
              </w:rPr>
            </w:pPr>
            <w:r>
              <w:rPr>
                <w:rFonts w:ascii="Times New Roman" w:hAnsi="Times New Roman"/>
              </w:rPr>
              <w:t>DECLK</w:t>
            </w:r>
          </w:p>
        </w:tc>
        <w:tc>
          <w:tcPr>
            <w:tcW w:w="936" w:type="dxa"/>
            <w:tcBorders>
              <w:top w:val="single" w:sz="12" w:space="0" w:color="auto"/>
              <w:left w:val="single" w:sz="6" w:space="0" w:color="auto"/>
              <w:bottom w:val="single" w:sz="6" w:space="0" w:color="auto"/>
              <w:right w:val="single" w:sz="6" w:space="0" w:color="auto"/>
            </w:tcBorders>
          </w:tcPr>
          <w:p w14:paraId="05AB188F" w14:textId="77777777" w:rsidR="007D5BD0" w:rsidRDefault="007D5BD0" w:rsidP="007D5BD0">
            <w:pPr>
              <w:pStyle w:val="NormalIndent"/>
              <w:ind w:left="0"/>
              <w:jc w:val="center"/>
              <w:rPr>
                <w:rFonts w:ascii="Times New Roman" w:hAnsi="Times New Roman"/>
              </w:rPr>
            </w:pPr>
            <w:r>
              <w:rPr>
                <w:rFonts w:ascii="Times New Roman" w:hAnsi="Times New Roman"/>
              </w:rPr>
              <w:t>I</w:t>
            </w:r>
          </w:p>
        </w:tc>
        <w:tc>
          <w:tcPr>
            <w:tcW w:w="5511" w:type="dxa"/>
            <w:tcBorders>
              <w:top w:val="single" w:sz="12" w:space="0" w:color="auto"/>
              <w:left w:val="single" w:sz="6" w:space="0" w:color="auto"/>
              <w:bottom w:val="single" w:sz="6" w:space="0" w:color="auto"/>
              <w:right w:val="single" w:sz="12" w:space="0" w:color="auto"/>
            </w:tcBorders>
          </w:tcPr>
          <w:p w14:paraId="0FD9D66E" w14:textId="77777777" w:rsidR="007D5BD0" w:rsidRDefault="007D5BD0" w:rsidP="007D5BD0">
            <w:pPr>
              <w:pStyle w:val="NormalIndent"/>
              <w:ind w:left="0"/>
              <w:rPr>
                <w:rFonts w:ascii="Times New Roman" w:hAnsi="Times New Roman"/>
              </w:rPr>
            </w:pPr>
            <w:r>
              <w:rPr>
                <w:rFonts w:ascii="Times New Roman" w:hAnsi="Times New Roman"/>
              </w:rPr>
              <w:t>Drawing Engine Clock</w:t>
            </w:r>
          </w:p>
        </w:tc>
      </w:tr>
      <w:tr w:rsidR="007D5BD0" w14:paraId="2AD1D6A9" w14:textId="77777777" w:rsidTr="007D5BD0">
        <w:trPr>
          <w:cantSplit/>
        </w:trPr>
        <w:tc>
          <w:tcPr>
            <w:tcW w:w="2133" w:type="dxa"/>
            <w:tcBorders>
              <w:top w:val="single" w:sz="6" w:space="0" w:color="auto"/>
              <w:left w:val="single" w:sz="12" w:space="0" w:color="auto"/>
              <w:bottom w:val="single" w:sz="6" w:space="0" w:color="auto"/>
              <w:right w:val="single" w:sz="6" w:space="0" w:color="auto"/>
            </w:tcBorders>
          </w:tcPr>
          <w:p w14:paraId="3BB830D4" w14:textId="77777777" w:rsidR="007D5BD0" w:rsidRDefault="007D5BD0" w:rsidP="007D5BD0">
            <w:pPr>
              <w:pStyle w:val="NormalIndent"/>
              <w:ind w:left="0"/>
              <w:rPr>
                <w:rFonts w:ascii="Times New Roman" w:hAnsi="Times New Roman"/>
              </w:rPr>
            </w:pPr>
            <w:r>
              <w:rPr>
                <w:rFonts w:ascii="Times New Roman" w:hAnsi="Times New Roman"/>
              </w:rPr>
              <w:t>VCSEL</w:t>
            </w:r>
          </w:p>
        </w:tc>
        <w:tc>
          <w:tcPr>
            <w:tcW w:w="936" w:type="dxa"/>
            <w:tcBorders>
              <w:top w:val="single" w:sz="6" w:space="0" w:color="auto"/>
              <w:left w:val="single" w:sz="6" w:space="0" w:color="auto"/>
              <w:bottom w:val="single" w:sz="6" w:space="0" w:color="auto"/>
              <w:right w:val="single" w:sz="6" w:space="0" w:color="auto"/>
            </w:tcBorders>
          </w:tcPr>
          <w:p w14:paraId="24361A9F" w14:textId="77777777" w:rsidR="007D5BD0" w:rsidRDefault="007D5BD0" w:rsidP="007D5BD0">
            <w:pPr>
              <w:pStyle w:val="NormalIndent"/>
              <w:ind w:left="0"/>
              <w:jc w:val="center"/>
              <w:rPr>
                <w:rFonts w:ascii="Times New Roman" w:hAnsi="Times New Roman"/>
              </w:rPr>
            </w:pPr>
            <w:r>
              <w:rPr>
                <w:rFonts w:ascii="Times New Roman" w:hAnsi="Times New Roman"/>
              </w:rPr>
              <w:t>0</w:t>
            </w:r>
          </w:p>
        </w:tc>
        <w:tc>
          <w:tcPr>
            <w:tcW w:w="5511" w:type="dxa"/>
            <w:tcBorders>
              <w:top w:val="single" w:sz="6" w:space="0" w:color="auto"/>
              <w:left w:val="single" w:sz="6" w:space="0" w:color="auto"/>
              <w:bottom w:val="single" w:sz="6" w:space="0" w:color="auto"/>
              <w:right w:val="single" w:sz="12" w:space="0" w:color="auto"/>
            </w:tcBorders>
          </w:tcPr>
          <w:p w14:paraId="4AA804ED" w14:textId="77777777" w:rsidR="007D5BD0" w:rsidRDefault="007D5BD0" w:rsidP="007D5BD0">
            <w:pPr>
              <w:pStyle w:val="NormalIndent"/>
              <w:ind w:left="0"/>
              <w:rPr>
                <w:rFonts w:ascii="Times New Roman" w:hAnsi="Times New Roman"/>
              </w:rPr>
            </w:pPr>
            <w:r>
              <w:rPr>
                <w:rFonts w:ascii="Times New Roman" w:hAnsi="Times New Roman"/>
              </w:rPr>
              <w:t>VGA Clock Frequency Select</w:t>
            </w:r>
          </w:p>
        </w:tc>
      </w:tr>
      <w:tr w:rsidR="007D5BD0" w14:paraId="58AD43E2" w14:textId="77777777" w:rsidTr="007D5BD0">
        <w:trPr>
          <w:cantSplit/>
        </w:trPr>
        <w:tc>
          <w:tcPr>
            <w:tcW w:w="2133" w:type="dxa"/>
            <w:tcBorders>
              <w:top w:val="single" w:sz="6" w:space="0" w:color="auto"/>
              <w:left w:val="single" w:sz="12" w:space="0" w:color="auto"/>
              <w:bottom w:val="single" w:sz="6" w:space="0" w:color="auto"/>
              <w:right w:val="single" w:sz="6" w:space="0" w:color="auto"/>
            </w:tcBorders>
          </w:tcPr>
          <w:p w14:paraId="4F24CDB6" w14:textId="77777777" w:rsidR="007D5BD0" w:rsidRDefault="007D5BD0" w:rsidP="007D5BD0">
            <w:pPr>
              <w:pStyle w:val="NormalIndent"/>
              <w:ind w:left="0"/>
              <w:rPr>
                <w:rFonts w:ascii="Times New Roman" w:hAnsi="Times New Roman"/>
              </w:rPr>
            </w:pPr>
            <w:r>
              <w:rPr>
                <w:rFonts w:ascii="Times New Roman" w:hAnsi="Times New Roman"/>
              </w:rPr>
              <w:t>TOUT</w:t>
            </w:r>
          </w:p>
        </w:tc>
        <w:tc>
          <w:tcPr>
            <w:tcW w:w="936" w:type="dxa"/>
            <w:tcBorders>
              <w:top w:val="single" w:sz="6" w:space="0" w:color="auto"/>
              <w:left w:val="single" w:sz="6" w:space="0" w:color="auto"/>
              <w:bottom w:val="single" w:sz="6" w:space="0" w:color="auto"/>
              <w:right w:val="single" w:sz="6" w:space="0" w:color="auto"/>
            </w:tcBorders>
          </w:tcPr>
          <w:p w14:paraId="51F4A16C" w14:textId="77777777" w:rsidR="007D5BD0" w:rsidRDefault="007D5BD0" w:rsidP="007D5BD0">
            <w:pPr>
              <w:pStyle w:val="NormalIndent"/>
              <w:ind w:left="0"/>
              <w:jc w:val="center"/>
              <w:rPr>
                <w:rFonts w:ascii="Times New Roman" w:hAnsi="Times New Roman"/>
              </w:rPr>
            </w:pPr>
            <w:r>
              <w:rPr>
                <w:rFonts w:ascii="Times New Roman" w:hAnsi="Times New Roman"/>
              </w:rPr>
              <w:t>O</w:t>
            </w:r>
          </w:p>
        </w:tc>
        <w:tc>
          <w:tcPr>
            <w:tcW w:w="5511" w:type="dxa"/>
            <w:tcBorders>
              <w:top w:val="single" w:sz="6" w:space="0" w:color="auto"/>
              <w:left w:val="single" w:sz="6" w:space="0" w:color="auto"/>
              <w:bottom w:val="single" w:sz="6" w:space="0" w:color="auto"/>
              <w:right w:val="single" w:sz="12" w:space="0" w:color="auto"/>
            </w:tcBorders>
          </w:tcPr>
          <w:p w14:paraId="30E19210" w14:textId="77777777" w:rsidR="007D5BD0" w:rsidRDefault="007D5BD0" w:rsidP="007D5BD0">
            <w:pPr>
              <w:pStyle w:val="NormalIndent"/>
              <w:ind w:left="0"/>
              <w:rPr>
                <w:rFonts w:ascii="Times New Roman" w:hAnsi="Times New Roman"/>
              </w:rPr>
            </w:pPr>
            <w:r>
              <w:rPr>
                <w:rFonts w:ascii="Times New Roman" w:hAnsi="Times New Roman"/>
              </w:rPr>
              <w:t xml:space="preserve">Factory Test </w:t>
            </w:r>
          </w:p>
        </w:tc>
      </w:tr>
    </w:tbl>
    <w:p w14:paraId="0A12074D" w14:textId="77777777" w:rsidR="007D5BD0" w:rsidRDefault="007D5BD0" w:rsidP="007D5BD0"/>
    <w:p w14:paraId="6165677F" w14:textId="5E3D4F8F" w:rsidR="007D5BD0" w:rsidRDefault="007D5BD0" w:rsidP="007D5BD0">
      <w:pPr>
        <w:pStyle w:val="Heading2"/>
        <w:tabs>
          <w:tab w:val="left" w:pos="360"/>
        </w:tabs>
      </w:pPr>
      <w:r>
        <w:br w:type="page"/>
      </w:r>
    </w:p>
    <w:p w14:paraId="0A4057FE" w14:textId="77777777" w:rsidR="007D5BD0" w:rsidRDefault="007D5BD0" w:rsidP="007D5BD0">
      <w:pPr>
        <w:jc w:val="both"/>
      </w:pPr>
    </w:p>
    <w:bookmarkStart w:id="31" w:name="_Toc312832417"/>
    <w:bookmarkStart w:id="32" w:name="_Toc332687476"/>
    <w:bookmarkEnd w:id="31"/>
    <w:bookmarkEnd w:id="32"/>
    <w:p w14:paraId="4DB3284A" w14:textId="77777777" w:rsidR="007D5BD0" w:rsidRDefault="007D5BD0" w:rsidP="007D5BD0">
      <w:r>
        <w:object w:dxaOrig="1120" w:dyaOrig="2520" w14:anchorId="154597EF">
          <v:shape id="_x0000_i1030" type="#_x0000_t75" style="width:91.5pt;height:208.4pt" o:ole="">
            <v:imagedata r:id="rId20" o:title=""/>
          </v:shape>
          <o:OLEObject Type="Embed" ProgID="MSDraw" ShapeID="_x0000_i1030" DrawAspect="Content" ObjectID="_1342457277" r:id="rId21">
            <o:FieldCodes>\* MERGEFORMAT</o:FieldCodes>
          </o:OLEObject>
        </w:object>
      </w:r>
    </w:p>
    <w:p w14:paraId="6D1D6AEF" w14:textId="77777777" w:rsidR="007D5BD0" w:rsidRDefault="007D5BD0" w:rsidP="007D5BD0"/>
    <w:p w14:paraId="1C9C3AAD" w14:textId="77777777" w:rsidR="007D5BD0" w:rsidRDefault="007D5BD0" w:rsidP="007D5BD0"/>
    <w:p w14:paraId="3083CF66" w14:textId="77777777" w:rsidR="007D5BD0" w:rsidRDefault="007D5BD0" w:rsidP="007D5BD0"/>
    <w:p w14:paraId="4BB839A5" w14:textId="1FE6039D" w:rsidR="007D5BD0" w:rsidRDefault="007D5BD0" w:rsidP="007D5BD0">
      <w:pPr>
        <w:pBdr>
          <w:top w:val="single" w:sz="6" w:space="1" w:color="auto"/>
          <w:bottom w:val="single" w:sz="6" w:space="1" w:color="auto"/>
        </w:pBdr>
        <w:jc w:val="center"/>
        <w:rPr>
          <w:b/>
          <w:i/>
          <w:sz w:val="72"/>
        </w:rPr>
      </w:pPr>
      <w:r>
        <w:rPr>
          <w:b/>
          <w:i/>
          <w:sz w:val="72"/>
        </w:rPr>
        <w:t>PCI CONFIGURATION</w:t>
      </w:r>
    </w:p>
    <w:p w14:paraId="7588549E" w14:textId="77777777" w:rsidR="007D5BD0" w:rsidRDefault="007D5BD0" w:rsidP="007D5BD0"/>
    <w:p w14:paraId="0A231DE6" w14:textId="77777777" w:rsidR="007D5BD0" w:rsidRDefault="007D5BD0" w:rsidP="007D5BD0"/>
    <w:p w14:paraId="003EB4A2" w14:textId="77777777" w:rsidR="007D5BD0" w:rsidRDefault="007D5BD0" w:rsidP="007D5BD0"/>
    <w:p w14:paraId="00A4678C" w14:textId="77777777" w:rsidR="007D5BD0" w:rsidRDefault="007D5BD0" w:rsidP="007D5BD0"/>
    <w:p w14:paraId="3E251E48" w14:textId="77777777" w:rsidR="007D5BD0" w:rsidRDefault="007D5BD0" w:rsidP="007D5BD0"/>
    <w:p w14:paraId="31078FC1" w14:textId="77777777" w:rsidR="007D5BD0" w:rsidRDefault="007D5BD0" w:rsidP="007D5BD0"/>
    <w:p w14:paraId="0A22A4E0" w14:textId="77777777" w:rsidR="007D5BD0" w:rsidRDefault="007D5BD0" w:rsidP="007D5BD0"/>
    <w:p w14:paraId="6E1BDCF8" w14:textId="77777777" w:rsidR="007D5BD0" w:rsidRDefault="007D5BD0" w:rsidP="007D5BD0"/>
    <w:p w14:paraId="3DF90DC1" w14:textId="77777777" w:rsidR="007D5BD0" w:rsidRDefault="007D5BD0" w:rsidP="007D5BD0"/>
    <w:p w14:paraId="1691821A" w14:textId="77777777" w:rsidR="007D5BD0" w:rsidRDefault="007D5BD0" w:rsidP="007D5BD0"/>
    <w:p w14:paraId="6738E2E1" w14:textId="77777777" w:rsidR="007D5BD0" w:rsidRDefault="007D5BD0" w:rsidP="007D5BD0"/>
    <w:p w14:paraId="0C64BDDD" w14:textId="77777777" w:rsidR="007D5BD0" w:rsidRDefault="007D5BD0" w:rsidP="007D5BD0"/>
    <w:p w14:paraId="0FD47EE3" w14:textId="77777777" w:rsidR="007D5BD0" w:rsidRDefault="007D5BD0" w:rsidP="007D5BD0"/>
    <w:p w14:paraId="66147566" w14:textId="77777777" w:rsidR="007D5BD0" w:rsidRDefault="007D5BD0" w:rsidP="007D5BD0"/>
    <w:p w14:paraId="39E8A6F7" w14:textId="77777777" w:rsidR="007D5BD0" w:rsidRDefault="007D5BD0" w:rsidP="007D5BD0"/>
    <w:p w14:paraId="2D5A3490" w14:textId="77777777" w:rsidR="007D5BD0" w:rsidRDefault="007D5BD0" w:rsidP="007D5BD0"/>
    <w:p w14:paraId="789F4230" w14:textId="77777777" w:rsidR="007D5BD0" w:rsidRDefault="007D5BD0" w:rsidP="007D5BD0"/>
    <w:p w14:paraId="10BB2F64" w14:textId="77777777" w:rsidR="007D5BD0" w:rsidRDefault="007D5BD0" w:rsidP="007D5BD0">
      <w:r>
        <w:br w:type="page"/>
      </w:r>
    </w:p>
    <w:p w14:paraId="7815BDDB" w14:textId="77777777" w:rsidR="007D5BD0" w:rsidRDefault="007D5BD0" w:rsidP="007D5BD0">
      <w:pPr>
        <w:rPr>
          <w:b/>
          <w:sz w:val="28"/>
        </w:rPr>
      </w:pPr>
      <w:bookmarkStart w:id="33" w:name="_Toc332687477"/>
      <w:bookmarkStart w:id="34" w:name="_Toc332695219"/>
      <w:bookmarkStart w:id="35" w:name="_Toc332695679"/>
      <w:r>
        <w:rPr>
          <w:b/>
          <w:sz w:val="28"/>
        </w:rPr>
        <w:lastRenderedPageBreak/>
        <w:t>Section 4:</w:t>
      </w:r>
      <w:r>
        <w:rPr>
          <w:b/>
          <w:sz w:val="28"/>
        </w:rPr>
        <w:tab/>
        <w:t xml:space="preserve"> PCI CONFIGURATION</w:t>
      </w:r>
      <w:bookmarkEnd w:id="33"/>
      <w:bookmarkEnd w:id="34"/>
      <w:bookmarkEnd w:id="35"/>
    </w:p>
    <w:p w14:paraId="7521730A" w14:textId="77777777" w:rsidR="007D5BD0" w:rsidRDefault="007D5BD0" w:rsidP="007D5BD0">
      <w:pPr>
        <w:pStyle w:val="NormalIndent"/>
        <w:rPr>
          <w:rFonts w:ascii="Times New Roman" w:hAnsi="Times New Roman"/>
        </w:rPr>
      </w:pPr>
    </w:p>
    <w:p w14:paraId="1F4749D6" w14:textId="71C5F3F9" w:rsidR="007D5BD0" w:rsidRDefault="007D5BD0" w:rsidP="007D5BD0">
      <w:pPr>
        <w:pStyle w:val="Heading2"/>
        <w:ind w:left="144" w:hanging="144"/>
      </w:pPr>
      <w:bookmarkStart w:id="36" w:name="_Toc332687478"/>
      <w:bookmarkStart w:id="37" w:name="_Toc332695220"/>
      <w:bookmarkStart w:id="38" w:name="_Toc332695680"/>
      <w:r>
        <w:t>4.1</w:t>
      </w:r>
      <w:r>
        <w:tab/>
        <w:t>PCI Configuration Space</w:t>
      </w:r>
      <w:bookmarkEnd w:id="36"/>
      <w:bookmarkEnd w:id="37"/>
      <w:bookmarkEnd w:id="38"/>
    </w:p>
    <w:p w14:paraId="0CE84C52" w14:textId="065BAC4F" w:rsidR="007D5BD0" w:rsidRDefault="007D5BD0" w:rsidP="007D5BD0">
      <w:pPr>
        <w:pStyle w:val="NormalIndent"/>
        <w:ind w:left="0"/>
        <w:jc w:val="both"/>
        <w:rPr>
          <w:rFonts w:ascii="Times New Roman" w:hAnsi="Times New Roman"/>
        </w:rPr>
      </w:pPr>
      <w:r>
        <w:rPr>
          <w:rFonts w:ascii="Times New Roman" w:hAnsi="Times New Roman"/>
        </w:rPr>
        <w:t xml:space="preserve">To be both PCI compliant, GPLGPU implements the required 256 bytes of configuration space.  This configuration space allows configuration of the device by the system BIOS at boot time.  This is sometimes referred to as "plug and play". These registers are read from and written to via PCI configuration cycles. </w:t>
      </w:r>
    </w:p>
    <w:p w14:paraId="46C49465" w14:textId="77777777" w:rsidR="007D5BD0" w:rsidRDefault="007D5BD0" w:rsidP="007D5BD0">
      <w:pPr>
        <w:pStyle w:val="NormalIndent"/>
        <w:rPr>
          <w:rFonts w:ascii="Times New Roman" w:hAnsi="Times New Roman"/>
        </w:rPr>
      </w:pPr>
    </w:p>
    <w:p w14:paraId="7E7DBFC7" w14:textId="15A99275" w:rsidR="007D5BD0" w:rsidRDefault="007D5BD0" w:rsidP="007D5BD0">
      <w:pPr>
        <w:pStyle w:val="Heading2"/>
        <w:ind w:left="144" w:hanging="144"/>
      </w:pPr>
      <w:bookmarkStart w:id="39" w:name="_Toc332687479"/>
      <w:bookmarkStart w:id="40" w:name="_Toc332695221"/>
      <w:bookmarkStart w:id="41" w:name="_Toc332695681"/>
      <w:r>
        <w:t>4.2</w:t>
      </w:r>
      <w:r>
        <w:tab/>
        <w:t>GPLGPU</w:t>
      </w:r>
      <w:r>
        <w:rPr>
          <w:b w:val="0"/>
        </w:rPr>
        <w:t xml:space="preserve"> </w:t>
      </w:r>
      <w:r>
        <w:t>PCI Registers</w:t>
      </w:r>
      <w:bookmarkEnd w:id="39"/>
      <w:bookmarkEnd w:id="40"/>
      <w:bookmarkEnd w:id="41"/>
    </w:p>
    <w:p w14:paraId="3933345F" w14:textId="4231D83F" w:rsidR="007D5BD0" w:rsidRDefault="007D5BD0" w:rsidP="007D5BD0">
      <w:pPr>
        <w:pStyle w:val="NormalIndent"/>
        <w:spacing w:after="120"/>
        <w:ind w:left="0"/>
        <w:jc w:val="both"/>
        <w:rPr>
          <w:rFonts w:ascii="Times New Roman" w:hAnsi="Times New Roman"/>
        </w:rPr>
      </w:pPr>
      <w:r>
        <w:rPr>
          <w:rFonts w:ascii="Times New Roman" w:hAnsi="Times New Roman"/>
        </w:rPr>
        <w:t>The diagram on the following page illustrates the PCI configuration registers implemented within GPLGPU. The values in parentheses indicate power up default values except in the case of the base registers, where GPLGPU register mapping is indicated.</w:t>
      </w:r>
    </w:p>
    <w:p w14:paraId="7C6CFCBF" w14:textId="77777777" w:rsidR="007D5BD0" w:rsidRDefault="007D5BD0" w:rsidP="007D5BD0">
      <w:pPr>
        <w:pStyle w:val="NormalIndent"/>
        <w:ind w:left="0"/>
        <w:rPr>
          <w:rFonts w:ascii="Times New Roman" w:hAnsi="Times New Roman"/>
        </w:rPr>
      </w:pPr>
      <w:r>
        <w:rPr>
          <w:rFonts w:ascii="Times New Roman" w:hAnsi="Times New Roman"/>
        </w:rPr>
        <w:object w:dxaOrig="5268" w:dyaOrig="895" w14:anchorId="29E2611A">
          <v:shape id="_x0000_i1031" type="#_x0000_t75" style="width:297.2pt;height:44.4pt" o:ole="">
            <v:imagedata r:id="rId22" o:title=""/>
          </v:shape>
          <o:OLEObject Type="Embed" ProgID="MSDraw" ShapeID="_x0000_i1031" DrawAspect="Content" ObjectID="_1342457278" r:id="rId23">
            <o:FieldCodes>\* MERGEFORMAT</o:FieldCodes>
          </o:OLEObject>
        </w:object>
      </w:r>
    </w:p>
    <w:p w14:paraId="7C291C3A" w14:textId="77777777" w:rsidR="007D5BD0" w:rsidRDefault="007D5BD0" w:rsidP="007D5BD0">
      <w:pPr>
        <w:pStyle w:val="NormalIndent"/>
        <w:jc w:val="both"/>
        <w:rPr>
          <w:rFonts w:ascii="Times New Roman" w:hAnsi="Times New Roman"/>
        </w:rPr>
      </w:pPr>
    </w:p>
    <w:p w14:paraId="502CCC30" w14:textId="77777777" w:rsidR="007D5BD0" w:rsidRDefault="007D5BD0" w:rsidP="007D5BD0">
      <w:pPr>
        <w:pStyle w:val="Heading3"/>
        <w:spacing w:after="120"/>
        <w:ind w:left="504" w:hanging="504"/>
      </w:pPr>
      <w:r>
        <w:t>4.2.1</w:t>
      </w:r>
      <w:r>
        <w:tab/>
      </w:r>
      <w:r>
        <w:tab/>
        <w:t>PCI Configuration Register 0  (00h)</w:t>
      </w:r>
    </w:p>
    <w:p w14:paraId="61A235A9" w14:textId="77777777" w:rsidR="007D5BD0" w:rsidRDefault="007D5BD0" w:rsidP="007D5BD0">
      <w:r>
        <w:rPr>
          <w:b/>
        </w:rPr>
        <w:t>Type:</w:t>
      </w:r>
      <w:r>
        <w:t xml:space="preserve"> PCI configuration read only</w:t>
      </w:r>
      <w:r>
        <w:tab/>
      </w:r>
    </w:p>
    <w:p w14:paraId="26F187A3" w14:textId="77777777" w:rsidR="007D5BD0" w:rsidRDefault="007D5BD0" w:rsidP="007D5BD0"/>
    <w:p w14:paraId="1AED39A1" w14:textId="77777777" w:rsidR="007D5BD0" w:rsidRDefault="007D5BD0" w:rsidP="007D5BD0">
      <w:r>
        <w:object w:dxaOrig="5801" w:dyaOrig="1460" w14:anchorId="6CB3DB8A">
          <v:shape id="_x0000_i1032" type="#_x0000_t75" style="width:290.15pt;height:73.1pt" o:ole="">
            <v:imagedata r:id="rId24" o:title=""/>
          </v:shape>
          <o:OLEObject Type="Embed" ProgID="MSDraw" ShapeID="_x0000_i1032" DrawAspect="Content" ObjectID="_1342457279" r:id="rId25">
            <o:FieldCodes>\* MERGEFORMAT</o:FieldCodes>
          </o:OLEObject>
        </w:object>
      </w:r>
    </w:p>
    <w:p w14:paraId="19C89EEC" w14:textId="77777777" w:rsidR="007D5BD0" w:rsidRDefault="007D5BD0" w:rsidP="007D5BD0">
      <w:pPr>
        <w:pStyle w:val="NormalIndent"/>
        <w:rPr>
          <w:rFonts w:ascii="Times New Roman" w:hAnsi="Times New Roman"/>
        </w:rPr>
      </w:pPr>
    </w:p>
    <w:tbl>
      <w:tblPr>
        <w:tblW w:w="0" w:type="auto"/>
        <w:tblInd w:w="19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1252"/>
        <w:gridCol w:w="1942"/>
        <w:gridCol w:w="1041"/>
        <w:gridCol w:w="3504"/>
      </w:tblGrid>
      <w:tr w:rsidR="007D5BD0" w14:paraId="2C84B943" w14:textId="77777777" w:rsidTr="007D5BD0">
        <w:trPr>
          <w:cantSplit/>
        </w:trPr>
        <w:tc>
          <w:tcPr>
            <w:tcW w:w="1252" w:type="dxa"/>
            <w:tcBorders>
              <w:bottom w:val="nil"/>
            </w:tcBorders>
          </w:tcPr>
          <w:p w14:paraId="40857783" w14:textId="77777777" w:rsidR="007D5BD0" w:rsidRDefault="007D5BD0" w:rsidP="007D5BD0">
            <w:bookmarkStart w:id="42" w:name="_Toc332687480"/>
            <w:r>
              <w:rPr>
                <w:b/>
              </w:rPr>
              <w:t>Bits</w:t>
            </w:r>
            <w:bookmarkEnd w:id="42"/>
          </w:p>
        </w:tc>
        <w:tc>
          <w:tcPr>
            <w:tcW w:w="1942" w:type="dxa"/>
            <w:tcBorders>
              <w:bottom w:val="nil"/>
            </w:tcBorders>
          </w:tcPr>
          <w:p w14:paraId="5B46A3C5" w14:textId="77777777" w:rsidR="007D5BD0" w:rsidRDefault="007D5BD0" w:rsidP="007D5BD0">
            <w:bookmarkStart w:id="43" w:name="_Toc332687481"/>
            <w:r>
              <w:rPr>
                <w:b/>
              </w:rPr>
              <w:t>Name</w:t>
            </w:r>
            <w:bookmarkEnd w:id="43"/>
          </w:p>
        </w:tc>
        <w:tc>
          <w:tcPr>
            <w:tcW w:w="1041" w:type="dxa"/>
            <w:tcBorders>
              <w:bottom w:val="nil"/>
            </w:tcBorders>
          </w:tcPr>
          <w:p w14:paraId="4005ABD6" w14:textId="77777777" w:rsidR="007D5BD0" w:rsidRDefault="007D5BD0" w:rsidP="007D5BD0">
            <w:bookmarkStart w:id="44" w:name="_Toc332687482"/>
            <w:r>
              <w:rPr>
                <w:b/>
              </w:rPr>
              <w:t>Default</w:t>
            </w:r>
            <w:bookmarkEnd w:id="44"/>
          </w:p>
        </w:tc>
        <w:tc>
          <w:tcPr>
            <w:tcW w:w="3504" w:type="dxa"/>
            <w:tcBorders>
              <w:bottom w:val="nil"/>
            </w:tcBorders>
          </w:tcPr>
          <w:p w14:paraId="349E0078" w14:textId="77777777" w:rsidR="007D5BD0" w:rsidRDefault="007D5BD0" w:rsidP="007D5BD0">
            <w:bookmarkStart w:id="45" w:name="_Toc332687483"/>
            <w:r>
              <w:rPr>
                <w:b/>
              </w:rPr>
              <w:t>Function</w:t>
            </w:r>
            <w:bookmarkEnd w:id="45"/>
          </w:p>
        </w:tc>
      </w:tr>
      <w:tr w:rsidR="007D5BD0" w14:paraId="799935D5" w14:textId="77777777" w:rsidTr="007D5BD0">
        <w:trPr>
          <w:cantSplit/>
        </w:trPr>
        <w:tc>
          <w:tcPr>
            <w:tcW w:w="1252" w:type="dxa"/>
            <w:tcBorders>
              <w:bottom w:val="single" w:sz="6" w:space="0" w:color="auto"/>
              <w:right w:val="single" w:sz="6" w:space="0" w:color="auto"/>
            </w:tcBorders>
          </w:tcPr>
          <w:p w14:paraId="7AC4059F" w14:textId="77777777" w:rsidR="007D5BD0" w:rsidRDefault="007D5BD0" w:rsidP="007D5BD0">
            <w:r>
              <w:t>[15:0]</w:t>
            </w:r>
          </w:p>
        </w:tc>
        <w:tc>
          <w:tcPr>
            <w:tcW w:w="1942" w:type="dxa"/>
            <w:tcBorders>
              <w:left w:val="single" w:sz="6" w:space="0" w:color="auto"/>
              <w:bottom w:val="single" w:sz="6" w:space="0" w:color="auto"/>
              <w:right w:val="single" w:sz="6" w:space="0" w:color="auto"/>
            </w:tcBorders>
          </w:tcPr>
          <w:p w14:paraId="4D188D23" w14:textId="77777777" w:rsidR="007D5BD0" w:rsidRDefault="007D5BD0" w:rsidP="007D5BD0">
            <w:r>
              <w:t>VENDOR ID</w:t>
            </w:r>
          </w:p>
        </w:tc>
        <w:tc>
          <w:tcPr>
            <w:tcW w:w="1041" w:type="dxa"/>
            <w:tcBorders>
              <w:left w:val="single" w:sz="6" w:space="0" w:color="auto"/>
              <w:bottom w:val="single" w:sz="6" w:space="0" w:color="auto"/>
              <w:right w:val="single" w:sz="6" w:space="0" w:color="auto"/>
            </w:tcBorders>
          </w:tcPr>
          <w:p w14:paraId="41EB529A" w14:textId="77777777" w:rsidR="007D5BD0" w:rsidRDefault="007D5BD0" w:rsidP="007D5BD0">
            <w:r>
              <w:t>105Dh</w:t>
            </w:r>
          </w:p>
        </w:tc>
        <w:tc>
          <w:tcPr>
            <w:tcW w:w="3504" w:type="dxa"/>
            <w:tcBorders>
              <w:left w:val="single" w:sz="6" w:space="0" w:color="auto"/>
              <w:bottom w:val="single" w:sz="6" w:space="0" w:color="auto"/>
            </w:tcBorders>
          </w:tcPr>
          <w:p w14:paraId="7BCCC472" w14:textId="3008DD89" w:rsidR="007D5BD0" w:rsidRDefault="007D5BD0" w:rsidP="007D5BD0">
            <w:r>
              <w:t>Company Identifier</w:t>
            </w:r>
          </w:p>
        </w:tc>
      </w:tr>
      <w:tr w:rsidR="007D5BD0" w14:paraId="0A314C8E" w14:textId="77777777" w:rsidTr="007D5BD0">
        <w:trPr>
          <w:cantSplit/>
        </w:trPr>
        <w:tc>
          <w:tcPr>
            <w:tcW w:w="1252" w:type="dxa"/>
            <w:tcBorders>
              <w:top w:val="single" w:sz="6" w:space="0" w:color="auto"/>
              <w:right w:val="single" w:sz="6" w:space="0" w:color="auto"/>
            </w:tcBorders>
          </w:tcPr>
          <w:p w14:paraId="05B3264B" w14:textId="77777777" w:rsidR="007D5BD0" w:rsidRDefault="007D5BD0" w:rsidP="007D5BD0">
            <w:r>
              <w:t>[31:16]</w:t>
            </w:r>
          </w:p>
        </w:tc>
        <w:tc>
          <w:tcPr>
            <w:tcW w:w="1942" w:type="dxa"/>
            <w:tcBorders>
              <w:top w:val="single" w:sz="6" w:space="0" w:color="auto"/>
              <w:left w:val="single" w:sz="6" w:space="0" w:color="auto"/>
              <w:right w:val="single" w:sz="6" w:space="0" w:color="auto"/>
            </w:tcBorders>
          </w:tcPr>
          <w:p w14:paraId="44D0ACBD" w14:textId="77777777" w:rsidR="007D5BD0" w:rsidRDefault="007D5BD0" w:rsidP="007D5BD0">
            <w:r>
              <w:t>DEVICE ID</w:t>
            </w:r>
          </w:p>
        </w:tc>
        <w:tc>
          <w:tcPr>
            <w:tcW w:w="1041" w:type="dxa"/>
            <w:tcBorders>
              <w:top w:val="single" w:sz="6" w:space="0" w:color="auto"/>
              <w:left w:val="single" w:sz="6" w:space="0" w:color="auto"/>
              <w:right w:val="single" w:sz="6" w:space="0" w:color="auto"/>
            </w:tcBorders>
          </w:tcPr>
          <w:p w14:paraId="147FAFEC" w14:textId="77777777" w:rsidR="007D5BD0" w:rsidRDefault="007D5BD0" w:rsidP="007D5BD0">
            <w:r>
              <w:t>5348h</w:t>
            </w:r>
          </w:p>
        </w:tc>
        <w:tc>
          <w:tcPr>
            <w:tcW w:w="3504" w:type="dxa"/>
            <w:tcBorders>
              <w:top w:val="single" w:sz="6" w:space="0" w:color="auto"/>
              <w:left w:val="single" w:sz="6" w:space="0" w:color="auto"/>
            </w:tcBorders>
          </w:tcPr>
          <w:p w14:paraId="018C9B5F" w14:textId="0D7E8EBB" w:rsidR="007D5BD0" w:rsidRDefault="007D5BD0" w:rsidP="007D5BD0">
            <w:r>
              <w:t>Device Identifier</w:t>
            </w:r>
          </w:p>
        </w:tc>
      </w:tr>
    </w:tbl>
    <w:p w14:paraId="20528A2D" w14:textId="77777777" w:rsidR="007D5BD0" w:rsidRDefault="007D5BD0" w:rsidP="007D5BD0"/>
    <w:p w14:paraId="198BB43C" w14:textId="1BA13C7F" w:rsidR="007D5BD0" w:rsidRDefault="007D5BD0" w:rsidP="007D5BD0">
      <w:pPr>
        <w:pStyle w:val="NormalIndent"/>
        <w:rPr>
          <w:rFonts w:ascii="Times New Roman" w:hAnsi="Times New Roman"/>
          <w:b/>
        </w:rPr>
      </w:pPr>
      <w:r>
        <w:rPr>
          <w:rFonts w:ascii="Times New Roman" w:hAnsi="Times New Roman"/>
          <w:b/>
        </w:rPr>
        <w:br w:type="page"/>
      </w:r>
      <w:r w:rsidR="00DD716D">
        <w:rPr>
          <w:rFonts w:ascii="Times New Roman" w:hAnsi="Times New Roman"/>
          <w:b/>
        </w:rPr>
        <w:object w:dxaOrig="8462" w:dyaOrig="11654" w14:anchorId="4AFA26B5">
          <v:shape id="_x0000_i1033" type="#_x0000_t75" style="width:423.35pt;height:550.55pt" o:ole="">
            <v:imagedata r:id="rId26" o:title="" cropbottom="2979f"/>
          </v:shape>
          <o:OLEObject Type="Embed" ProgID="Word.Picture.8" ShapeID="_x0000_i1033" DrawAspect="Content" ObjectID="_1342457280" r:id="rId27"/>
        </w:object>
      </w:r>
    </w:p>
    <w:p w14:paraId="1F8E0F65" w14:textId="76EA2696" w:rsidR="007D5BD0" w:rsidRDefault="007D5BD0" w:rsidP="007D5BD0">
      <w:pPr>
        <w:pStyle w:val="NormalIndent"/>
        <w:rPr>
          <w:rFonts w:ascii="Times New Roman" w:hAnsi="Times New Roman"/>
          <w:b/>
        </w:rPr>
      </w:pPr>
      <w:r>
        <w:rPr>
          <w:rFonts w:ascii="Times New Roman" w:hAnsi="Times New Roman"/>
          <w:b/>
        </w:rPr>
        <w:t>&lt;power management capability structure&gt;</w:t>
      </w:r>
    </w:p>
    <w:p w14:paraId="27F14A41" w14:textId="77777777" w:rsidR="007D5BD0" w:rsidRDefault="007D5BD0" w:rsidP="007D5BD0">
      <w:pPr>
        <w:pStyle w:val="NormalIndent"/>
        <w:ind w:left="0"/>
        <w:rPr>
          <w:rFonts w:ascii="Times New Roman" w:hAnsi="Times New Roman"/>
        </w:rPr>
      </w:pPr>
    </w:p>
    <w:p w14:paraId="6EBA766A" w14:textId="77777777" w:rsidR="007D5BD0" w:rsidRDefault="007D5BD0" w:rsidP="007D5BD0">
      <w:r>
        <w:br w:type="page"/>
      </w:r>
    </w:p>
    <w:p w14:paraId="025DBE0E" w14:textId="297F7680" w:rsidR="007D5BD0" w:rsidRDefault="00DD716D" w:rsidP="007D5BD0">
      <w:pPr>
        <w:pStyle w:val="Heading3"/>
      </w:pPr>
      <w:r>
        <w:lastRenderedPageBreak/>
        <w:t>4.2.2</w:t>
      </w:r>
      <w:r>
        <w:tab/>
      </w:r>
      <w:r w:rsidR="007D5BD0">
        <w:t xml:space="preserve">PCI Configuration Register 1  (04h) </w:t>
      </w:r>
    </w:p>
    <w:p w14:paraId="6150CC6A" w14:textId="77777777" w:rsidR="007D5BD0" w:rsidRDefault="007D5BD0" w:rsidP="007D5BD0"/>
    <w:p w14:paraId="73BEFA97" w14:textId="77777777" w:rsidR="007D5BD0" w:rsidRDefault="007D5BD0" w:rsidP="007D5BD0">
      <w:pPr>
        <w:rPr>
          <w:b/>
        </w:rPr>
      </w:pPr>
      <w:r>
        <w:rPr>
          <w:b/>
        </w:rPr>
        <w:t>Type: PCI configuration read  write</w:t>
      </w:r>
    </w:p>
    <w:p w14:paraId="00A05BE9" w14:textId="77777777" w:rsidR="007D5BD0" w:rsidRDefault="007D5BD0" w:rsidP="007D5BD0">
      <w:pPr>
        <w:rPr>
          <w:b/>
        </w:rPr>
      </w:pPr>
    </w:p>
    <w:p w14:paraId="22F2A03C" w14:textId="77777777" w:rsidR="007D5BD0" w:rsidRDefault="007D5BD0" w:rsidP="007D5BD0">
      <w:r>
        <w:object w:dxaOrig="5800" w:dyaOrig="1468" w14:anchorId="79ABC50B">
          <v:shape id="_x0000_i1034" type="#_x0000_t75" style="width:263.65pt;height:59.55pt" o:ole="">
            <v:imagedata r:id="rId28" o:title=""/>
          </v:shape>
          <o:OLEObject Type="Embed" ProgID="MSDraw" ShapeID="_x0000_i1034" DrawAspect="Content" ObjectID="_1342457281" r:id="rId29">
            <o:FieldCodes>\* MERGEFORMAT</o:FieldCodes>
          </o:OLEObject>
        </w:object>
      </w:r>
    </w:p>
    <w:p w14:paraId="50F9E62E" w14:textId="77777777" w:rsidR="007D5BD0" w:rsidRDefault="007D5BD0" w:rsidP="007D5BD0">
      <w:pPr>
        <w:pStyle w:val="NormalIndent"/>
        <w:rPr>
          <w:rFonts w:ascii="Times New Roman" w:hAnsi="Times New Roman"/>
        </w:rPr>
      </w:pPr>
    </w:p>
    <w:tbl>
      <w:tblPr>
        <w:tblW w:w="0" w:type="auto"/>
        <w:tblInd w:w="198" w:type="dxa"/>
        <w:tblBorders>
          <w:top w:val="single" w:sz="12" w:space="0" w:color="auto"/>
          <w:left w:val="single" w:sz="12" w:space="0" w:color="auto"/>
          <w:bottom w:val="single" w:sz="6"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254"/>
        <w:gridCol w:w="1980"/>
        <w:gridCol w:w="1160"/>
        <w:gridCol w:w="3725"/>
      </w:tblGrid>
      <w:tr w:rsidR="007D5BD0" w14:paraId="707050F2" w14:textId="77777777" w:rsidTr="007D5BD0">
        <w:trPr>
          <w:cantSplit/>
        </w:trPr>
        <w:tc>
          <w:tcPr>
            <w:tcW w:w="1253" w:type="dxa"/>
          </w:tcPr>
          <w:p w14:paraId="1E004386" w14:textId="77777777" w:rsidR="007D5BD0" w:rsidRDefault="007D5BD0" w:rsidP="007D5BD0">
            <w:pPr>
              <w:jc w:val="center"/>
              <w:rPr>
                <w:b/>
              </w:rPr>
            </w:pPr>
            <w:bookmarkStart w:id="46" w:name="_Toc332687484"/>
            <w:r>
              <w:rPr>
                <w:b/>
              </w:rPr>
              <w:t>Bits</w:t>
            </w:r>
            <w:bookmarkEnd w:id="46"/>
          </w:p>
        </w:tc>
        <w:tc>
          <w:tcPr>
            <w:tcW w:w="1980" w:type="dxa"/>
          </w:tcPr>
          <w:p w14:paraId="0B2B2E85" w14:textId="77777777" w:rsidR="007D5BD0" w:rsidRDefault="007D5BD0" w:rsidP="007D5BD0">
            <w:bookmarkStart w:id="47" w:name="_Toc332687485"/>
            <w:r>
              <w:rPr>
                <w:b/>
              </w:rPr>
              <w:t>Name</w:t>
            </w:r>
            <w:bookmarkEnd w:id="47"/>
          </w:p>
        </w:tc>
        <w:tc>
          <w:tcPr>
            <w:tcW w:w="1160" w:type="dxa"/>
          </w:tcPr>
          <w:p w14:paraId="12A458B2" w14:textId="77777777" w:rsidR="007D5BD0" w:rsidRDefault="007D5BD0" w:rsidP="007D5BD0">
            <w:bookmarkStart w:id="48" w:name="_Toc332687486"/>
            <w:r>
              <w:rPr>
                <w:b/>
              </w:rPr>
              <w:t>Default</w:t>
            </w:r>
            <w:bookmarkEnd w:id="48"/>
          </w:p>
        </w:tc>
        <w:tc>
          <w:tcPr>
            <w:tcW w:w="3725" w:type="dxa"/>
          </w:tcPr>
          <w:p w14:paraId="45EB56DE" w14:textId="77777777" w:rsidR="007D5BD0" w:rsidRDefault="007D5BD0" w:rsidP="007D5BD0">
            <w:bookmarkStart w:id="49" w:name="_Toc332687487"/>
            <w:r>
              <w:rPr>
                <w:b/>
              </w:rPr>
              <w:t>Function</w:t>
            </w:r>
            <w:bookmarkEnd w:id="49"/>
          </w:p>
        </w:tc>
      </w:tr>
      <w:tr w:rsidR="007D5BD0" w14:paraId="6B79E42B" w14:textId="77777777" w:rsidTr="007D5BD0">
        <w:trPr>
          <w:cantSplit/>
        </w:trPr>
        <w:tc>
          <w:tcPr>
            <w:tcW w:w="1254" w:type="dxa"/>
            <w:tcBorders>
              <w:top w:val="nil"/>
            </w:tcBorders>
          </w:tcPr>
          <w:p w14:paraId="1FDE4D00" w14:textId="77777777" w:rsidR="007D5BD0" w:rsidRDefault="007D5BD0" w:rsidP="007D5BD0">
            <w:pPr>
              <w:jc w:val="center"/>
            </w:pPr>
            <w:r>
              <w:t>[15:0]</w:t>
            </w:r>
          </w:p>
          <w:p w14:paraId="2E3CC0DC" w14:textId="77777777" w:rsidR="007D5BD0" w:rsidRDefault="007D5BD0" w:rsidP="007D5BD0">
            <w:pPr>
              <w:jc w:val="center"/>
            </w:pPr>
            <w:r>
              <w:t>0</w:t>
            </w:r>
          </w:p>
          <w:p w14:paraId="6BBF72D0" w14:textId="77777777" w:rsidR="007D5BD0" w:rsidRDefault="007D5BD0" w:rsidP="007D5BD0">
            <w:pPr>
              <w:jc w:val="center"/>
            </w:pPr>
          </w:p>
          <w:p w14:paraId="2AA48CED" w14:textId="77777777" w:rsidR="007D5BD0" w:rsidRDefault="007D5BD0" w:rsidP="007D5BD0">
            <w:pPr>
              <w:jc w:val="center"/>
            </w:pPr>
            <w:r>
              <w:t>1</w:t>
            </w:r>
          </w:p>
          <w:p w14:paraId="05BF2137" w14:textId="77777777" w:rsidR="007D5BD0" w:rsidRDefault="007D5BD0" w:rsidP="007D5BD0">
            <w:pPr>
              <w:jc w:val="center"/>
            </w:pPr>
          </w:p>
          <w:p w14:paraId="1069E88A" w14:textId="77777777" w:rsidR="007D5BD0" w:rsidRDefault="007D5BD0" w:rsidP="007D5BD0">
            <w:pPr>
              <w:jc w:val="center"/>
            </w:pPr>
            <w:r>
              <w:t>2</w:t>
            </w:r>
          </w:p>
          <w:p w14:paraId="4A0ABA64" w14:textId="77777777" w:rsidR="007D5BD0" w:rsidRDefault="007D5BD0" w:rsidP="007D5BD0">
            <w:pPr>
              <w:jc w:val="center"/>
            </w:pPr>
          </w:p>
          <w:p w14:paraId="189D7A61" w14:textId="77777777" w:rsidR="007D5BD0" w:rsidRDefault="007D5BD0" w:rsidP="007D5BD0">
            <w:pPr>
              <w:jc w:val="center"/>
            </w:pPr>
            <w:r>
              <w:t>5</w:t>
            </w:r>
          </w:p>
        </w:tc>
        <w:tc>
          <w:tcPr>
            <w:tcW w:w="1980" w:type="dxa"/>
            <w:tcBorders>
              <w:top w:val="nil"/>
            </w:tcBorders>
          </w:tcPr>
          <w:p w14:paraId="6C6C8BDD" w14:textId="77777777" w:rsidR="007D5BD0" w:rsidRDefault="007D5BD0" w:rsidP="007D5BD0">
            <w:r>
              <w:t>COMMAND</w:t>
            </w:r>
          </w:p>
          <w:p w14:paraId="1B3E9912" w14:textId="77777777" w:rsidR="007D5BD0" w:rsidRDefault="007D5BD0" w:rsidP="007D5BD0">
            <w:r>
              <w:t>I/O Space</w:t>
            </w:r>
          </w:p>
          <w:p w14:paraId="4B82FDB6" w14:textId="77777777" w:rsidR="007D5BD0" w:rsidRDefault="007D5BD0" w:rsidP="007D5BD0"/>
          <w:p w14:paraId="7B4C1577" w14:textId="77777777" w:rsidR="007D5BD0" w:rsidRDefault="007D5BD0" w:rsidP="007D5BD0">
            <w:r>
              <w:t>Memory Space</w:t>
            </w:r>
          </w:p>
          <w:p w14:paraId="30E07B14" w14:textId="77777777" w:rsidR="007D5BD0" w:rsidRDefault="007D5BD0" w:rsidP="007D5BD0"/>
          <w:p w14:paraId="2EDE8A0E" w14:textId="77777777" w:rsidR="007D5BD0" w:rsidRDefault="007D5BD0" w:rsidP="007D5BD0">
            <w:r>
              <w:t>Bus Master</w:t>
            </w:r>
          </w:p>
          <w:p w14:paraId="2A63021F" w14:textId="77777777" w:rsidR="007D5BD0" w:rsidRDefault="007D5BD0" w:rsidP="007D5BD0"/>
          <w:p w14:paraId="33551A3B" w14:textId="77777777" w:rsidR="007D5BD0" w:rsidRDefault="007D5BD0" w:rsidP="007D5BD0">
            <w:r>
              <w:t>VGA Snooping</w:t>
            </w:r>
          </w:p>
          <w:p w14:paraId="62DC2166" w14:textId="77777777" w:rsidR="007D5BD0" w:rsidRDefault="007D5BD0" w:rsidP="007D5BD0"/>
        </w:tc>
        <w:tc>
          <w:tcPr>
            <w:tcW w:w="1160" w:type="dxa"/>
            <w:tcBorders>
              <w:top w:val="nil"/>
            </w:tcBorders>
          </w:tcPr>
          <w:p w14:paraId="31FA2956" w14:textId="77777777" w:rsidR="007D5BD0" w:rsidRDefault="007D5BD0" w:rsidP="007D5BD0">
            <w:pPr>
              <w:jc w:val="center"/>
            </w:pPr>
            <w:r>
              <w:t>0020h</w:t>
            </w:r>
          </w:p>
          <w:p w14:paraId="65109591" w14:textId="77777777" w:rsidR="007D5BD0" w:rsidRDefault="007D5BD0" w:rsidP="007D5BD0">
            <w:pPr>
              <w:jc w:val="center"/>
            </w:pPr>
            <w:r>
              <w:t>0</w:t>
            </w:r>
          </w:p>
          <w:p w14:paraId="4846C6E6" w14:textId="77777777" w:rsidR="007D5BD0" w:rsidRDefault="007D5BD0" w:rsidP="007D5BD0">
            <w:pPr>
              <w:jc w:val="center"/>
            </w:pPr>
          </w:p>
          <w:p w14:paraId="5E493C9F" w14:textId="77777777" w:rsidR="007D5BD0" w:rsidRDefault="007D5BD0" w:rsidP="007D5BD0">
            <w:pPr>
              <w:jc w:val="center"/>
            </w:pPr>
            <w:r>
              <w:t>0</w:t>
            </w:r>
          </w:p>
          <w:p w14:paraId="3AA77C26" w14:textId="77777777" w:rsidR="007D5BD0" w:rsidRDefault="007D5BD0" w:rsidP="007D5BD0">
            <w:pPr>
              <w:jc w:val="center"/>
            </w:pPr>
          </w:p>
          <w:p w14:paraId="46529638" w14:textId="77777777" w:rsidR="007D5BD0" w:rsidRDefault="007D5BD0" w:rsidP="007D5BD0">
            <w:pPr>
              <w:jc w:val="center"/>
            </w:pPr>
            <w:r>
              <w:t>0</w:t>
            </w:r>
          </w:p>
          <w:p w14:paraId="6959C911" w14:textId="77777777" w:rsidR="007D5BD0" w:rsidRDefault="007D5BD0" w:rsidP="007D5BD0">
            <w:pPr>
              <w:jc w:val="center"/>
            </w:pPr>
          </w:p>
          <w:p w14:paraId="34839281" w14:textId="77777777" w:rsidR="007D5BD0" w:rsidRDefault="007D5BD0" w:rsidP="007D5BD0">
            <w:pPr>
              <w:jc w:val="center"/>
            </w:pPr>
            <w:r>
              <w:t>0</w:t>
            </w:r>
          </w:p>
          <w:p w14:paraId="369825F9" w14:textId="77777777" w:rsidR="007D5BD0" w:rsidRDefault="007D5BD0" w:rsidP="007D5BD0">
            <w:pPr>
              <w:jc w:val="center"/>
            </w:pPr>
          </w:p>
        </w:tc>
        <w:tc>
          <w:tcPr>
            <w:tcW w:w="3725" w:type="dxa"/>
            <w:tcBorders>
              <w:top w:val="nil"/>
            </w:tcBorders>
          </w:tcPr>
          <w:p w14:paraId="05F58366" w14:textId="77777777" w:rsidR="007D5BD0" w:rsidRDefault="007D5BD0" w:rsidP="007D5BD0">
            <w:r>
              <w:t>PCI Command Register</w:t>
            </w:r>
          </w:p>
          <w:p w14:paraId="36BE8D89" w14:textId="4D9FEDEE" w:rsidR="007D5BD0" w:rsidRDefault="007D5BD0" w:rsidP="007D5BD0">
            <w:r>
              <w:t>Allows GPLGPU to respond to I/O cycles when set to 1</w:t>
            </w:r>
          </w:p>
          <w:p w14:paraId="4748A46D" w14:textId="0783FD05" w:rsidR="007D5BD0" w:rsidRDefault="007D5BD0" w:rsidP="007D5BD0">
            <w:r>
              <w:t>Allows GPLGPU to respond to Memory cycles when set to 1</w:t>
            </w:r>
          </w:p>
          <w:p w14:paraId="48D8B367" w14:textId="77777777" w:rsidR="007D5BD0" w:rsidRDefault="007D5BD0" w:rsidP="007D5BD0">
            <w:r>
              <w:t>Bus Master enable (read/write)</w:t>
            </w:r>
          </w:p>
          <w:p w14:paraId="3C674D09" w14:textId="77777777" w:rsidR="007D5BD0" w:rsidRDefault="007D5BD0" w:rsidP="007D5BD0"/>
          <w:p w14:paraId="62032B35" w14:textId="77777777" w:rsidR="007D5BD0" w:rsidRDefault="007D5BD0" w:rsidP="007D5BD0">
            <w:r>
              <w:t>Enables Palette snooping when set to 1</w:t>
            </w:r>
          </w:p>
          <w:p w14:paraId="2E9D8166" w14:textId="77777777" w:rsidR="007D5BD0" w:rsidRDefault="007D5BD0" w:rsidP="007D5BD0"/>
        </w:tc>
      </w:tr>
      <w:tr w:rsidR="007D5BD0" w14:paraId="706099DC" w14:textId="77777777" w:rsidTr="007D5BD0">
        <w:trPr>
          <w:cantSplit/>
        </w:trPr>
        <w:tc>
          <w:tcPr>
            <w:tcW w:w="1253" w:type="dxa"/>
          </w:tcPr>
          <w:p w14:paraId="3E3335B7" w14:textId="77777777" w:rsidR="007D5BD0" w:rsidRDefault="007D5BD0" w:rsidP="007D5BD0">
            <w:pPr>
              <w:jc w:val="center"/>
            </w:pPr>
            <w:r>
              <w:t>[31:16]</w:t>
            </w:r>
          </w:p>
          <w:p w14:paraId="4DA07D21" w14:textId="77777777" w:rsidR="007D5BD0" w:rsidRDefault="007D5BD0" w:rsidP="007D5BD0">
            <w:pPr>
              <w:jc w:val="center"/>
            </w:pPr>
            <w:r>
              <w:t>[20]</w:t>
            </w:r>
          </w:p>
          <w:p w14:paraId="20ED380D" w14:textId="77777777" w:rsidR="007D5BD0" w:rsidRDefault="007D5BD0" w:rsidP="007D5BD0">
            <w:pPr>
              <w:jc w:val="center"/>
            </w:pPr>
          </w:p>
          <w:p w14:paraId="478C1520" w14:textId="77777777" w:rsidR="007D5BD0" w:rsidRDefault="007D5BD0" w:rsidP="007D5BD0">
            <w:pPr>
              <w:jc w:val="center"/>
            </w:pPr>
            <w:r>
              <w:t>[21]</w:t>
            </w:r>
          </w:p>
          <w:p w14:paraId="641354A0" w14:textId="77777777" w:rsidR="007D5BD0" w:rsidRDefault="007D5BD0" w:rsidP="007D5BD0">
            <w:pPr>
              <w:jc w:val="center"/>
            </w:pPr>
          </w:p>
          <w:p w14:paraId="54A25C75" w14:textId="77777777" w:rsidR="007D5BD0" w:rsidRDefault="007D5BD0" w:rsidP="007D5BD0">
            <w:pPr>
              <w:jc w:val="center"/>
            </w:pPr>
            <w:r>
              <w:t>[23]</w:t>
            </w:r>
          </w:p>
          <w:p w14:paraId="73C1E8A4" w14:textId="77777777" w:rsidR="007D5BD0" w:rsidRDefault="007D5BD0" w:rsidP="007D5BD0">
            <w:pPr>
              <w:jc w:val="center"/>
            </w:pPr>
          </w:p>
          <w:p w14:paraId="7106CA3F" w14:textId="77777777" w:rsidR="007D5BD0" w:rsidRDefault="007D5BD0" w:rsidP="007D5BD0">
            <w:pPr>
              <w:jc w:val="center"/>
            </w:pPr>
            <w:r>
              <w:t>[26:25]</w:t>
            </w:r>
          </w:p>
        </w:tc>
        <w:tc>
          <w:tcPr>
            <w:tcW w:w="1980" w:type="dxa"/>
          </w:tcPr>
          <w:p w14:paraId="2C89B7AB" w14:textId="77777777" w:rsidR="007D5BD0" w:rsidRDefault="007D5BD0" w:rsidP="007D5BD0">
            <w:r>
              <w:t>STATUS</w:t>
            </w:r>
          </w:p>
          <w:p w14:paraId="3A57DA70" w14:textId="77777777" w:rsidR="007D5BD0" w:rsidRDefault="007D5BD0" w:rsidP="007D5BD0">
            <w:r>
              <w:t>Capabilities List</w:t>
            </w:r>
          </w:p>
          <w:p w14:paraId="5763C0D2" w14:textId="77777777" w:rsidR="007D5BD0" w:rsidRDefault="007D5BD0" w:rsidP="007D5BD0"/>
          <w:p w14:paraId="28E912BB" w14:textId="77777777" w:rsidR="007D5BD0" w:rsidRDefault="007D5BD0" w:rsidP="007D5BD0">
            <w:r>
              <w:t>66 MHz</w:t>
            </w:r>
          </w:p>
          <w:p w14:paraId="10804CA1" w14:textId="77777777" w:rsidR="007D5BD0" w:rsidRDefault="007D5BD0" w:rsidP="007D5BD0"/>
          <w:p w14:paraId="250874E9" w14:textId="77777777" w:rsidR="007D5BD0" w:rsidRDefault="007D5BD0" w:rsidP="007D5BD0">
            <w:r>
              <w:t>Fast back to back</w:t>
            </w:r>
          </w:p>
          <w:p w14:paraId="5079DFDE" w14:textId="77777777" w:rsidR="007D5BD0" w:rsidRDefault="007D5BD0" w:rsidP="007D5BD0"/>
          <w:p w14:paraId="6E8E1D97" w14:textId="77777777" w:rsidR="007D5BD0" w:rsidRDefault="007D5BD0" w:rsidP="007D5BD0">
            <w:r>
              <w:t>DEVSEL Timing</w:t>
            </w:r>
          </w:p>
        </w:tc>
        <w:tc>
          <w:tcPr>
            <w:tcW w:w="1160" w:type="dxa"/>
          </w:tcPr>
          <w:p w14:paraId="5D1210CE" w14:textId="77777777" w:rsidR="007D5BD0" w:rsidRDefault="007D5BD0" w:rsidP="007D5BD0">
            <w:pPr>
              <w:jc w:val="center"/>
            </w:pPr>
            <w:r>
              <w:t>02B0h</w:t>
            </w:r>
          </w:p>
          <w:p w14:paraId="191B9EDB" w14:textId="77777777" w:rsidR="007D5BD0" w:rsidRDefault="007D5BD0" w:rsidP="007D5BD0">
            <w:pPr>
              <w:jc w:val="center"/>
            </w:pPr>
            <w:r>
              <w:t>1</w:t>
            </w:r>
          </w:p>
          <w:p w14:paraId="53AA003D" w14:textId="77777777" w:rsidR="007D5BD0" w:rsidRDefault="007D5BD0" w:rsidP="007D5BD0">
            <w:pPr>
              <w:jc w:val="center"/>
            </w:pPr>
          </w:p>
          <w:p w14:paraId="3BD80558" w14:textId="77777777" w:rsidR="007D5BD0" w:rsidRDefault="007D5BD0" w:rsidP="007D5BD0">
            <w:pPr>
              <w:jc w:val="center"/>
            </w:pPr>
            <w:r>
              <w:t>1</w:t>
            </w:r>
          </w:p>
          <w:p w14:paraId="6951CAFF" w14:textId="77777777" w:rsidR="007D5BD0" w:rsidRDefault="007D5BD0" w:rsidP="007D5BD0">
            <w:pPr>
              <w:jc w:val="center"/>
            </w:pPr>
          </w:p>
          <w:p w14:paraId="01E5842A" w14:textId="77777777" w:rsidR="007D5BD0" w:rsidRDefault="007D5BD0" w:rsidP="007D5BD0">
            <w:pPr>
              <w:jc w:val="center"/>
            </w:pPr>
            <w:r>
              <w:t>1</w:t>
            </w:r>
          </w:p>
          <w:p w14:paraId="5D0BE578" w14:textId="77777777" w:rsidR="007D5BD0" w:rsidRDefault="007D5BD0" w:rsidP="007D5BD0">
            <w:pPr>
              <w:jc w:val="center"/>
            </w:pPr>
          </w:p>
          <w:p w14:paraId="2C6F1EDD" w14:textId="77777777" w:rsidR="007D5BD0" w:rsidRDefault="007D5BD0" w:rsidP="007D5BD0">
            <w:pPr>
              <w:jc w:val="center"/>
            </w:pPr>
            <w:r>
              <w:t>01</w:t>
            </w:r>
          </w:p>
        </w:tc>
        <w:tc>
          <w:tcPr>
            <w:tcW w:w="3725" w:type="dxa"/>
          </w:tcPr>
          <w:p w14:paraId="3DFFCED7" w14:textId="77777777" w:rsidR="007D5BD0" w:rsidRDefault="007D5BD0" w:rsidP="007D5BD0">
            <w:r>
              <w:t>PCI Status Register</w:t>
            </w:r>
          </w:p>
          <w:p w14:paraId="19AEDDAF" w14:textId="77777777" w:rsidR="007D5BD0" w:rsidRDefault="007D5BD0" w:rsidP="007D5BD0">
            <w:r>
              <w:t>Device implements a Capabilities list (read_only)</w:t>
            </w:r>
          </w:p>
          <w:p w14:paraId="647B324D" w14:textId="77777777" w:rsidR="007D5BD0" w:rsidRDefault="007D5BD0" w:rsidP="007D5BD0">
            <w:r>
              <w:t>66 MHz capable (read_only)</w:t>
            </w:r>
          </w:p>
          <w:p w14:paraId="6545A8DC" w14:textId="77777777" w:rsidR="007D5BD0" w:rsidRDefault="007D5BD0" w:rsidP="007D5BD0"/>
          <w:p w14:paraId="3C6BE78C" w14:textId="0774F212" w:rsidR="007D5BD0" w:rsidRDefault="007D5BD0" w:rsidP="007D5BD0">
            <w:r>
              <w:t>Indicates that GPLGPU supports fast back to back transactions (</w:t>
            </w:r>
            <w:r>
              <w:rPr>
                <w:b/>
              </w:rPr>
              <w:t>read only</w:t>
            </w:r>
            <w:r>
              <w:t>)</w:t>
            </w:r>
          </w:p>
          <w:p w14:paraId="129EC7B8" w14:textId="79876CA3" w:rsidR="007D5BD0" w:rsidRDefault="007D5BD0" w:rsidP="007D5BD0">
            <w:r>
              <w:t xml:space="preserve">These two bits indicate that GPLGPU will assert the PCI DEVSEL signal within the "MEDIUM" time frame. </w:t>
            </w:r>
            <w:r>
              <w:rPr>
                <w:b/>
              </w:rPr>
              <w:t xml:space="preserve"> (read only)</w:t>
            </w:r>
          </w:p>
        </w:tc>
      </w:tr>
    </w:tbl>
    <w:p w14:paraId="44FB79B8" w14:textId="77777777" w:rsidR="007D5BD0" w:rsidRDefault="007D5BD0" w:rsidP="007D5BD0">
      <w:pPr>
        <w:pStyle w:val="Heading3"/>
      </w:pPr>
      <w:r>
        <w:br w:type="page"/>
      </w:r>
      <w:r>
        <w:lastRenderedPageBreak/>
        <w:t>4.2.3</w:t>
      </w:r>
      <w:r>
        <w:tab/>
        <w:t xml:space="preserve">PCI Configuration Register 2  (08h)  </w:t>
      </w:r>
    </w:p>
    <w:p w14:paraId="7E7957CA" w14:textId="77777777" w:rsidR="007D5BD0" w:rsidRDefault="007D5BD0" w:rsidP="007D5BD0">
      <w:pPr>
        <w:pStyle w:val="NormalIndent"/>
        <w:ind w:left="0"/>
        <w:rPr>
          <w:rFonts w:ascii="Times New Roman" w:hAnsi="Times New Roman"/>
          <w:b/>
        </w:rPr>
      </w:pPr>
      <w:r>
        <w:rPr>
          <w:rFonts w:ascii="Times New Roman" w:hAnsi="Times New Roman"/>
          <w:b/>
        </w:rPr>
        <w:t>Type: PCI configuration</w:t>
      </w:r>
      <w:r>
        <w:rPr>
          <w:rFonts w:ascii="Times New Roman" w:hAnsi="Times New Roman"/>
        </w:rPr>
        <w:t xml:space="preserve"> </w:t>
      </w:r>
      <w:r>
        <w:rPr>
          <w:rFonts w:ascii="Times New Roman" w:hAnsi="Times New Roman"/>
          <w:b/>
        </w:rPr>
        <w:t>read only</w:t>
      </w:r>
    </w:p>
    <w:p w14:paraId="1029D952" w14:textId="54E7787D" w:rsidR="007D5BD0" w:rsidRDefault="007D5BD0" w:rsidP="007D5BD0">
      <w:pPr>
        <w:pStyle w:val="NormalIndent"/>
        <w:ind w:left="0"/>
        <w:rPr>
          <w:rFonts w:ascii="Times New Roman" w:hAnsi="Times New Roman"/>
        </w:rPr>
      </w:pPr>
      <w:r>
        <w:rPr>
          <w:rFonts w:ascii="Times New Roman" w:hAnsi="Times New Roman"/>
        </w:rPr>
        <w:t>The sub-class field of the class code register is determined by configuration setting.  All other fields in this register are hardwired to their default values.</w:t>
      </w:r>
    </w:p>
    <w:p w14:paraId="3082D8DC" w14:textId="77777777" w:rsidR="007D5BD0" w:rsidRDefault="007D5BD0" w:rsidP="007D5BD0">
      <w:pPr>
        <w:pStyle w:val="NormalIndent"/>
        <w:ind w:left="0"/>
        <w:rPr>
          <w:rFonts w:ascii="Times New Roman" w:hAnsi="Times New Roman"/>
          <w:b/>
        </w:rPr>
      </w:pPr>
    </w:p>
    <w:p w14:paraId="26C640FF" w14:textId="77777777" w:rsidR="007D5BD0" w:rsidRDefault="007D5BD0" w:rsidP="007D5BD0">
      <w:r>
        <w:object w:dxaOrig="5803" w:dyaOrig="1460" w14:anchorId="54FFA983">
          <v:shape id="_x0000_i1035" type="#_x0000_t75" style="width:289.6pt;height:73.1pt" o:ole="">
            <v:imagedata r:id="rId30" o:title=""/>
          </v:shape>
          <o:OLEObject Type="Embed" ProgID="MSDraw" ShapeID="_x0000_i1035" DrawAspect="Content" ObjectID="_1342457282" r:id="rId31">
            <o:FieldCodes>\* MERGEFORMAT</o:FieldCodes>
          </o:OLEObject>
        </w:object>
      </w:r>
    </w:p>
    <w:p w14:paraId="1EB83EA5" w14:textId="77777777" w:rsidR="007D5BD0" w:rsidRDefault="007D5BD0" w:rsidP="007D5BD0">
      <w:pPr>
        <w:pStyle w:val="NormalIndent"/>
        <w:rPr>
          <w:rFonts w:ascii="Times New Roman" w:hAnsi="Times New Roman"/>
        </w:rPr>
      </w:pPr>
    </w:p>
    <w:tbl>
      <w:tblPr>
        <w:tblW w:w="0" w:type="auto"/>
        <w:tblLayout w:type="fixed"/>
        <w:tblLook w:val="0000" w:firstRow="0" w:lastRow="0" w:firstColumn="0" w:lastColumn="0" w:noHBand="0" w:noVBand="0"/>
      </w:tblPr>
      <w:tblGrid>
        <w:gridCol w:w="1284"/>
        <w:gridCol w:w="2100"/>
        <w:gridCol w:w="1068"/>
        <w:gridCol w:w="3912"/>
      </w:tblGrid>
      <w:tr w:rsidR="007D5BD0" w14:paraId="06F799F6" w14:textId="77777777" w:rsidTr="007D5BD0">
        <w:trPr>
          <w:cantSplit/>
        </w:trPr>
        <w:tc>
          <w:tcPr>
            <w:tcW w:w="1284" w:type="dxa"/>
            <w:tcBorders>
              <w:top w:val="single" w:sz="12" w:space="0" w:color="auto"/>
              <w:left w:val="single" w:sz="12" w:space="0" w:color="auto"/>
              <w:bottom w:val="single" w:sz="12" w:space="0" w:color="auto"/>
              <w:right w:val="single" w:sz="6" w:space="0" w:color="auto"/>
            </w:tcBorders>
          </w:tcPr>
          <w:p w14:paraId="1D4808C6" w14:textId="77777777" w:rsidR="007D5BD0" w:rsidRDefault="007D5BD0" w:rsidP="007D5BD0">
            <w:pPr>
              <w:rPr>
                <w:b/>
              </w:rPr>
            </w:pPr>
            <w:bookmarkStart w:id="50" w:name="_Toc332687488"/>
            <w:r>
              <w:rPr>
                <w:b/>
              </w:rPr>
              <w:t>Bits</w:t>
            </w:r>
            <w:bookmarkEnd w:id="50"/>
          </w:p>
        </w:tc>
        <w:tc>
          <w:tcPr>
            <w:tcW w:w="2100" w:type="dxa"/>
            <w:tcBorders>
              <w:top w:val="single" w:sz="12" w:space="0" w:color="auto"/>
              <w:left w:val="single" w:sz="6" w:space="0" w:color="auto"/>
              <w:bottom w:val="single" w:sz="12" w:space="0" w:color="auto"/>
              <w:right w:val="single" w:sz="6" w:space="0" w:color="auto"/>
            </w:tcBorders>
          </w:tcPr>
          <w:p w14:paraId="6F855CAF" w14:textId="77777777" w:rsidR="007D5BD0" w:rsidRDefault="007D5BD0" w:rsidP="007D5BD0">
            <w:pPr>
              <w:rPr>
                <w:b/>
              </w:rPr>
            </w:pPr>
            <w:bookmarkStart w:id="51" w:name="_Toc332687489"/>
            <w:r>
              <w:rPr>
                <w:b/>
              </w:rPr>
              <w:t>Name</w:t>
            </w:r>
            <w:bookmarkEnd w:id="51"/>
          </w:p>
        </w:tc>
        <w:tc>
          <w:tcPr>
            <w:tcW w:w="1068" w:type="dxa"/>
            <w:tcBorders>
              <w:top w:val="single" w:sz="12" w:space="0" w:color="auto"/>
              <w:left w:val="single" w:sz="6" w:space="0" w:color="auto"/>
              <w:bottom w:val="single" w:sz="12" w:space="0" w:color="auto"/>
              <w:right w:val="single" w:sz="6" w:space="0" w:color="auto"/>
            </w:tcBorders>
          </w:tcPr>
          <w:p w14:paraId="6A418DB9" w14:textId="77777777" w:rsidR="007D5BD0" w:rsidRDefault="007D5BD0" w:rsidP="007D5BD0">
            <w:pPr>
              <w:rPr>
                <w:b/>
              </w:rPr>
            </w:pPr>
            <w:bookmarkStart w:id="52" w:name="_Toc332687490"/>
            <w:r>
              <w:rPr>
                <w:b/>
              </w:rPr>
              <w:t>Default</w:t>
            </w:r>
            <w:bookmarkEnd w:id="52"/>
          </w:p>
        </w:tc>
        <w:tc>
          <w:tcPr>
            <w:tcW w:w="3912" w:type="dxa"/>
            <w:tcBorders>
              <w:top w:val="single" w:sz="12" w:space="0" w:color="auto"/>
              <w:left w:val="single" w:sz="6" w:space="0" w:color="auto"/>
              <w:bottom w:val="single" w:sz="12" w:space="0" w:color="auto"/>
              <w:right w:val="single" w:sz="12" w:space="0" w:color="auto"/>
            </w:tcBorders>
          </w:tcPr>
          <w:p w14:paraId="6FE6DEA0" w14:textId="77777777" w:rsidR="007D5BD0" w:rsidRDefault="007D5BD0" w:rsidP="007D5BD0">
            <w:pPr>
              <w:rPr>
                <w:b/>
              </w:rPr>
            </w:pPr>
            <w:bookmarkStart w:id="53" w:name="_Toc332687491"/>
            <w:r>
              <w:rPr>
                <w:b/>
              </w:rPr>
              <w:t>Function</w:t>
            </w:r>
            <w:bookmarkEnd w:id="53"/>
          </w:p>
        </w:tc>
      </w:tr>
      <w:tr w:rsidR="007D5BD0" w14:paraId="7EAF564A" w14:textId="77777777" w:rsidTr="007D5BD0">
        <w:trPr>
          <w:cantSplit/>
        </w:trPr>
        <w:tc>
          <w:tcPr>
            <w:tcW w:w="1284" w:type="dxa"/>
            <w:tcBorders>
              <w:left w:val="single" w:sz="12" w:space="0" w:color="auto"/>
              <w:bottom w:val="single" w:sz="6" w:space="0" w:color="auto"/>
              <w:right w:val="single" w:sz="6" w:space="0" w:color="auto"/>
            </w:tcBorders>
          </w:tcPr>
          <w:p w14:paraId="63DA3354" w14:textId="77777777" w:rsidR="007D5BD0" w:rsidRDefault="007D5BD0" w:rsidP="007D5BD0">
            <w:r>
              <w:t>[7:0]</w:t>
            </w:r>
          </w:p>
          <w:p w14:paraId="44F009DD" w14:textId="77777777" w:rsidR="007D5BD0" w:rsidRDefault="007D5BD0" w:rsidP="007D5BD0"/>
        </w:tc>
        <w:tc>
          <w:tcPr>
            <w:tcW w:w="2100" w:type="dxa"/>
            <w:tcBorders>
              <w:left w:val="single" w:sz="6" w:space="0" w:color="auto"/>
              <w:bottom w:val="single" w:sz="6" w:space="0" w:color="auto"/>
              <w:right w:val="single" w:sz="6" w:space="0" w:color="auto"/>
            </w:tcBorders>
          </w:tcPr>
          <w:p w14:paraId="47B72FC9" w14:textId="77777777" w:rsidR="007D5BD0" w:rsidRDefault="007D5BD0" w:rsidP="007D5BD0">
            <w:r>
              <w:t>REVISION ID</w:t>
            </w:r>
          </w:p>
        </w:tc>
        <w:tc>
          <w:tcPr>
            <w:tcW w:w="1068" w:type="dxa"/>
            <w:tcBorders>
              <w:left w:val="single" w:sz="6" w:space="0" w:color="auto"/>
              <w:bottom w:val="single" w:sz="6" w:space="0" w:color="auto"/>
              <w:right w:val="single" w:sz="6" w:space="0" w:color="auto"/>
            </w:tcBorders>
          </w:tcPr>
          <w:p w14:paraId="59B11D51" w14:textId="77777777" w:rsidR="007D5BD0" w:rsidRDefault="007D5BD0" w:rsidP="007D5BD0">
            <w:pPr>
              <w:jc w:val="center"/>
            </w:pPr>
          </w:p>
        </w:tc>
        <w:tc>
          <w:tcPr>
            <w:tcW w:w="3912" w:type="dxa"/>
            <w:tcBorders>
              <w:left w:val="single" w:sz="6" w:space="0" w:color="auto"/>
              <w:bottom w:val="single" w:sz="6" w:space="0" w:color="auto"/>
              <w:right w:val="single" w:sz="12" w:space="0" w:color="auto"/>
            </w:tcBorders>
          </w:tcPr>
          <w:p w14:paraId="7ABE8A75" w14:textId="3E4CFC08" w:rsidR="007D5BD0" w:rsidRDefault="007D5BD0" w:rsidP="007D5BD0">
            <w:r>
              <w:t>GPLGPU Revision Number</w:t>
            </w:r>
          </w:p>
          <w:p w14:paraId="7AD2A921" w14:textId="77777777" w:rsidR="007D5BD0" w:rsidRDefault="007D5BD0" w:rsidP="007D5BD0"/>
        </w:tc>
      </w:tr>
      <w:tr w:rsidR="007D5BD0" w14:paraId="60FAC5CE" w14:textId="77777777" w:rsidTr="007D5BD0">
        <w:trPr>
          <w:cantSplit/>
        </w:trPr>
        <w:tc>
          <w:tcPr>
            <w:tcW w:w="1284" w:type="dxa"/>
            <w:tcBorders>
              <w:top w:val="single" w:sz="6" w:space="0" w:color="auto"/>
              <w:left w:val="single" w:sz="12" w:space="0" w:color="auto"/>
              <w:bottom w:val="single" w:sz="6" w:space="0" w:color="auto"/>
              <w:right w:val="single" w:sz="6" w:space="0" w:color="auto"/>
            </w:tcBorders>
          </w:tcPr>
          <w:p w14:paraId="278E461A" w14:textId="77777777" w:rsidR="007D5BD0" w:rsidRDefault="007D5BD0" w:rsidP="007D5BD0">
            <w:r>
              <w:t>[31:8]</w:t>
            </w:r>
          </w:p>
          <w:p w14:paraId="1824189B" w14:textId="77777777" w:rsidR="007D5BD0" w:rsidRDefault="007D5BD0" w:rsidP="007D5BD0">
            <w:r>
              <w:t>[31:24]</w:t>
            </w:r>
          </w:p>
          <w:p w14:paraId="3BD0BEE3" w14:textId="77777777" w:rsidR="007D5BD0" w:rsidRDefault="007D5BD0" w:rsidP="007D5BD0"/>
          <w:p w14:paraId="5237D65E" w14:textId="77777777" w:rsidR="007D5BD0" w:rsidRDefault="007D5BD0" w:rsidP="007D5BD0"/>
          <w:p w14:paraId="4327AE10" w14:textId="77777777" w:rsidR="007D5BD0" w:rsidRDefault="007D5BD0" w:rsidP="007D5BD0">
            <w:r>
              <w:t>[23:16]</w:t>
            </w:r>
          </w:p>
          <w:p w14:paraId="644D7473" w14:textId="77777777" w:rsidR="007D5BD0" w:rsidRDefault="007D5BD0" w:rsidP="007D5BD0"/>
          <w:p w14:paraId="0A795B6A" w14:textId="77777777" w:rsidR="007D5BD0" w:rsidRDefault="007D5BD0" w:rsidP="007D5BD0"/>
          <w:p w14:paraId="6CB499BE" w14:textId="77777777" w:rsidR="007D5BD0" w:rsidRDefault="007D5BD0" w:rsidP="007D5BD0"/>
          <w:p w14:paraId="677AFC9E" w14:textId="77777777" w:rsidR="007D5BD0" w:rsidRDefault="007D5BD0" w:rsidP="007D5BD0"/>
          <w:p w14:paraId="743A1722" w14:textId="77777777" w:rsidR="007D5BD0" w:rsidRDefault="007D5BD0" w:rsidP="007D5BD0"/>
          <w:p w14:paraId="7396561B" w14:textId="77777777" w:rsidR="007D5BD0" w:rsidRDefault="007D5BD0" w:rsidP="007D5BD0">
            <w:r>
              <w:t>[15:8]</w:t>
            </w:r>
          </w:p>
        </w:tc>
        <w:tc>
          <w:tcPr>
            <w:tcW w:w="2100" w:type="dxa"/>
            <w:tcBorders>
              <w:top w:val="single" w:sz="6" w:space="0" w:color="auto"/>
              <w:left w:val="single" w:sz="6" w:space="0" w:color="auto"/>
              <w:bottom w:val="single" w:sz="6" w:space="0" w:color="auto"/>
              <w:right w:val="single" w:sz="6" w:space="0" w:color="auto"/>
            </w:tcBorders>
          </w:tcPr>
          <w:p w14:paraId="6972333B" w14:textId="77777777" w:rsidR="007D5BD0" w:rsidRDefault="007D5BD0" w:rsidP="007D5BD0">
            <w:r>
              <w:t>CLASS CODE</w:t>
            </w:r>
          </w:p>
          <w:p w14:paraId="5D244E26" w14:textId="77777777" w:rsidR="007D5BD0" w:rsidRDefault="007D5BD0" w:rsidP="007D5BD0">
            <w:r>
              <w:t>Base Class</w:t>
            </w:r>
          </w:p>
          <w:p w14:paraId="54D70156" w14:textId="77777777" w:rsidR="007D5BD0" w:rsidRDefault="007D5BD0" w:rsidP="007D5BD0"/>
          <w:p w14:paraId="575B31E8" w14:textId="77777777" w:rsidR="007D5BD0" w:rsidRDefault="007D5BD0" w:rsidP="007D5BD0"/>
          <w:p w14:paraId="6096802C" w14:textId="77777777" w:rsidR="007D5BD0" w:rsidRDefault="007D5BD0" w:rsidP="007D5BD0">
            <w:r>
              <w:t>Sub Class</w:t>
            </w:r>
          </w:p>
          <w:p w14:paraId="08C01199" w14:textId="77777777" w:rsidR="007D5BD0" w:rsidRDefault="007D5BD0" w:rsidP="007D5BD0"/>
          <w:p w14:paraId="4B6FC67D" w14:textId="77777777" w:rsidR="007D5BD0" w:rsidRDefault="007D5BD0" w:rsidP="007D5BD0">
            <w:r>
              <w:t xml:space="preserve">CP[28] = 0 </w:t>
            </w:r>
          </w:p>
          <w:p w14:paraId="1A1E9430" w14:textId="77777777" w:rsidR="007D5BD0" w:rsidRDefault="007D5BD0" w:rsidP="007D5BD0">
            <w:r>
              <w:t>CJ[28] = 1</w:t>
            </w:r>
          </w:p>
          <w:p w14:paraId="2227A2B2" w14:textId="77777777" w:rsidR="007D5BD0" w:rsidRDefault="007D5BD0" w:rsidP="007D5BD0"/>
          <w:p w14:paraId="65995569" w14:textId="77777777" w:rsidR="007D5BD0" w:rsidRDefault="007D5BD0" w:rsidP="007D5BD0">
            <w:r>
              <w:t>Programming Interface</w:t>
            </w:r>
          </w:p>
          <w:p w14:paraId="466E99AD" w14:textId="77777777" w:rsidR="007D5BD0" w:rsidRDefault="007D5BD0" w:rsidP="007D5BD0"/>
        </w:tc>
        <w:tc>
          <w:tcPr>
            <w:tcW w:w="1068" w:type="dxa"/>
            <w:tcBorders>
              <w:top w:val="single" w:sz="6" w:space="0" w:color="auto"/>
              <w:left w:val="single" w:sz="6" w:space="0" w:color="auto"/>
              <w:bottom w:val="single" w:sz="6" w:space="0" w:color="auto"/>
              <w:right w:val="single" w:sz="6" w:space="0" w:color="auto"/>
            </w:tcBorders>
          </w:tcPr>
          <w:p w14:paraId="1C0A5758" w14:textId="77777777" w:rsidR="007D5BD0" w:rsidRDefault="007D5BD0" w:rsidP="007D5BD0">
            <w:pPr>
              <w:jc w:val="center"/>
            </w:pPr>
            <w:r>
              <w:t xml:space="preserve"> </w:t>
            </w:r>
          </w:p>
          <w:p w14:paraId="53C5881C" w14:textId="77777777" w:rsidR="007D5BD0" w:rsidRDefault="007D5BD0" w:rsidP="007D5BD0">
            <w:pPr>
              <w:jc w:val="center"/>
            </w:pPr>
            <w:r>
              <w:t>03h</w:t>
            </w:r>
          </w:p>
          <w:p w14:paraId="5C037C67" w14:textId="77777777" w:rsidR="007D5BD0" w:rsidRDefault="007D5BD0" w:rsidP="007D5BD0">
            <w:pPr>
              <w:jc w:val="center"/>
            </w:pPr>
          </w:p>
          <w:p w14:paraId="0CC85A48" w14:textId="77777777" w:rsidR="007D5BD0" w:rsidRDefault="007D5BD0" w:rsidP="007D5BD0">
            <w:pPr>
              <w:jc w:val="center"/>
            </w:pPr>
          </w:p>
          <w:p w14:paraId="7D3C2DFB" w14:textId="77777777" w:rsidR="007D5BD0" w:rsidRDefault="007D5BD0" w:rsidP="007D5BD0">
            <w:pPr>
              <w:jc w:val="center"/>
            </w:pPr>
          </w:p>
          <w:p w14:paraId="08BCEE5F" w14:textId="77777777" w:rsidR="007D5BD0" w:rsidRDefault="007D5BD0" w:rsidP="007D5BD0">
            <w:pPr>
              <w:jc w:val="center"/>
            </w:pPr>
          </w:p>
          <w:p w14:paraId="53117379" w14:textId="77777777" w:rsidR="007D5BD0" w:rsidRDefault="007D5BD0" w:rsidP="007D5BD0">
            <w:pPr>
              <w:jc w:val="center"/>
            </w:pPr>
            <w:r>
              <w:t>00h</w:t>
            </w:r>
          </w:p>
          <w:p w14:paraId="5F87D54D" w14:textId="77777777" w:rsidR="007D5BD0" w:rsidRDefault="007D5BD0" w:rsidP="007D5BD0">
            <w:pPr>
              <w:jc w:val="center"/>
            </w:pPr>
            <w:r>
              <w:t>80h</w:t>
            </w:r>
          </w:p>
          <w:p w14:paraId="790EDDD6" w14:textId="77777777" w:rsidR="007D5BD0" w:rsidRDefault="007D5BD0" w:rsidP="007D5BD0">
            <w:pPr>
              <w:jc w:val="center"/>
            </w:pPr>
          </w:p>
          <w:p w14:paraId="4A61460A" w14:textId="77777777" w:rsidR="007D5BD0" w:rsidRDefault="007D5BD0" w:rsidP="007D5BD0">
            <w:pPr>
              <w:jc w:val="center"/>
            </w:pPr>
            <w:r>
              <w:t>00h</w:t>
            </w:r>
          </w:p>
          <w:p w14:paraId="10C8CBAC" w14:textId="77777777" w:rsidR="007D5BD0" w:rsidRDefault="007D5BD0" w:rsidP="007D5BD0">
            <w:pPr>
              <w:jc w:val="center"/>
            </w:pPr>
          </w:p>
        </w:tc>
        <w:tc>
          <w:tcPr>
            <w:tcW w:w="3912" w:type="dxa"/>
            <w:tcBorders>
              <w:top w:val="single" w:sz="6" w:space="0" w:color="auto"/>
              <w:left w:val="single" w:sz="6" w:space="0" w:color="auto"/>
              <w:bottom w:val="single" w:sz="6" w:space="0" w:color="auto"/>
              <w:right w:val="single" w:sz="12" w:space="0" w:color="auto"/>
            </w:tcBorders>
          </w:tcPr>
          <w:p w14:paraId="023A3764" w14:textId="77777777" w:rsidR="007D5BD0" w:rsidRDefault="007D5BD0" w:rsidP="007D5BD0">
            <w:r>
              <w:t>PCI DEVICE CLASS</w:t>
            </w:r>
          </w:p>
          <w:p w14:paraId="0E6BA9C2" w14:textId="46BDE943" w:rsidR="007D5BD0" w:rsidRDefault="007D5BD0" w:rsidP="007D5BD0">
            <w:r>
              <w:t>GPLGPU will always identify itself as a display controller which is base class 3.</w:t>
            </w:r>
          </w:p>
          <w:p w14:paraId="535C3452" w14:textId="77777777" w:rsidR="007D5BD0" w:rsidRDefault="007D5BD0" w:rsidP="007D5BD0"/>
          <w:p w14:paraId="13500B27" w14:textId="065C6E13" w:rsidR="007D5BD0" w:rsidRDefault="007D5BD0" w:rsidP="007D5BD0">
            <w:r>
              <w:t xml:space="preserve">The two sub-classes for display controllers supported by </w:t>
            </w:r>
            <w:r w:rsidR="00A96DD8">
              <w:t>GPLGPU</w:t>
            </w:r>
            <w:r>
              <w:t xml:space="preserve"> are:</w:t>
            </w:r>
          </w:p>
          <w:p w14:paraId="00C89716" w14:textId="77777777" w:rsidR="007D5BD0" w:rsidRDefault="007D5BD0" w:rsidP="007D5BD0">
            <w:r>
              <w:t>VGA compatible controller</w:t>
            </w:r>
          </w:p>
          <w:p w14:paraId="2A58D826" w14:textId="77777777" w:rsidR="007D5BD0" w:rsidRDefault="007D5BD0" w:rsidP="007D5BD0">
            <w:r>
              <w:t>Other Display Controller</w:t>
            </w:r>
          </w:p>
          <w:p w14:paraId="2D68E347" w14:textId="77777777" w:rsidR="007D5BD0" w:rsidRDefault="007D5BD0" w:rsidP="007D5BD0"/>
          <w:p w14:paraId="2BE3E5FC" w14:textId="77777777" w:rsidR="007D5BD0" w:rsidRDefault="007D5BD0" w:rsidP="007D5BD0">
            <w:r>
              <w:t>Always defined as 0</w:t>
            </w:r>
          </w:p>
        </w:tc>
      </w:tr>
    </w:tbl>
    <w:p w14:paraId="0F835C73" w14:textId="77777777" w:rsidR="007D5BD0" w:rsidRDefault="007D5BD0" w:rsidP="007D5BD0">
      <w:pPr>
        <w:pStyle w:val="NormalIndent"/>
        <w:rPr>
          <w:rFonts w:ascii="Times New Roman" w:hAnsi="Times New Roman"/>
        </w:rPr>
      </w:pPr>
    </w:p>
    <w:p w14:paraId="3D7E5316" w14:textId="77777777" w:rsidR="007D5BD0" w:rsidRDefault="007D5BD0" w:rsidP="007D5BD0">
      <w:pPr>
        <w:pStyle w:val="Heading3"/>
      </w:pPr>
      <w:r>
        <w:t>4.2.4</w:t>
      </w:r>
      <w:r>
        <w:tab/>
      </w:r>
      <w:r>
        <w:tab/>
        <w:t xml:space="preserve">PCI Configuration Register 3 (0Ch)  </w:t>
      </w:r>
    </w:p>
    <w:p w14:paraId="32464C62" w14:textId="77777777" w:rsidR="007D5BD0" w:rsidRDefault="007D5BD0" w:rsidP="007D5BD0">
      <w:pPr>
        <w:pStyle w:val="NormalIndent"/>
        <w:ind w:left="0"/>
        <w:rPr>
          <w:rFonts w:ascii="Times New Roman" w:hAnsi="Times New Roman"/>
          <w:b/>
        </w:rPr>
      </w:pPr>
      <w:r>
        <w:rPr>
          <w:rFonts w:ascii="Times New Roman" w:hAnsi="Times New Roman"/>
          <w:b/>
        </w:rPr>
        <w:t>Type: PCI configuration read only</w:t>
      </w:r>
    </w:p>
    <w:p w14:paraId="4DED19D4" w14:textId="77777777" w:rsidR="007D5BD0" w:rsidRDefault="007D5BD0" w:rsidP="007D5BD0">
      <w:pPr>
        <w:pStyle w:val="NormalIndent"/>
        <w:ind w:left="0"/>
        <w:rPr>
          <w:rFonts w:ascii="Times New Roman" w:hAnsi="Times New Roman"/>
          <w:b/>
        </w:rPr>
      </w:pPr>
    </w:p>
    <w:p w14:paraId="1C04A5C5" w14:textId="77777777" w:rsidR="007D5BD0" w:rsidRDefault="007D5BD0" w:rsidP="007D5BD0">
      <w:r>
        <w:object w:dxaOrig="5803" w:dyaOrig="1463" w14:anchorId="6F16E97E">
          <v:shape id="_x0000_i1036" type="#_x0000_t75" style="width:289.6pt;height:73.1pt" o:ole="">
            <v:imagedata r:id="rId32" o:title=""/>
          </v:shape>
          <o:OLEObject Type="Embed" ProgID="MSDraw" ShapeID="_x0000_i1036" DrawAspect="Content" ObjectID="_1342457283" r:id="rId33">
            <o:FieldCodes>\* MERGEFORMAT</o:FieldCodes>
          </o:OLEObject>
        </w:object>
      </w:r>
    </w:p>
    <w:p w14:paraId="7958428A" w14:textId="77777777" w:rsidR="007D5BD0" w:rsidRDefault="007D5BD0" w:rsidP="007D5BD0">
      <w:pPr>
        <w:pStyle w:val="NormalIndent"/>
        <w:rPr>
          <w:rFonts w:ascii="Times New Roman" w:hAnsi="Times New Roman"/>
        </w:rPr>
      </w:pPr>
    </w:p>
    <w:tbl>
      <w:tblPr>
        <w:tblW w:w="0" w:type="auto"/>
        <w:tblLayout w:type="fixed"/>
        <w:tblLook w:val="0000" w:firstRow="0" w:lastRow="0" w:firstColumn="0" w:lastColumn="0" w:noHBand="0" w:noVBand="0"/>
      </w:tblPr>
      <w:tblGrid>
        <w:gridCol w:w="1284"/>
        <w:gridCol w:w="2100"/>
        <w:gridCol w:w="1068"/>
        <w:gridCol w:w="3912"/>
      </w:tblGrid>
      <w:tr w:rsidR="007D5BD0" w14:paraId="4F40BBDF" w14:textId="77777777" w:rsidTr="007D5BD0">
        <w:trPr>
          <w:cantSplit/>
        </w:trPr>
        <w:tc>
          <w:tcPr>
            <w:tcW w:w="1284" w:type="dxa"/>
            <w:tcBorders>
              <w:top w:val="single" w:sz="12" w:space="0" w:color="auto"/>
              <w:left w:val="single" w:sz="12" w:space="0" w:color="auto"/>
              <w:bottom w:val="single" w:sz="12" w:space="0" w:color="auto"/>
              <w:right w:val="single" w:sz="6" w:space="0" w:color="auto"/>
            </w:tcBorders>
          </w:tcPr>
          <w:p w14:paraId="49FDAF61" w14:textId="77777777" w:rsidR="007D5BD0" w:rsidRDefault="007D5BD0" w:rsidP="007D5BD0">
            <w:pPr>
              <w:rPr>
                <w:b/>
              </w:rPr>
            </w:pPr>
            <w:r>
              <w:rPr>
                <w:b/>
              </w:rPr>
              <w:t>Bits</w:t>
            </w:r>
          </w:p>
        </w:tc>
        <w:tc>
          <w:tcPr>
            <w:tcW w:w="2100" w:type="dxa"/>
            <w:tcBorders>
              <w:top w:val="single" w:sz="12" w:space="0" w:color="auto"/>
              <w:left w:val="single" w:sz="6" w:space="0" w:color="auto"/>
              <w:bottom w:val="single" w:sz="12" w:space="0" w:color="auto"/>
              <w:right w:val="single" w:sz="6" w:space="0" w:color="auto"/>
            </w:tcBorders>
          </w:tcPr>
          <w:p w14:paraId="243DF0D6" w14:textId="77777777" w:rsidR="007D5BD0" w:rsidRDefault="007D5BD0" w:rsidP="007D5BD0">
            <w:pPr>
              <w:rPr>
                <w:b/>
              </w:rPr>
            </w:pPr>
            <w:r>
              <w:rPr>
                <w:b/>
              </w:rPr>
              <w:t>Name</w:t>
            </w:r>
          </w:p>
        </w:tc>
        <w:tc>
          <w:tcPr>
            <w:tcW w:w="1068" w:type="dxa"/>
            <w:tcBorders>
              <w:top w:val="single" w:sz="12" w:space="0" w:color="auto"/>
              <w:left w:val="single" w:sz="6" w:space="0" w:color="auto"/>
              <w:bottom w:val="single" w:sz="12" w:space="0" w:color="auto"/>
              <w:right w:val="single" w:sz="6" w:space="0" w:color="auto"/>
            </w:tcBorders>
          </w:tcPr>
          <w:p w14:paraId="774CF7FD" w14:textId="77777777" w:rsidR="007D5BD0" w:rsidRDefault="007D5BD0" w:rsidP="007D5BD0">
            <w:pPr>
              <w:rPr>
                <w:b/>
              </w:rPr>
            </w:pPr>
            <w:r>
              <w:rPr>
                <w:b/>
              </w:rPr>
              <w:t>Default</w:t>
            </w:r>
          </w:p>
        </w:tc>
        <w:tc>
          <w:tcPr>
            <w:tcW w:w="3912" w:type="dxa"/>
            <w:tcBorders>
              <w:top w:val="single" w:sz="12" w:space="0" w:color="auto"/>
              <w:left w:val="single" w:sz="6" w:space="0" w:color="auto"/>
              <w:bottom w:val="single" w:sz="12" w:space="0" w:color="auto"/>
              <w:right w:val="single" w:sz="12" w:space="0" w:color="auto"/>
            </w:tcBorders>
          </w:tcPr>
          <w:p w14:paraId="5ED2923B" w14:textId="77777777" w:rsidR="007D5BD0" w:rsidRDefault="007D5BD0" w:rsidP="007D5BD0">
            <w:pPr>
              <w:rPr>
                <w:b/>
              </w:rPr>
            </w:pPr>
            <w:r>
              <w:rPr>
                <w:b/>
              </w:rPr>
              <w:t>Function</w:t>
            </w:r>
          </w:p>
        </w:tc>
      </w:tr>
      <w:tr w:rsidR="007D5BD0" w14:paraId="55677C96" w14:textId="77777777" w:rsidTr="007D5BD0">
        <w:trPr>
          <w:cantSplit/>
        </w:trPr>
        <w:tc>
          <w:tcPr>
            <w:tcW w:w="1284" w:type="dxa"/>
            <w:tcBorders>
              <w:left w:val="single" w:sz="12" w:space="0" w:color="auto"/>
              <w:bottom w:val="single" w:sz="6" w:space="0" w:color="auto"/>
              <w:right w:val="single" w:sz="6" w:space="0" w:color="auto"/>
            </w:tcBorders>
          </w:tcPr>
          <w:p w14:paraId="01743D12" w14:textId="77777777" w:rsidR="007D5BD0" w:rsidRDefault="007D5BD0" w:rsidP="007D5BD0">
            <w:r>
              <w:t>[15:8]</w:t>
            </w:r>
          </w:p>
          <w:p w14:paraId="635793F5" w14:textId="77777777" w:rsidR="007D5BD0" w:rsidRDefault="007D5BD0" w:rsidP="007D5BD0"/>
        </w:tc>
        <w:tc>
          <w:tcPr>
            <w:tcW w:w="2100" w:type="dxa"/>
            <w:tcBorders>
              <w:left w:val="single" w:sz="6" w:space="0" w:color="auto"/>
              <w:bottom w:val="single" w:sz="6" w:space="0" w:color="auto"/>
              <w:right w:val="single" w:sz="6" w:space="0" w:color="auto"/>
            </w:tcBorders>
          </w:tcPr>
          <w:p w14:paraId="31D41598" w14:textId="77777777" w:rsidR="007D5BD0" w:rsidRDefault="007D5BD0" w:rsidP="007D5BD0">
            <w:r>
              <w:t>LATENCY TIMER</w:t>
            </w:r>
          </w:p>
        </w:tc>
        <w:tc>
          <w:tcPr>
            <w:tcW w:w="1068" w:type="dxa"/>
            <w:tcBorders>
              <w:left w:val="single" w:sz="6" w:space="0" w:color="auto"/>
              <w:bottom w:val="single" w:sz="6" w:space="0" w:color="auto"/>
              <w:right w:val="single" w:sz="6" w:space="0" w:color="auto"/>
            </w:tcBorders>
          </w:tcPr>
          <w:p w14:paraId="304D2343" w14:textId="77777777" w:rsidR="007D5BD0" w:rsidRDefault="007D5BD0" w:rsidP="007D5BD0">
            <w:pPr>
              <w:jc w:val="center"/>
            </w:pPr>
            <w:r>
              <w:t>???</w:t>
            </w:r>
          </w:p>
        </w:tc>
        <w:tc>
          <w:tcPr>
            <w:tcW w:w="3912" w:type="dxa"/>
            <w:tcBorders>
              <w:left w:val="single" w:sz="6" w:space="0" w:color="auto"/>
              <w:bottom w:val="single" w:sz="6" w:space="0" w:color="auto"/>
              <w:right w:val="single" w:sz="12" w:space="0" w:color="auto"/>
            </w:tcBorders>
          </w:tcPr>
          <w:p w14:paraId="1A4EA047" w14:textId="77777777" w:rsidR="007D5BD0" w:rsidRDefault="007D5BD0" w:rsidP="007D5BD0">
            <w:r>
              <w:t xml:space="preserve">PCI Bus Master Minimum Clock Count for a Burst Transaction before another master can gain bus grant.  </w:t>
            </w:r>
          </w:p>
        </w:tc>
      </w:tr>
      <w:tr w:rsidR="007D5BD0" w14:paraId="297008F4" w14:textId="77777777" w:rsidTr="007D5BD0">
        <w:trPr>
          <w:cantSplit/>
        </w:trPr>
        <w:tc>
          <w:tcPr>
            <w:tcW w:w="1284" w:type="dxa"/>
            <w:tcBorders>
              <w:top w:val="single" w:sz="6" w:space="0" w:color="auto"/>
              <w:left w:val="single" w:sz="12" w:space="0" w:color="auto"/>
              <w:bottom w:val="single" w:sz="6" w:space="0" w:color="auto"/>
              <w:right w:val="single" w:sz="6" w:space="0" w:color="auto"/>
            </w:tcBorders>
          </w:tcPr>
          <w:p w14:paraId="7E237A8D" w14:textId="77777777" w:rsidR="007D5BD0" w:rsidRDefault="007D5BD0" w:rsidP="007D5BD0">
            <w:r>
              <w:t>[23:16]</w:t>
            </w:r>
          </w:p>
          <w:p w14:paraId="3221814A" w14:textId="77777777" w:rsidR="007D5BD0" w:rsidRDefault="007D5BD0" w:rsidP="007D5BD0">
            <w:pPr>
              <w:jc w:val="center"/>
            </w:pPr>
          </w:p>
        </w:tc>
        <w:tc>
          <w:tcPr>
            <w:tcW w:w="2100" w:type="dxa"/>
            <w:tcBorders>
              <w:top w:val="single" w:sz="6" w:space="0" w:color="auto"/>
              <w:left w:val="single" w:sz="6" w:space="0" w:color="auto"/>
              <w:bottom w:val="single" w:sz="6" w:space="0" w:color="auto"/>
              <w:right w:val="single" w:sz="6" w:space="0" w:color="auto"/>
            </w:tcBorders>
          </w:tcPr>
          <w:p w14:paraId="4A69B658" w14:textId="77777777" w:rsidR="007D5BD0" w:rsidRDefault="007D5BD0" w:rsidP="007D5BD0">
            <w:r>
              <w:t>HEADER TYPE</w:t>
            </w:r>
          </w:p>
        </w:tc>
        <w:tc>
          <w:tcPr>
            <w:tcW w:w="1068" w:type="dxa"/>
            <w:tcBorders>
              <w:top w:val="single" w:sz="6" w:space="0" w:color="auto"/>
              <w:left w:val="single" w:sz="6" w:space="0" w:color="auto"/>
              <w:bottom w:val="single" w:sz="6" w:space="0" w:color="auto"/>
              <w:right w:val="single" w:sz="6" w:space="0" w:color="auto"/>
            </w:tcBorders>
          </w:tcPr>
          <w:p w14:paraId="54852C3A" w14:textId="77777777" w:rsidR="007D5BD0" w:rsidRDefault="007D5BD0" w:rsidP="007D5BD0">
            <w:r>
              <w:t>00h</w:t>
            </w:r>
          </w:p>
        </w:tc>
        <w:tc>
          <w:tcPr>
            <w:tcW w:w="3912" w:type="dxa"/>
            <w:tcBorders>
              <w:top w:val="single" w:sz="6" w:space="0" w:color="auto"/>
              <w:left w:val="single" w:sz="6" w:space="0" w:color="auto"/>
              <w:bottom w:val="single" w:sz="6" w:space="0" w:color="auto"/>
              <w:right w:val="single" w:sz="12" w:space="0" w:color="auto"/>
            </w:tcBorders>
          </w:tcPr>
          <w:p w14:paraId="13FE9A3E" w14:textId="0CE42E51" w:rsidR="007D5BD0" w:rsidRDefault="007D5BD0" w:rsidP="00A96DD8">
            <w:r>
              <w:t xml:space="preserve">Indicates that </w:t>
            </w:r>
            <w:r w:rsidR="00A96DD8">
              <w:t>GPLGPU</w:t>
            </w:r>
            <w:r>
              <w:t xml:space="preserve"> is a single function device with the default layout of configuration space.</w:t>
            </w:r>
          </w:p>
        </w:tc>
      </w:tr>
    </w:tbl>
    <w:p w14:paraId="4A14369B" w14:textId="77777777" w:rsidR="007D5BD0" w:rsidRDefault="007D5BD0" w:rsidP="007D5BD0">
      <w:pPr>
        <w:pStyle w:val="NormalIndent"/>
        <w:rPr>
          <w:rFonts w:ascii="Times New Roman" w:hAnsi="Times New Roman"/>
        </w:rPr>
      </w:pPr>
    </w:p>
    <w:p w14:paraId="047FBA78" w14:textId="0D0589D7" w:rsidR="007D5BD0" w:rsidRDefault="007D5BD0" w:rsidP="007D5BD0">
      <w:pPr>
        <w:pStyle w:val="Heading2"/>
        <w:ind w:left="144" w:hanging="144"/>
      </w:pPr>
      <w:bookmarkStart w:id="54" w:name="_Toc332687496"/>
      <w:bookmarkStart w:id="55" w:name="_Toc332695222"/>
      <w:bookmarkStart w:id="56" w:name="_Toc332695682"/>
      <w:r>
        <w:br w:type="page"/>
      </w:r>
      <w:r>
        <w:lastRenderedPageBreak/>
        <w:t>4.3</w:t>
      </w:r>
      <w:r>
        <w:tab/>
      </w:r>
      <w:r w:rsidR="00A96DD8">
        <w:t>GPLGPU</w:t>
      </w:r>
      <w:r>
        <w:rPr>
          <w:b w:val="0"/>
        </w:rPr>
        <w:t xml:space="preserve"> </w:t>
      </w:r>
      <w:r>
        <w:t>PCI Base Address Registers</w:t>
      </w:r>
      <w:bookmarkEnd w:id="54"/>
      <w:bookmarkEnd w:id="55"/>
      <w:bookmarkEnd w:id="56"/>
    </w:p>
    <w:p w14:paraId="33213F1F" w14:textId="57175249" w:rsidR="007D5BD0" w:rsidRDefault="007D5BD0" w:rsidP="007D5BD0">
      <w:pPr>
        <w:pStyle w:val="NormalIndent"/>
        <w:ind w:left="0"/>
        <w:jc w:val="both"/>
        <w:rPr>
          <w:rFonts w:ascii="Times New Roman" w:hAnsi="Times New Roman"/>
        </w:rPr>
      </w:pPr>
      <w:r>
        <w:rPr>
          <w:rFonts w:ascii="Times New Roman" w:hAnsi="Times New Roman"/>
        </w:rPr>
        <w:t xml:space="preserve">To allow for maximum configurability, PCI configuration space contains five base address registers, and one EPROM base address register.  A PCI compliant device such as </w:t>
      </w:r>
      <w:r w:rsidR="00744718">
        <w:rPr>
          <w:rFonts w:ascii="Times New Roman" w:hAnsi="Times New Roman"/>
        </w:rPr>
        <w:t>GPLGPU</w:t>
      </w:r>
      <w:r>
        <w:rPr>
          <w:rFonts w:ascii="Times New Roman" w:hAnsi="Times New Roman"/>
        </w:rPr>
        <w:t xml:space="preserve"> uses the base registers to inform the system of its memory and I/O requirements. The system then allocates memory and I/O resources at boot time to all PCI devices. The base address registers are loaded by the system to indicate which memory or I/O locations a board has been assigned.  The general format of a base address register is shown below.</w:t>
      </w:r>
    </w:p>
    <w:p w14:paraId="1D7F6493" w14:textId="77777777" w:rsidR="007D5BD0" w:rsidRDefault="007D5BD0" w:rsidP="007D5BD0">
      <w:pPr>
        <w:pStyle w:val="NormalIndent"/>
        <w:ind w:left="0"/>
        <w:jc w:val="both"/>
        <w:rPr>
          <w:rFonts w:ascii="Times New Roman" w:hAnsi="Times New Roman"/>
        </w:rPr>
      </w:pPr>
    </w:p>
    <w:p w14:paraId="3B422CDA" w14:textId="77777777" w:rsidR="007D5BD0" w:rsidRDefault="007D5BD0" w:rsidP="007D5BD0">
      <w:pPr>
        <w:pStyle w:val="NormalIndent"/>
        <w:spacing w:before="0"/>
        <w:ind w:left="-86"/>
        <w:jc w:val="center"/>
        <w:rPr>
          <w:rFonts w:ascii="Times New Roman" w:hAnsi="Times New Roman"/>
        </w:rPr>
      </w:pPr>
      <w:r>
        <w:rPr>
          <w:rFonts w:ascii="Times New Roman" w:hAnsi="Times New Roman"/>
        </w:rPr>
        <w:object w:dxaOrig="8913" w:dyaOrig="1590" w14:anchorId="5D087DFC">
          <v:shape id="_x0000_i1037" type="#_x0000_t75" style="width:432.55pt;height:76.85pt" o:ole="">
            <v:imagedata r:id="rId34" o:title=""/>
          </v:shape>
          <o:OLEObject Type="Embed" ProgID="MSDraw" ShapeID="_x0000_i1037" DrawAspect="Content" ObjectID="_1342457284" r:id="rId35">
            <o:FieldCodes>\* MERGEFORMAT</o:FieldCodes>
          </o:OLEObject>
        </w:object>
      </w:r>
    </w:p>
    <w:p w14:paraId="74BF6BAD" w14:textId="415DC18D" w:rsidR="007D5BD0" w:rsidRDefault="007D5BD0" w:rsidP="007D5BD0">
      <w:pPr>
        <w:pStyle w:val="NormalIndent"/>
        <w:ind w:left="0"/>
        <w:jc w:val="both"/>
        <w:rPr>
          <w:rFonts w:ascii="Times New Roman" w:hAnsi="Times New Roman"/>
        </w:rPr>
      </w:pPr>
      <w:r>
        <w:rPr>
          <w:rFonts w:ascii="Times New Roman" w:hAnsi="Times New Roman"/>
        </w:rPr>
        <w:t xml:space="preserve">A PCI device sets bit 0 in a base register to one for I/O mapping and to zero for memory mapping.  Bit 0 is read only.  If the register is set to I/O, bit 1 must be read back as zero.  The remaining bits (31:2) are used to specify the I/O address to which the device will respond.  If the register is set to memory mapping, </w:t>
      </w:r>
      <w:r w:rsidR="00744718">
        <w:rPr>
          <w:rFonts w:ascii="Times New Roman" w:hAnsi="Times New Roman"/>
        </w:rPr>
        <w:t>GPLGPU</w:t>
      </w:r>
      <w:r>
        <w:rPr>
          <w:rFonts w:ascii="Times New Roman" w:hAnsi="Times New Roman"/>
          <w:vertAlign w:val="superscript"/>
        </w:rPr>
        <w:t xml:space="preserve"> </w:t>
      </w:r>
      <w:r>
        <w:rPr>
          <w:rFonts w:ascii="Times New Roman" w:hAnsi="Times New Roman"/>
        </w:rPr>
        <w:t>will set bits 1 and 2 both to zero indicating that the allocated memory space may be anywhere in 32 bit address space. Bit 3 indicates whether the area of memory corresponding to the base address register is pre-fetchable. Bit 3 is set to zero for all base registers except for the linear memory windows registers, where it is hardwired to 1.</w:t>
      </w:r>
    </w:p>
    <w:p w14:paraId="6E92CCCC" w14:textId="3706E791" w:rsidR="007D5BD0" w:rsidRDefault="007D5BD0" w:rsidP="007D5BD0">
      <w:pPr>
        <w:pStyle w:val="NormalIndent"/>
        <w:ind w:left="0"/>
        <w:jc w:val="both"/>
        <w:rPr>
          <w:rFonts w:ascii="Times New Roman" w:hAnsi="Times New Roman"/>
        </w:rPr>
      </w:pPr>
      <w:r>
        <w:rPr>
          <w:rFonts w:ascii="Times New Roman" w:hAnsi="Times New Roman"/>
        </w:rPr>
        <w:t xml:space="preserve">The amount of memory or I/O space that </w:t>
      </w:r>
      <w:r w:rsidR="00744718">
        <w:rPr>
          <w:rFonts w:ascii="Times New Roman" w:hAnsi="Times New Roman"/>
        </w:rPr>
        <w:t>GPLGPU</w:t>
      </w:r>
      <w:r>
        <w:rPr>
          <w:rFonts w:ascii="Times New Roman" w:hAnsi="Times New Roman"/>
        </w:rPr>
        <w:t xml:space="preserve"> requests from the host is determined by the number of upper order base address bits that are implemented. To request enough memory for a four megabyte memory window, for example, </w:t>
      </w:r>
      <w:r w:rsidR="00744718">
        <w:rPr>
          <w:rFonts w:ascii="Times New Roman" w:hAnsi="Times New Roman"/>
        </w:rPr>
        <w:t>GPLGPU</w:t>
      </w:r>
      <w:r>
        <w:rPr>
          <w:rFonts w:ascii="Times New Roman" w:hAnsi="Times New Roman"/>
        </w:rPr>
        <w:t xml:space="preserve"> would implement base address bits (31:22) with the remaining bits (21:4) hardwired to zero. After allocating all PCI memory requests, the host would assign a four megabyte segment of memory to </w:t>
      </w:r>
      <w:r w:rsidR="00744718">
        <w:rPr>
          <w:rFonts w:ascii="Times New Roman" w:hAnsi="Times New Roman"/>
        </w:rPr>
        <w:t>GPLGPU</w:t>
      </w:r>
      <w:r>
        <w:rPr>
          <w:rFonts w:ascii="Times New Roman" w:hAnsi="Times New Roman"/>
        </w:rPr>
        <w:t xml:space="preserve"> by setting bits (31:22) to the assigned memory space.</w:t>
      </w:r>
    </w:p>
    <w:p w14:paraId="10C79F2E" w14:textId="6CD2C95E" w:rsidR="007D5BD0" w:rsidRDefault="007D5BD0" w:rsidP="007D5BD0">
      <w:pPr>
        <w:pStyle w:val="NormalIndent"/>
        <w:ind w:left="0"/>
        <w:jc w:val="both"/>
        <w:rPr>
          <w:rFonts w:ascii="Times New Roman" w:hAnsi="Times New Roman"/>
        </w:rPr>
      </w:pPr>
      <w:r>
        <w:rPr>
          <w:rFonts w:ascii="Times New Roman" w:hAnsi="Times New Roman"/>
        </w:rPr>
        <w:t xml:space="preserve">Each base register will allocate memory or I/O space for a specific </w:t>
      </w:r>
      <w:r w:rsidR="00744718">
        <w:rPr>
          <w:rFonts w:ascii="Times New Roman" w:hAnsi="Times New Roman"/>
        </w:rPr>
        <w:t>GPLGPU</w:t>
      </w:r>
      <w:r>
        <w:rPr>
          <w:rFonts w:ascii="Times New Roman" w:hAnsi="Times New Roman"/>
        </w:rPr>
        <w:t xml:space="preserve"> function. </w:t>
      </w:r>
      <w:r w:rsidR="00744718">
        <w:rPr>
          <w:rFonts w:ascii="Times New Roman" w:hAnsi="Times New Roman"/>
        </w:rPr>
        <w:t>GPLGPU</w:t>
      </w:r>
      <w:r>
        <w:rPr>
          <w:rFonts w:ascii="Times New Roman" w:hAnsi="Times New Roman"/>
        </w:rPr>
        <w:t xml:space="preserve"> allocates two base registers for linear memory windows, one for the DRAWING ENGINE CACHE, one for memory mapped registers, one for I/O mapped registers, and one for memory mapped EPROM. </w:t>
      </w:r>
      <w:r>
        <w:rPr>
          <w:rFonts w:ascii="Times New Roman" w:hAnsi="Times New Roman"/>
          <w:b/>
        </w:rPr>
        <w:t>When a PCI base address register is written, the write will be shadowed to the associated internal register.</w:t>
      </w:r>
      <w:r>
        <w:rPr>
          <w:rFonts w:ascii="Times New Roman" w:hAnsi="Times New Roman"/>
        </w:rPr>
        <w:t xml:space="preserve">  The diagram on the following page illustrates how </w:t>
      </w:r>
      <w:r w:rsidR="00744718">
        <w:rPr>
          <w:rFonts w:ascii="Times New Roman" w:hAnsi="Times New Roman"/>
        </w:rPr>
        <w:t>GPLGPU</w:t>
      </w:r>
      <w:r>
        <w:rPr>
          <w:rFonts w:ascii="Times New Roman" w:hAnsi="Times New Roman"/>
        </w:rPr>
        <w:t xml:space="preserve">'s PCI configuration registers are shadowed to </w:t>
      </w:r>
      <w:r w:rsidR="00744718">
        <w:rPr>
          <w:rFonts w:ascii="Times New Roman" w:hAnsi="Times New Roman"/>
        </w:rPr>
        <w:t>GPLGPU</w:t>
      </w:r>
      <w:r>
        <w:rPr>
          <w:rFonts w:ascii="Times New Roman" w:hAnsi="Times New Roman"/>
        </w:rPr>
        <w:t>'s address decode registers. For example, base address register 0 allocates memory for linear memory window 0. When the PCI system BIOS writes to base register 0, the write will also occur to MW0_AD, the starting address of memory window 0.  The first 3 PCI address registers are shadowed to MW0_AD, MW1_AD, XYW_AD(A), respectively.  (</w:t>
      </w:r>
      <w:r>
        <w:rPr>
          <w:rFonts w:ascii="Times New Roman" w:hAnsi="Times New Roman"/>
          <w:i/>
        </w:rPr>
        <w:t>XYW_AD[B] is a reserved base address)</w:t>
      </w:r>
      <w:r>
        <w:rPr>
          <w:rFonts w:ascii="Times New Roman" w:hAnsi="Times New Roman"/>
        </w:rPr>
        <w:t xml:space="preserve">.  Under most circumstances, there is no need to alter the values that have been written to MW0_AD, MW1_AD, XYW_AD(A), These registers are, however, accessible in </w:t>
      </w:r>
      <w:r w:rsidR="00744718">
        <w:rPr>
          <w:rFonts w:ascii="Times New Roman" w:hAnsi="Times New Roman"/>
        </w:rPr>
        <w:t>GPLGPU</w:t>
      </w:r>
      <w:r>
        <w:rPr>
          <w:rFonts w:ascii="Times New Roman" w:hAnsi="Times New Roman"/>
        </w:rPr>
        <w:t xml:space="preserve"> memory space. The size of base registers 0 and 1 is determined by configuration pins (4, 8, 16, or 32 megabytes). </w:t>
      </w:r>
      <w:r>
        <w:rPr>
          <w:rFonts w:ascii="Times New Roman" w:hAnsi="Times New Roman"/>
          <w:b/>
        </w:rPr>
        <w:t>The size of other base registers is fixed</w:t>
      </w:r>
      <w:r>
        <w:rPr>
          <w:rFonts w:ascii="Times New Roman" w:hAnsi="Times New Roman"/>
        </w:rPr>
        <w:t>.</w:t>
      </w:r>
    </w:p>
    <w:p w14:paraId="55325EEF" w14:textId="77777777" w:rsidR="007D5BD0" w:rsidRDefault="007D5BD0" w:rsidP="007D5BD0">
      <w:pPr>
        <w:pStyle w:val="NormalIndent"/>
        <w:ind w:left="0"/>
        <w:jc w:val="both"/>
        <w:rPr>
          <w:rFonts w:ascii="Times New Roman" w:hAnsi="Times New Roman"/>
        </w:rPr>
      </w:pPr>
      <w:r>
        <w:rPr>
          <w:rFonts w:ascii="Times New Roman" w:hAnsi="Times New Roman"/>
        </w:rPr>
        <w:t>When base address register 4 is written, the value is directly shadowed to RBASE_G. RBASE_W will be written with the value in base 4 plus an offset of 8 kilobytes.  RBASE_D, RBASE_C, and RBASE_I are written as shown on the following page. RBASE_G is the pointer to the starting memory location of the global register block. RBASE_W points to the memory windows registers. RBASE_D points to the drawing engine. RBASE_I points to the interrupt registers. The "RBASE" registers are I/O mapped and pointed to by the value in base address register 4.</w:t>
      </w:r>
    </w:p>
    <w:p w14:paraId="0870CBA6" w14:textId="77777777" w:rsidR="007D5BD0" w:rsidRDefault="007D5BD0" w:rsidP="007D5BD0">
      <w:pPr>
        <w:pStyle w:val="NormalIndent"/>
        <w:jc w:val="both"/>
        <w:rPr>
          <w:rFonts w:ascii="Times New Roman" w:hAnsi="Times New Roman"/>
        </w:rPr>
      </w:pPr>
    </w:p>
    <w:p w14:paraId="6A414418" w14:textId="64E64183" w:rsidR="007D5BD0" w:rsidRDefault="00DD716D" w:rsidP="007D5BD0">
      <w:pPr>
        <w:pStyle w:val="NormalIndent"/>
        <w:rPr>
          <w:rFonts w:ascii="Times New Roman" w:hAnsi="Times New Roman"/>
        </w:rPr>
      </w:pPr>
      <w:r>
        <w:rPr>
          <w:rFonts w:ascii="Times New Roman" w:hAnsi="Times New Roman"/>
        </w:rPr>
        <w:object w:dxaOrig="9875" w:dyaOrig="9770" w14:anchorId="29D60616">
          <v:shape id="_x0000_i1038" type="#_x0000_t75" style="width:488.85pt;height:401.7pt" o:ole="">
            <v:imagedata r:id="rId36" o:title="" croptop="3724f" cropbottom="7448f"/>
          </v:shape>
          <o:OLEObject Type="Embed" ProgID="MSDraw" ShapeID="_x0000_i1038" DrawAspect="Content" ObjectID="_1342457285" r:id="rId37">
            <o:FieldCodes>\* MERGEFORMAT</o:FieldCodes>
          </o:OLEObject>
        </w:object>
      </w:r>
    </w:p>
    <w:p w14:paraId="64DE2DAD" w14:textId="77777777" w:rsidR="007D5BD0" w:rsidRDefault="007D5BD0" w:rsidP="007D5BD0">
      <w:pPr>
        <w:pStyle w:val="NormalIndent"/>
        <w:rPr>
          <w:rFonts w:ascii="Times New Roman" w:hAnsi="Times New Roman"/>
        </w:rPr>
      </w:pPr>
      <w:r>
        <w:rPr>
          <w:rFonts w:ascii="Times New Roman" w:hAnsi="Times New Roman"/>
        </w:rPr>
        <w:br w:type="page"/>
      </w:r>
    </w:p>
    <w:p w14:paraId="3A8B2156" w14:textId="0F3DDACB" w:rsidR="007D5BD0" w:rsidRDefault="00DD716D" w:rsidP="00DD716D">
      <w:pPr>
        <w:pStyle w:val="Heading3"/>
      </w:pPr>
      <w:r>
        <w:lastRenderedPageBreak/>
        <w:t>4.3.1</w:t>
      </w:r>
      <w:r>
        <w:tab/>
      </w:r>
      <w:r w:rsidR="007D5BD0">
        <w:t xml:space="preserve">PCI Base Address Register 0 (10h)  </w:t>
      </w:r>
    </w:p>
    <w:p w14:paraId="068AB1C5" w14:textId="77777777" w:rsidR="007D5BD0" w:rsidRDefault="007D5BD0" w:rsidP="007D5BD0">
      <w:pPr>
        <w:pStyle w:val="NormalIndent"/>
        <w:ind w:left="0"/>
        <w:rPr>
          <w:rFonts w:ascii="Times New Roman" w:hAnsi="Times New Roman"/>
          <w:b/>
        </w:rPr>
      </w:pPr>
      <w:r>
        <w:rPr>
          <w:rFonts w:ascii="Times New Roman" w:hAnsi="Times New Roman"/>
          <w:b/>
        </w:rPr>
        <w:t>Type: PCI configuration read write</w:t>
      </w:r>
    </w:p>
    <w:p w14:paraId="11D277A9" w14:textId="77777777" w:rsidR="007D5BD0" w:rsidRDefault="007D5BD0" w:rsidP="007D5BD0">
      <w:pPr>
        <w:pStyle w:val="NormalIndent"/>
        <w:ind w:left="0"/>
        <w:jc w:val="both"/>
        <w:rPr>
          <w:rFonts w:ascii="Times New Roman" w:hAnsi="Times New Roman"/>
        </w:rPr>
      </w:pPr>
      <w:r>
        <w:rPr>
          <w:rFonts w:ascii="Times New Roman" w:hAnsi="Times New Roman"/>
        </w:rPr>
        <w:t>This base address register requests 4, 8, 16, or 32 megabytes of memory space based on configuration pins[31:30]. It corresponds to the starting address of linear memory window 0. When this register is written, MW0_AD will also be written.</w:t>
      </w:r>
    </w:p>
    <w:p w14:paraId="52453E7F" w14:textId="77777777" w:rsidR="007D5BD0" w:rsidRDefault="007D5BD0" w:rsidP="007D5BD0">
      <w:r>
        <w:object w:dxaOrig="6877" w:dyaOrig="672" w14:anchorId="12B45628">
          <v:shape id="_x0000_i1039" type="#_x0000_t75" style="width:336.2pt;height:33pt" o:ole="">
            <v:imagedata r:id="rId38" o:title=""/>
          </v:shape>
          <o:OLEObject Type="Embed" ProgID="MSDraw" ShapeID="_x0000_i1039" DrawAspect="Content" ObjectID="_1342457286" r:id="rId39">
            <o:FieldCodes>\* mergeformat</o:FieldCodes>
          </o:OLEObject>
        </w:object>
      </w:r>
    </w:p>
    <w:p w14:paraId="457B7F81" w14:textId="77777777" w:rsidR="007D5BD0" w:rsidRDefault="007D5BD0" w:rsidP="007D5BD0">
      <w:pPr>
        <w:pStyle w:val="NormalIndent"/>
        <w:rPr>
          <w:rFonts w:ascii="Times New Roman" w:hAnsi="Times New Roman"/>
        </w:rPr>
      </w:pPr>
    </w:p>
    <w:tbl>
      <w:tblPr>
        <w:tblW w:w="0" w:type="auto"/>
        <w:tblLayout w:type="fixed"/>
        <w:tblLook w:val="0000" w:firstRow="0" w:lastRow="0" w:firstColumn="0" w:lastColumn="0" w:noHBand="0" w:noVBand="0"/>
      </w:tblPr>
      <w:tblGrid>
        <w:gridCol w:w="924"/>
        <w:gridCol w:w="3036"/>
        <w:gridCol w:w="1164"/>
        <w:gridCol w:w="4326"/>
      </w:tblGrid>
      <w:tr w:rsidR="007D5BD0" w14:paraId="4450E013" w14:textId="77777777" w:rsidTr="007D5BD0">
        <w:trPr>
          <w:cantSplit/>
        </w:trPr>
        <w:tc>
          <w:tcPr>
            <w:tcW w:w="924" w:type="dxa"/>
            <w:tcBorders>
              <w:top w:val="single" w:sz="12" w:space="0" w:color="auto"/>
              <w:left w:val="single" w:sz="12" w:space="0" w:color="auto"/>
              <w:bottom w:val="single" w:sz="12" w:space="0" w:color="auto"/>
              <w:right w:val="single" w:sz="6" w:space="0" w:color="auto"/>
            </w:tcBorders>
          </w:tcPr>
          <w:p w14:paraId="2DD74AE3" w14:textId="77777777" w:rsidR="007D5BD0" w:rsidRDefault="007D5BD0" w:rsidP="007D5BD0">
            <w:pPr>
              <w:jc w:val="center"/>
              <w:rPr>
                <w:b/>
              </w:rPr>
            </w:pPr>
            <w:bookmarkStart w:id="57" w:name="_Toc332687497"/>
            <w:r>
              <w:rPr>
                <w:b/>
              </w:rPr>
              <w:t>Bits</w:t>
            </w:r>
            <w:bookmarkEnd w:id="57"/>
          </w:p>
        </w:tc>
        <w:tc>
          <w:tcPr>
            <w:tcW w:w="3036" w:type="dxa"/>
            <w:tcBorders>
              <w:top w:val="single" w:sz="12" w:space="0" w:color="auto"/>
              <w:left w:val="single" w:sz="6" w:space="0" w:color="auto"/>
              <w:bottom w:val="single" w:sz="12" w:space="0" w:color="auto"/>
              <w:right w:val="single" w:sz="6" w:space="0" w:color="auto"/>
            </w:tcBorders>
          </w:tcPr>
          <w:p w14:paraId="3760A3D5" w14:textId="77777777" w:rsidR="007D5BD0" w:rsidRDefault="007D5BD0" w:rsidP="007D5BD0">
            <w:pPr>
              <w:rPr>
                <w:b/>
              </w:rPr>
            </w:pPr>
            <w:bookmarkStart w:id="58" w:name="_Toc332687498"/>
            <w:r>
              <w:rPr>
                <w:b/>
              </w:rPr>
              <w:t>Name</w:t>
            </w:r>
            <w:bookmarkEnd w:id="58"/>
          </w:p>
        </w:tc>
        <w:tc>
          <w:tcPr>
            <w:tcW w:w="1164" w:type="dxa"/>
            <w:tcBorders>
              <w:top w:val="single" w:sz="12" w:space="0" w:color="auto"/>
              <w:left w:val="single" w:sz="6" w:space="0" w:color="auto"/>
              <w:bottom w:val="single" w:sz="12" w:space="0" w:color="auto"/>
              <w:right w:val="single" w:sz="6" w:space="0" w:color="auto"/>
            </w:tcBorders>
          </w:tcPr>
          <w:p w14:paraId="1179F328" w14:textId="77777777" w:rsidR="007D5BD0" w:rsidRDefault="007D5BD0" w:rsidP="007D5BD0">
            <w:pPr>
              <w:rPr>
                <w:b/>
              </w:rPr>
            </w:pPr>
            <w:bookmarkStart w:id="59" w:name="_Toc332687499"/>
            <w:r>
              <w:rPr>
                <w:b/>
              </w:rPr>
              <w:t>Default</w:t>
            </w:r>
            <w:bookmarkEnd w:id="59"/>
          </w:p>
        </w:tc>
        <w:tc>
          <w:tcPr>
            <w:tcW w:w="4326" w:type="dxa"/>
            <w:tcBorders>
              <w:top w:val="single" w:sz="12" w:space="0" w:color="auto"/>
              <w:left w:val="single" w:sz="6" w:space="0" w:color="auto"/>
              <w:bottom w:val="single" w:sz="12" w:space="0" w:color="auto"/>
              <w:right w:val="single" w:sz="12" w:space="0" w:color="auto"/>
            </w:tcBorders>
          </w:tcPr>
          <w:p w14:paraId="0E71F1AB" w14:textId="77777777" w:rsidR="007D5BD0" w:rsidRDefault="007D5BD0" w:rsidP="007D5BD0">
            <w:pPr>
              <w:rPr>
                <w:b/>
              </w:rPr>
            </w:pPr>
            <w:bookmarkStart w:id="60" w:name="_Toc332687500"/>
            <w:r>
              <w:rPr>
                <w:b/>
              </w:rPr>
              <w:t>Function</w:t>
            </w:r>
            <w:bookmarkEnd w:id="60"/>
          </w:p>
        </w:tc>
      </w:tr>
      <w:tr w:rsidR="007D5BD0" w14:paraId="52B9A696" w14:textId="77777777" w:rsidTr="007D5BD0">
        <w:trPr>
          <w:cantSplit/>
        </w:trPr>
        <w:tc>
          <w:tcPr>
            <w:tcW w:w="924" w:type="dxa"/>
            <w:tcBorders>
              <w:left w:val="single" w:sz="12" w:space="0" w:color="auto"/>
              <w:bottom w:val="single" w:sz="6" w:space="0" w:color="auto"/>
              <w:right w:val="single" w:sz="6" w:space="0" w:color="auto"/>
            </w:tcBorders>
          </w:tcPr>
          <w:p w14:paraId="6DB10028" w14:textId="77777777" w:rsidR="007D5BD0" w:rsidRDefault="007D5BD0" w:rsidP="007D5BD0">
            <w:pPr>
              <w:jc w:val="center"/>
            </w:pPr>
            <w:r>
              <w:t>[2:0]</w:t>
            </w:r>
          </w:p>
          <w:p w14:paraId="3A5FF4C5" w14:textId="77777777" w:rsidR="007D5BD0" w:rsidRDefault="007D5BD0" w:rsidP="007D5BD0">
            <w:pPr>
              <w:jc w:val="center"/>
            </w:pPr>
          </w:p>
        </w:tc>
        <w:tc>
          <w:tcPr>
            <w:tcW w:w="3036" w:type="dxa"/>
            <w:tcBorders>
              <w:left w:val="single" w:sz="6" w:space="0" w:color="auto"/>
              <w:bottom w:val="single" w:sz="6" w:space="0" w:color="auto"/>
              <w:right w:val="single" w:sz="6" w:space="0" w:color="auto"/>
            </w:tcBorders>
          </w:tcPr>
          <w:p w14:paraId="0E3DF553" w14:textId="77777777" w:rsidR="007D5BD0" w:rsidRDefault="007D5BD0" w:rsidP="007D5BD0">
            <w:r>
              <w:t>Base Address Type</w:t>
            </w:r>
          </w:p>
        </w:tc>
        <w:tc>
          <w:tcPr>
            <w:tcW w:w="1164" w:type="dxa"/>
            <w:tcBorders>
              <w:left w:val="single" w:sz="6" w:space="0" w:color="auto"/>
              <w:bottom w:val="single" w:sz="6" w:space="0" w:color="auto"/>
              <w:right w:val="single" w:sz="6" w:space="0" w:color="auto"/>
            </w:tcBorders>
          </w:tcPr>
          <w:p w14:paraId="79F916C3" w14:textId="77777777" w:rsidR="007D5BD0" w:rsidRDefault="007D5BD0" w:rsidP="007D5BD0">
            <w:pPr>
              <w:jc w:val="center"/>
            </w:pPr>
            <w:r>
              <w:t>0x0</w:t>
            </w:r>
          </w:p>
        </w:tc>
        <w:tc>
          <w:tcPr>
            <w:tcW w:w="4326" w:type="dxa"/>
            <w:tcBorders>
              <w:left w:val="single" w:sz="6" w:space="0" w:color="auto"/>
              <w:bottom w:val="single" w:sz="6" w:space="0" w:color="auto"/>
              <w:right w:val="single" w:sz="12" w:space="0" w:color="auto"/>
            </w:tcBorders>
          </w:tcPr>
          <w:p w14:paraId="63EB3E15" w14:textId="77777777" w:rsidR="007D5BD0" w:rsidRDefault="007D5BD0" w:rsidP="007D5BD0">
            <w:r>
              <w:t xml:space="preserve">Indicates that base address register 0 corresponds to a memory device </w:t>
            </w:r>
            <w:r>
              <w:rPr>
                <w:b/>
              </w:rPr>
              <w:t>(read only)</w:t>
            </w:r>
          </w:p>
        </w:tc>
      </w:tr>
      <w:tr w:rsidR="007D5BD0" w14:paraId="7C71B7AE" w14:textId="77777777" w:rsidTr="007D5BD0">
        <w:trPr>
          <w:cantSplit/>
        </w:trPr>
        <w:tc>
          <w:tcPr>
            <w:tcW w:w="924" w:type="dxa"/>
            <w:tcBorders>
              <w:top w:val="single" w:sz="6" w:space="0" w:color="auto"/>
              <w:left w:val="single" w:sz="12" w:space="0" w:color="auto"/>
              <w:bottom w:val="single" w:sz="6" w:space="0" w:color="auto"/>
              <w:right w:val="single" w:sz="6" w:space="0" w:color="auto"/>
            </w:tcBorders>
          </w:tcPr>
          <w:p w14:paraId="3738A51B" w14:textId="77777777" w:rsidR="007D5BD0" w:rsidRDefault="007D5BD0" w:rsidP="007D5BD0">
            <w:pPr>
              <w:jc w:val="center"/>
            </w:pPr>
            <w:r>
              <w:t>[3]</w:t>
            </w:r>
          </w:p>
          <w:p w14:paraId="1322C3C5" w14:textId="77777777" w:rsidR="007D5BD0" w:rsidRDefault="007D5BD0" w:rsidP="007D5BD0">
            <w:pPr>
              <w:jc w:val="center"/>
            </w:pPr>
          </w:p>
        </w:tc>
        <w:tc>
          <w:tcPr>
            <w:tcW w:w="3036" w:type="dxa"/>
            <w:tcBorders>
              <w:top w:val="single" w:sz="6" w:space="0" w:color="auto"/>
              <w:left w:val="single" w:sz="6" w:space="0" w:color="auto"/>
              <w:bottom w:val="single" w:sz="6" w:space="0" w:color="auto"/>
              <w:right w:val="single" w:sz="6" w:space="0" w:color="auto"/>
            </w:tcBorders>
          </w:tcPr>
          <w:p w14:paraId="37BD1091" w14:textId="77777777" w:rsidR="007D5BD0" w:rsidRDefault="007D5BD0" w:rsidP="007D5BD0">
            <w:r>
              <w:t>Memory Space pre-fetchable</w:t>
            </w:r>
          </w:p>
        </w:tc>
        <w:tc>
          <w:tcPr>
            <w:tcW w:w="1164" w:type="dxa"/>
            <w:tcBorders>
              <w:top w:val="single" w:sz="6" w:space="0" w:color="auto"/>
              <w:left w:val="single" w:sz="6" w:space="0" w:color="auto"/>
              <w:bottom w:val="single" w:sz="6" w:space="0" w:color="auto"/>
              <w:right w:val="single" w:sz="6" w:space="0" w:color="auto"/>
            </w:tcBorders>
          </w:tcPr>
          <w:p w14:paraId="6B3166C3" w14:textId="77777777" w:rsidR="007D5BD0" w:rsidRDefault="007D5BD0" w:rsidP="007D5BD0">
            <w:pPr>
              <w:jc w:val="center"/>
            </w:pPr>
            <w:r>
              <w:t>1</w:t>
            </w:r>
          </w:p>
          <w:p w14:paraId="614029BE" w14:textId="77777777" w:rsidR="007D5BD0" w:rsidRDefault="007D5BD0" w:rsidP="007D5BD0">
            <w:pPr>
              <w:jc w:val="center"/>
            </w:pPr>
          </w:p>
        </w:tc>
        <w:tc>
          <w:tcPr>
            <w:tcW w:w="4326" w:type="dxa"/>
            <w:tcBorders>
              <w:top w:val="single" w:sz="6" w:space="0" w:color="auto"/>
              <w:left w:val="single" w:sz="6" w:space="0" w:color="auto"/>
              <w:bottom w:val="single" w:sz="6" w:space="0" w:color="auto"/>
              <w:right w:val="single" w:sz="12" w:space="0" w:color="auto"/>
            </w:tcBorders>
          </w:tcPr>
          <w:p w14:paraId="7068B842" w14:textId="5930509D" w:rsidR="007D5BD0" w:rsidRDefault="007D5BD0" w:rsidP="007D5BD0">
            <w:pPr>
              <w:spacing w:after="120"/>
            </w:pPr>
            <w:r>
              <w:t>Linear Memory Window 0 is pre-fetchable</w:t>
            </w:r>
            <w:r>
              <w:br/>
              <w:t xml:space="preserve">    </w:t>
            </w:r>
            <w:r>
              <w:rPr>
                <w:b/>
              </w:rPr>
              <w:t>(read only)</w:t>
            </w:r>
            <w:r>
              <w:t xml:space="preserve">                             </w:t>
            </w:r>
          </w:p>
        </w:tc>
      </w:tr>
      <w:tr w:rsidR="007D5BD0" w14:paraId="525B84BB" w14:textId="77777777" w:rsidTr="007D5BD0">
        <w:trPr>
          <w:cantSplit/>
        </w:trPr>
        <w:tc>
          <w:tcPr>
            <w:tcW w:w="924" w:type="dxa"/>
            <w:tcBorders>
              <w:top w:val="single" w:sz="6" w:space="0" w:color="auto"/>
              <w:left w:val="single" w:sz="12" w:space="0" w:color="auto"/>
              <w:bottom w:val="single" w:sz="6" w:space="0" w:color="auto"/>
              <w:right w:val="single" w:sz="6" w:space="0" w:color="auto"/>
            </w:tcBorders>
          </w:tcPr>
          <w:p w14:paraId="31A08A38" w14:textId="77777777" w:rsidR="007D5BD0" w:rsidRDefault="007D5BD0" w:rsidP="007D5BD0">
            <w:pPr>
              <w:jc w:val="center"/>
            </w:pPr>
            <w:r>
              <w:t>[31:22]</w:t>
            </w:r>
          </w:p>
          <w:p w14:paraId="76E3517E" w14:textId="77777777" w:rsidR="007D5BD0" w:rsidRDefault="007D5BD0" w:rsidP="007D5BD0">
            <w:pPr>
              <w:jc w:val="center"/>
            </w:pPr>
            <w:r>
              <w:t>[31:23]</w:t>
            </w:r>
          </w:p>
          <w:p w14:paraId="09BA5619" w14:textId="77777777" w:rsidR="007D5BD0" w:rsidRDefault="007D5BD0" w:rsidP="007D5BD0">
            <w:pPr>
              <w:jc w:val="center"/>
            </w:pPr>
            <w:r>
              <w:t>[31:24]</w:t>
            </w:r>
          </w:p>
          <w:p w14:paraId="4C85B25B" w14:textId="77777777" w:rsidR="007D5BD0" w:rsidRDefault="007D5BD0" w:rsidP="007D5BD0">
            <w:pPr>
              <w:jc w:val="center"/>
            </w:pPr>
            <w:r>
              <w:t>[31:25]</w:t>
            </w:r>
          </w:p>
        </w:tc>
        <w:tc>
          <w:tcPr>
            <w:tcW w:w="3036" w:type="dxa"/>
            <w:tcBorders>
              <w:top w:val="single" w:sz="6" w:space="0" w:color="auto"/>
              <w:left w:val="single" w:sz="6" w:space="0" w:color="auto"/>
              <w:bottom w:val="single" w:sz="6" w:space="0" w:color="auto"/>
              <w:right w:val="single" w:sz="6" w:space="0" w:color="auto"/>
            </w:tcBorders>
          </w:tcPr>
          <w:p w14:paraId="40182C84" w14:textId="77777777" w:rsidR="007D5BD0" w:rsidRDefault="007D5BD0" w:rsidP="007D5BD0">
            <w:r>
              <w:t>Base Address 0    CP[31:30] = 00</w:t>
            </w:r>
          </w:p>
          <w:p w14:paraId="7A70AD86" w14:textId="77777777" w:rsidR="007D5BD0" w:rsidRDefault="007D5BD0" w:rsidP="007D5BD0">
            <w:r>
              <w:t>Base Address 0    CP[31:30] = 01</w:t>
            </w:r>
          </w:p>
          <w:p w14:paraId="4FBDEB42" w14:textId="77777777" w:rsidR="007D5BD0" w:rsidRDefault="007D5BD0" w:rsidP="007D5BD0">
            <w:r>
              <w:t>Base Address 0    CP[31:30] = 10</w:t>
            </w:r>
          </w:p>
          <w:p w14:paraId="43F72D4D" w14:textId="77777777" w:rsidR="007D5BD0" w:rsidRDefault="007D5BD0" w:rsidP="007D5BD0">
            <w:r>
              <w:t>Base Address 0    CP[31:30] = 11</w:t>
            </w:r>
          </w:p>
        </w:tc>
        <w:tc>
          <w:tcPr>
            <w:tcW w:w="1164" w:type="dxa"/>
            <w:tcBorders>
              <w:top w:val="single" w:sz="6" w:space="0" w:color="auto"/>
              <w:left w:val="single" w:sz="6" w:space="0" w:color="auto"/>
              <w:bottom w:val="single" w:sz="6" w:space="0" w:color="auto"/>
              <w:right w:val="single" w:sz="6" w:space="0" w:color="auto"/>
            </w:tcBorders>
          </w:tcPr>
          <w:p w14:paraId="7C91B324" w14:textId="77777777" w:rsidR="007D5BD0" w:rsidRDefault="007D5BD0" w:rsidP="007D5BD0">
            <w:pPr>
              <w:jc w:val="center"/>
            </w:pPr>
          </w:p>
        </w:tc>
        <w:tc>
          <w:tcPr>
            <w:tcW w:w="4326" w:type="dxa"/>
            <w:tcBorders>
              <w:top w:val="single" w:sz="6" w:space="0" w:color="auto"/>
              <w:left w:val="single" w:sz="6" w:space="0" w:color="auto"/>
              <w:bottom w:val="single" w:sz="6" w:space="0" w:color="auto"/>
              <w:right w:val="single" w:sz="12" w:space="0" w:color="auto"/>
            </w:tcBorders>
          </w:tcPr>
          <w:p w14:paraId="7C9279EA" w14:textId="77777777" w:rsidR="007D5BD0" w:rsidRDefault="007D5BD0" w:rsidP="007D5BD0">
            <w:r>
              <w:t>Address decode for 4 megabytes</w:t>
            </w:r>
          </w:p>
          <w:p w14:paraId="1A5C005E" w14:textId="77777777" w:rsidR="007D5BD0" w:rsidRDefault="007D5BD0" w:rsidP="007D5BD0">
            <w:r>
              <w:t>Address decode for 8 megabytes</w:t>
            </w:r>
          </w:p>
          <w:p w14:paraId="5686E173" w14:textId="77777777" w:rsidR="007D5BD0" w:rsidRDefault="007D5BD0" w:rsidP="007D5BD0">
            <w:r>
              <w:t>Address decode for 16 megabytes</w:t>
            </w:r>
          </w:p>
          <w:p w14:paraId="0F83E7AD" w14:textId="77777777" w:rsidR="007D5BD0" w:rsidRDefault="007D5BD0" w:rsidP="007D5BD0">
            <w:pPr>
              <w:spacing w:after="120"/>
            </w:pPr>
            <w:r>
              <w:t>Address decode for 32 megabytes</w:t>
            </w:r>
          </w:p>
        </w:tc>
      </w:tr>
    </w:tbl>
    <w:p w14:paraId="1BFFCC35" w14:textId="77777777" w:rsidR="007D5BD0" w:rsidRDefault="007D5BD0" w:rsidP="007D5BD0"/>
    <w:p w14:paraId="3F49D1AA" w14:textId="649F7342" w:rsidR="007D5BD0" w:rsidRDefault="00DD716D" w:rsidP="007D5BD0">
      <w:pPr>
        <w:pStyle w:val="Heading3"/>
        <w:ind w:left="504" w:hanging="504"/>
      </w:pPr>
      <w:r>
        <w:t>4.3.2</w:t>
      </w:r>
      <w:r>
        <w:tab/>
      </w:r>
      <w:r>
        <w:tab/>
      </w:r>
      <w:r w:rsidR="007D5BD0">
        <w:t xml:space="preserve">PCI Base Address Register 1 (14h)  </w:t>
      </w:r>
    </w:p>
    <w:p w14:paraId="0DFD3A62" w14:textId="77777777" w:rsidR="007D5BD0" w:rsidRDefault="007D5BD0" w:rsidP="007D5BD0">
      <w:pPr>
        <w:pStyle w:val="NormalIndent"/>
        <w:ind w:left="0"/>
        <w:rPr>
          <w:rFonts w:ascii="Times New Roman" w:hAnsi="Times New Roman"/>
          <w:b/>
        </w:rPr>
      </w:pPr>
      <w:r>
        <w:rPr>
          <w:rFonts w:ascii="Times New Roman" w:hAnsi="Times New Roman"/>
          <w:b/>
        </w:rPr>
        <w:t>Type: PCI configuration read write</w:t>
      </w:r>
    </w:p>
    <w:p w14:paraId="46B569FD" w14:textId="77777777" w:rsidR="007D5BD0" w:rsidRDefault="007D5BD0" w:rsidP="007D5BD0">
      <w:pPr>
        <w:pStyle w:val="NormalIndent"/>
        <w:ind w:left="0"/>
        <w:jc w:val="both"/>
        <w:rPr>
          <w:rFonts w:ascii="Times New Roman" w:hAnsi="Times New Roman"/>
        </w:rPr>
      </w:pPr>
      <w:r>
        <w:rPr>
          <w:rFonts w:ascii="Times New Roman" w:hAnsi="Times New Roman"/>
        </w:rPr>
        <w:t>This base address register requests 4, 8, 16, or 32 megabytes of memory space based on configuration pins[31:30]. It corresponds to the starting address of linear memory window 1. When this register is written, MW1_AD will also be written.</w:t>
      </w:r>
    </w:p>
    <w:p w14:paraId="38AFE514" w14:textId="77777777" w:rsidR="007D5BD0" w:rsidRDefault="007D5BD0" w:rsidP="007D5BD0">
      <w:r>
        <w:object w:dxaOrig="6877" w:dyaOrig="672" w14:anchorId="2B5A000B">
          <v:shape id="_x0000_i1040" type="#_x0000_t75" style="width:336.2pt;height:33pt" o:ole="">
            <v:imagedata r:id="rId40" o:title=""/>
          </v:shape>
          <o:OLEObject Type="Embed" ProgID="MSDraw" ShapeID="_x0000_i1040" DrawAspect="Content" ObjectID="_1342457287" r:id="rId41">
            <o:FieldCodes>\* mergeformat</o:FieldCodes>
          </o:OLEObject>
        </w:object>
      </w:r>
    </w:p>
    <w:p w14:paraId="4EF405C2" w14:textId="77777777" w:rsidR="007D5BD0" w:rsidRDefault="007D5BD0" w:rsidP="007D5BD0">
      <w:pPr>
        <w:pStyle w:val="NormalIndent"/>
        <w:rPr>
          <w:rFonts w:ascii="Times New Roman" w:hAnsi="Times New Roman"/>
        </w:rPr>
      </w:pPr>
    </w:p>
    <w:tbl>
      <w:tblPr>
        <w:tblW w:w="0" w:type="auto"/>
        <w:tblInd w:w="135" w:type="dxa"/>
        <w:tblLayout w:type="fixed"/>
        <w:tblLook w:val="0000" w:firstRow="0" w:lastRow="0" w:firstColumn="0" w:lastColumn="0" w:noHBand="0" w:noVBand="0"/>
      </w:tblPr>
      <w:tblGrid>
        <w:gridCol w:w="864"/>
        <w:gridCol w:w="3000"/>
        <w:gridCol w:w="1188"/>
        <w:gridCol w:w="4365"/>
      </w:tblGrid>
      <w:tr w:rsidR="007D5BD0" w14:paraId="49A2685B" w14:textId="77777777" w:rsidTr="007D5BD0">
        <w:trPr>
          <w:cantSplit/>
        </w:trPr>
        <w:tc>
          <w:tcPr>
            <w:tcW w:w="864" w:type="dxa"/>
            <w:tcBorders>
              <w:top w:val="single" w:sz="12" w:space="0" w:color="auto"/>
              <w:left w:val="single" w:sz="12" w:space="0" w:color="auto"/>
              <w:bottom w:val="single" w:sz="6" w:space="0" w:color="auto"/>
              <w:right w:val="single" w:sz="6" w:space="0" w:color="auto"/>
            </w:tcBorders>
          </w:tcPr>
          <w:p w14:paraId="028DC6FC" w14:textId="77777777" w:rsidR="007D5BD0" w:rsidRDefault="007D5BD0" w:rsidP="007D5BD0">
            <w:pPr>
              <w:jc w:val="center"/>
            </w:pPr>
            <w:r>
              <w:t>[2:0]</w:t>
            </w:r>
          </w:p>
          <w:p w14:paraId="14176D6B" w14:textId="77777777" w:rsidR="007D5BD0" w:rsidRDefault="007D5BD0" w:rsidP="007D5BD0">
            <w:pPr>
              <w:jc w:val="center"/>
            </w:pPr>
          </w:p>
        </w:tc>
        <w:tc>
          <w:tcPr>
            <w:tcW w:w="3000" w:type="dxa"/>
            <w:tcBorders>
              <w:top w:val="single" w:sz="12" w:space="0" w:color="auto"/>
              <w:left w:val="single" w:sz="6" w:space="0" w:color="auto"/>
              <w:bottom w:val="single" w:sz="6" w:space="0" w:color="auto"/>
              <w:right w:val="single" w:sz="6" w:space="0" w:color="auto"/>
            </w:tcBorders>
          </w:tcPr>
          <w:p w14:paraId="61CD5A5E" w14:textId="77777777" w:rsidR="007D5BD0" w:rsidRDefault="007D5BD0" w:rsidP="007D5BD0">
            <w:r>
              <w:t>Base Address Type</w:t>
            </w:r>
          </w:p>
        </w:tc>
        <w:tc>
          <w:tcPr>
            <w:tcW w:w="1188" w:type="dxa"/>
            <w:tcBorders>
              <w:top w:val="single" w:sz="12" w:space="0" w:color="auto"/>
              <w:left w:val="single" w:sz="6" w:space="0" w:color="auto"/>
              <w:bottom w:val="single" w:sz="6" w:space="0" w:color="auto"/>
              <w:right w:val="single" w:sz="6" w:space="0" w:color="auto"/>
            </w:tcBorders>
          </w:tcPr>
          <w:p w14:paraId="1E10B758" w14:textId="77777777" w:rsidR="007D5BD0" w:rsidRDefault="007D5BD0" w:rsidP="007D5BD0">
            <w:pPr>
              <w:jc w:val="center"/>
            </w:pPr>
            <w:r>
              <w:t>0x0</w:t>
            </w:r>
          </w:p>
        </w:tc>
        <w:tc>
          <w:tcPr>
            <w:tcW w:w="4365" w:type="dxa"/>
            <w:tcBorders>
              <w:top w:val="single" w:sz="12" w:space="0" w:color="auto"/>
              <w:left w:val="single" w:sz="6" w:space="0" w:color="auto"/>
              <w:bottom w:val="single" w:sz="6" w:space="0" w:color="auto"/>
              <w:right w:val="single" w:sz="12" w:space="0" w:color="auto"/>
            </w:tcBorders>
          </w:tcPr>
          <w:p w14:paraId="025673BA" w14:textId="77777777" w:rsidR="007D5BD0" w:rsidRDefault="007D5BD0" w:rsidP="007D5BD0">
            <w:r>
              <w:t xml:space="preserve">Indicates that base address register 1 corresponds to a memory device </w:t>
            </w:r>
            <w:r>
              <w:rPr>
                <w:b/>
              </w:rPr>
              <w:t>(read only)</w:t>
            </w:r>
          </w:p>
        </w:tc>
      </w:tr>
      <w:tr w:rsidR="007D5BD0" w14:paraId="5B3E1AE2" w14:textId="77777777" w:rsidTr="007D5BD0">
        <w:trPr>
          <w:cantSplit/>
        </w:trPr>
        <w:tc>
          <w:tcPr>
            <w:tcW w:w="864" w:type="dxa"/>
            <w:tcBorders>
              <w:top w:val="single" w:sz="6" w:space="0" w:color="auto"/>
              <w:left w:val="single" w:sz="12" w:space="0" w:color="auto"/>
              <w:bottom w:val="single" w:sz="6" w:space="0" w:color="auto"/>
              <w:right w:val="single" w:sz="6" w:space="0" w:color="auto"/>
            </w:tcBorders>
          </w:tcPr>
          <w:p w14:paraId="768A5754" w14:textId="77777777" w:rsidR="007D5BD0" w:rsidRDefault="007D5BD0" w:rsidP="007D5BD0">
            <w:pPr>
              <w:jc w:val="center"/>
            </w:pPr>
            <w:r>
              <w:t>[3]</w:t>
            </w:r>
          </w:p>
          <w:p w14:paraId="3445346B" w14:textId="77777777" w:rsidR="007D5BD0" w:rsidRDefault="007D5BD0" w:rsidP="007D5BD0">
            <w:pPr>
              <w:jc w:val="center"/>
            </w:pPr>
          </w:p>
        </w:tc>
        <w:tc>
          <w:tcPr>
            <w:tcW w:w="3000" w:type="dxa"/>
            <w:tcBorders>
              <w:top w:val="single" w:sz="6" w:space="0" w:color="auto"/>
              <w:left w:val="single" w:sz="6" w:space="0" w:color="auto"/>
              <w:bottom w:val="single" w:sz="6" w:space="0" w:color="auto"/>
              <w:right w:val="single" w:sz="6" w:space="0" w:color="auto"/>
            </w:tcBorders>
          </w:tcPr>
          <w:p w14:paraId="5DF8ACEF" w14:textId="77777777" w:rsidR="007D5BD0" w:rsidRDefault="007D5BD0" w:rsidP="007D5BD0">
            <w:r>
              <w:t>Memory Space pre-fetchable</w:t>
            </w:r>
          </w:p>
        </w:tc>
        <w:tc>
          <w:tcPr>
            <w:tcW w:w="1188" w:type="dxa"/>
            <w:tcBorders>
              <w:top w:val="single" w:sz="6" w:space="0" w:color="auto"/>
              <w:left w:val="single" w:sz="6" w:space="0" w:color="auto"/>
              <w:bottom w:val="single" w:sz="6" w:space="0" w:color="auto"/>
              <w:right w:val="single" w:sz="6" w:space="0" w:color="auto"/>
            </w:tcBorders>
          </w:tcPr>
          <w:p w14:paraId="280F3247" w14:textId="77777777" w:rsidR="007D5BD0" w:rsidRDefault="007D5BD0" w:rsidP="007D5BD0">
            <w:pPr>
              <w:jc w:val="center"/>
            </w:pPr>
            <w:r>
              <w:t>1</w:t>
            </w:r>
          </w:p>
          <w:p w14:paraId="6A08A562" w14:textId="77777777" w:rsidR="007D5BD0" w:rsidRDefault="007D5BD0" w:rsidP="007D5BD0">
            <w:pPr>
              <w:jc w:val="center"/>
            </w:pPr>
          </w:p>
        </w:tc>
        <w:tc>
          <w:tcPr>
            <w:tcW w:w="4365" w:type="dxa"/>
            <w:tcBorders>
              <w:top w:val="single" w:sz="6" w:space="0" w:color="auto"/>
              <w:left w:val="single" w:sz="6" w:space="0" w:color="auto"/>
              <w:bottom w:val="single" w:sz="6" w:space="0" w:color="auto"/>
              <w:right w:val="single" w:sz="12" w:space="0" w:color="auto"/>
            </w:tcBorders>
          </w:tcPr>
          <w:p w14:paraId="68BD8767" w14:textId="77777777" w:rsidR="007D5BD0" w:rsidRDefault="007D5BD0" w:rsidP="007D5BD0">
            <w:pPr>
              <w:spacing w:after="120"/>
            </w:pPr>
            <w:r>
              <w:t>Linear Memory Window 1 is pre-fetchable</w:t>
            </w:r>
          </w:p>
          <w:p w14:paraId="0AE3ABAF" w14:textId="541588DC" w:rsidR="007D5BD0" w:rsidRDefault="007D5BD0" w:rsidP="00DD716D">
            <w:pPr>
              <w:spacing w:after="120"/>
            </w:pPr>
            <w:r>
              <w:rPr>
                <w:b/>
              </w:rPr>
              <w:t>(read only)</w:t>
            </w:r>
          </w:p>
        </w:tc>
      </w:tr>
      <w:tr w:rsidR="007D5BD0" w14:paraId="56C5824F" w14:textId="77777777" w:rsidTr="007D5BD0">
        <w:trPr>
          <w:cantSplit/>
        </w:trPr>
        <w:tc>
          <w:tcPr>
            <w:tcW w:w="864" w:type="dxa"/>
            <w:tcBorders>
              <w:top w:val="single" w:sz="6" w:space="0" w:color="auto"/>
              <w:left w:val="single" w:sz="12" w:space="0" w:color="auto"/>
              <w:bottom w:val="single" w:sz="6" w:space="0" w:color="auto"/>
              <w:right w:val="single" w:sz="6" w:space="0" w:color="auto"/>
            </w:tcBorders>
          </w:tcPr>
          <w:p w14:paraId="789A46C9" w14:textId="77777777" w:rsidR="007D5BD0" w:rsidRDefault="007D5BD0" w:rsidP="007D5BD0">
            <w:pPr>
              <w:jc w:val="center"/>
            </w:pPr>
            <w:r>
              <w:t>[31:22]</w:t>
            </w:r>
          </w:p>
          <w:p w14:paraId="519A826E" w14:textId="77777777" w:rsidR="007D5BD0" w:rsidRDefault="007D5BD0" w:rsidP="007D5BD0">
            <w:pPr>
              <w:jc w:val="center"/>
            </w:pPr>
            <w:r>
              <w:t>[31:23]</w:t>
            </w:r>
          </w:p>
          <w:p w14:paraId="2F8AA814" w14:textId="77777777" w:rsidR="007D5BD0" w:rsidRDefault="007D5BD0" w:rsidP="007D5BD0">
            <w:pPr>
              <w:jc w:val="center"/>
            </w:pPr>
            <w:r>
              <w:t>[31:24]</w:t>
            </w:r>
          </w:p>
          <w:p w14:paraId="755ED33D" w14:textId="77777777" w:rsidR="007D5BD0" w:rsidRDefault="007D5BD0" w:rsidP="007D5BD0">
            <w:pPr>
              <w:jc w:val="center"/>
            </w:pPr>
            <w:r>
              <w:t>[31:25]</w:t>
            </w:r>
          </w:p>
        </w:tc>
        <w:tc>
          <w:tcPr>
            <w:tcW w:w="3000" w:type="dxa"/>
            <w:tcBorders>
              <w:top w:val="single" w:sz="6" w:space="0" w:color="auto"/>
              <w:left w:val="single" w:sz="6" w:space="0" w:color="auto"/>
              <w:bottom w:val="single" w:sz="6" w:space="0" w:color="auto"/>
              <w:right w:val="single" w:sz="6" w:space="0" w:color="auto"/>
            </w:tcBorders>
          </w:tcPr>
          <w:p w14:paraId="51DAD268" w14:textId="77777777" w:rsidR="007D5BD0" w:rsidRDefault="007D5BD0" w:rsidP="007D5BD0">
            <w:r>
              <w:t>Base Address 1    CP[31:30] = 00</w:t>
            </w:r>
          </w:p>
          <w:p w14:paraId="52C6B460" w14:textId="77777777" w:rsidR="007D5BD0" w:rsidRDefault="007D5BD0" w:rsidP="007D5BD0">
            <w:r>
              <w:t>Base Address 1    CP[31:30] = 01</w:t>
            </w:r>
          </w:p>
          <w:p w14:paraId="2C02A37D" w14:textId="77777777" w:rsidR="007D5BD0" w:rsidRDefault="007D5BD0" w:rsidP="007D5BD0">
            <w:r>
              <w:t>Base Address 1    CP[31:30] = 10</w:t>
            </w:r>
          </w:p>
          <w:p w14:paraId="7C46B95D" w14:textId="77777777" w:rsidR="007D5BD0" w:rsidRDefault="007D5BD0" w:rsidP="007D5BD0">
            <w:r>
              <w:t>Base Address 1    CP[31:30] = 11</w:t>
            </w:r>
          </w:p>
        </w:tc>
        <w:tc>
          <w:tcPr>
            <w:tcW w:w="1188" w:type="dxa"/>
            <w:tcBorders>
              <w:top w:val="single" w:sz="6" w:space="0" w:color="auto"/>
              <w:left w:val="single" w:sz="6" w:space="0" w:color="auto"/>
              <w:bottom w:val="single" w:sz="6" w:space="0" w:color="auto"/>
              <w:right w:val="single" w:sz="6" w:space="0" w:color="auto"/>
            </w:tcBorders>
          </w:tcPr>
          <w:p w14:paraId="40422583" w14:textId="77777777" w:rsidR="007D5BD0" w:rsidRDefault="007D5BD0" w:rsidP="007D5BD0">
            <w:pPr>
              <w:jc w:val="center"/>
            </w:pPr>
          </w:p>
        </w:tc>
        <w:tc>
          <w:tcPr>
            <w:tcW w:w="4365" w:type="dxa"/>
            <w:tcBorders>
              <w:top w:val="single" w:sz="6" w:space="0" w:color="auto"/>
              <w:left w:val="single" w:sz="6" w:space="0" w:color="auto"/>
              <w:bottom w:val="single" w:sz="6" w:space="0" w:color="auto"/>
              <w:right w:val="single" w:sz="12" w:space="0" w:color="auto"/>
            </w:tcBorders>
          </w:tcPr>
          <w:p w14:paraId="44A5EED4" w14:textId="77777777" w:rsidR="007D5BD0" w:rsidRDefault="007D5BD0" w:rsidP="007D5BD0">
            <w:r>
              <w:t>Address decode for 4 megabytes</w:t>
            </w:r>
          </w:p>
          <w:p w14:paraId="2CC8057F" w14:textId="77777777" w:rsidR="007D5BD0" w:rsidRDefault="007D5BD0" w:rsidP="007D5BD0">
            <w:r>
              <w:t>Address decode for 8 megabytes</w:t>
            </w:r>
          </w:p>
          <w:p w14:paraId="1087A1BF" w14:textId="77777777" w:rsidR="007D5BD0" w:rsidRDefault="007D5BD0" w:rsidP="007D5BD0">
            <w:r>
              <w:t>Address decode for 16 megabytes</w:t>
            </w:r>
          </w:p>
          <w:p w14:paraId="3E54D03D" w14:textId="77777777" w:rsidR="007D5BD0" w:rsidRDefault="007D5BD0" w:rsidP="007D5BD0">
            <w:pPr>
              <w:spacing w:after="120"/>
            </w:pPr>
            <w:r>
              <w:t>Address decode for 32 megabytes</w:t>
            </w:r>
          </w:p>
        </w:tc>
      </w:tr>
    </w:tbl>
    <w:p w14:paraId="7224FBD8" w14:textId="77777777" w:rsidR="007D5BD0" w:rsidRDefault="007D5BD0" w:rsidP="007D5BD0">
      <w:pPr>
        <w:pStyle w:val="Heading3"/>
      </w:pPr>
      <w:r>
        <w:br w:type="page"/>
      </w:r>
      <w:r>
        <w:lastRenderedPageBreak/>
        <w:t>4.3.3</w:t>
      </w:r>
      <w:r>
        <w:tab/>
        <w:t xml:space="preserve">PCI Base Address Register 2 (18h)  </w:t>
      </w:r>
    </w:p>
    <w:p w14:paraId="0FDE83EF" w14:textId="77777777" w:rsidR="007D5BD0" w:rsidRDefault="007D5BD0" w:rsidP="007D5BD0">
      <w:pPr>
        <w:pStyle w:val="NormalIndent"/>
        <w:ind w:left="0"/>
        <w:rPr>
          <w:rFonts w:ascii="Times New Roman" w:hAnsi="Times New Roman"/>
          <w:b/>
        </w:rPr>
      </w:pPr>
      <w:r>
        <w:rPr>
          <w:rFonts w:ascii="Times New Roman" w:hAnsi="Times New Roman"/>
          <w:b/>
        </w:rPr>
        <w:t>Type: PCI configuration read write</w:t>
      </w:r>
    </w:p>
    <w:p w14:paraId="6678220B" w14:textId="77777777" w:rsidR="007D5BD0" w:rsidRDefault="007D5BD0" w:rsidP="007D5BD0">
      <w:pPr>
        <w:pStyle w:val="NormalIndent"/>
        <w:ind w:left="0"/>
        <w:jc w:val="both"/>
        <w:rPr>
          <w:rFonts w:ascii="Times New Roman" w:hAnsi="Times New Roman"/>
        </w:rPr>
      </w:pPr>
      <w:r>
        <w:rPr>
          <w:rFonts w:ascii="Times New Roman" w:hAnsi="Times New Roman"/>
        </w:rPr>
        <w:t>This base address register requests 4 KB of memory. It corresponds to the starting address of the X-Y memory window for drawing engine. When this register is written, XYW_AD will also be written.</w:t>
      </w:r>
    </w:p>
    <w:p w14:paraId="29BEDF02" w14:textId="77777777" w:rsidR="007D5BD0" w:rsidRDefault="007D5BD0" w:rsidP="007D5BD0">
      <w:r>
        <w:object w:dxaOrig="6877" w:dyaOrig="680" w14:anchorId="36C072B9">
          <v:shape id="_x0000_i1041" type="#_x0000_t75" style="width:333.45pt;height:32.5pt" o:ole="">
            <v:imagedata r:id="rId42" o:title=""/>
          </v:shape>
          <o:OLEObject Type="Embed" ProgID="MSDraw" ShapeID="_x0000_i1041" DrawAspect="Content" ObjectID="_1342457288" r:id="rId43">
            <o:FieldCodes>\* MERGEFORMAT</o:FieldCodes>
          </o:OLEObject>
        </w:object>
      </w:r>
      <w:r>
        <w:t xml:space="preserve"> </w:t>
      </w:r>
    </w:p>
    <w:p w14:paraId="1A7E0F7E" w14:textId="77777777" w:rsidR="007D5BD0" w:rsidRDefault="007D5BD0" w:rsidP="007D5BD0">
      <w:pPr>
        <w:pStyle w:val="NormalIndent"/>
        <w:rPr>
          <w:rFonts w:ascii="Times New Roman" w:hAnsi="Times New Roman"/>
        </w:rPr>
      </w:pPr>
    </w:p>
    <w:tbl>
      <w:tblPr>
        <w:tblW w:w="0" w:type="auto"/>
        <w:tblInd w:w="108" w:type="dxa"/>
        <w:tblLayout w:type="fixed"/>
        <w:tblLook w:val="0000" w:firstRow="0" w:lastRow="0" w:firstColumn="0" w:lastColumn="0" w:noHBand="0" w:noVBand="0"/>
      </w:tblPr>
      <w:tblGrid>
        <w:gridCol w:w="912"/>
        <w:gridCol w:w="2963"/>
        <w:gridCol w:w="1208"/>
        <w:gridCol w:w="3532"/>
      </w:tblGrid>
      <w:tr w:rsidR="007D5BD0" w14:paraId="1F8062B2" w14:textId="77777777" w:rsidTr="007D5BD0">
        <w:trPr>
          <w:cantSplit/>
        </w:trPr>
        <w:tc>
          <w:tcPr>
            <w:tcW w:w="912" w:type="dxa"/>
            <w:tcBorders>
              <w:top w:val="single" w:sz="12" w:space="0" w:color="auto"/>
              <w:left w:val="single" w:sz="12" w:space="0" w:color="auto"/>
              <w:bottom w:val="single" w:sz="12" w:space="0" w:color="auto"/>
              <w:right w:val="single" w:sz="6" w:space="0" w:color="auto"/>
            </w:tcBorders>
          </w:tcPr>
          <w:p w14:paraId="71251E5A" w14:textId="77777777" w:rsidR="007D5BD0" w:rsidRDefault="007D5BD0" w:rsidP="007D5BD0">
            <w:pPr>
              <w:rPr>
                <w:b/>
              </w:rPr>
            </w:pPr>
            <w:bookmarkStart w:id="61" w:name="_Toc332687501"/>
            <w:r>
              <w:rPr>
                <w:b/>
              </w:rPr>
              <w:t>Bits</w:t>
            </w:r>
            <w:bookmarkEnd w:id="61"/>
          </w:p>
        </w:tc>
        <w:tc>
          <w:tcPr>
            <w:tcW w:w="2963" w:type="dxa"/>
            <w:tcBorders>
              <w:top w:val="single" w:sz="12" w:space="0" w:color="auto"/>
              <w:left w:val="single" w:sz="6" w:space="0" w:color="auto"/>
              <w:bottom w:val="single" w:sz="12" w:space="0" w:color="auto"/>
              <w:right w:val="single" w:sz="6" w:space="0" w:color="auto"/>
            </w:tcBorders>
          </w:tcPr>
          <w:p w14:paraId="380A4AC6" w14:textId="77777777" w:rsidR="007D5BD0" w:rsidRDefault="007D5BD0" w:rsidP="007D5BD0">
            <w:pPr>
              <w:rPr>
                <w:b/>
              </w:rPr>
            </w:pPr>
            <w:bookmarkStart w:id="62" w:name="_Toc332687502"/>
            <w:r>
              <w:rPr>
                <w:b/>
              </w:rPr>
              <w:t>Name</w:t>
            </w:r>
            <w:bookmarkEnd w:id="62"/>
          </w:p>
        </w:tc>
        <w:tc>
          <w:tcPr>
            <w:tcW w:w="1208" w:type="dxa"/>
            <w:tcBorders>
              <w:top w:val="single" w:sz="12" w:space="0" w:color="auto"/>
              <w:left w:val="single" w:sz="6" w:space="0" w:color="auto"/>
              <w:bottom w:val="single" w:sz="12" w:space="0" w:color="auto"/>
              <w:right w:val="single" w:sz="6" w:space="0" w:color="auto"/>
            </w:tcBorders>
          </w:tcPr>
          <w:p w14:paraId="7DE34CF1" w14:textId="77777777" w:rsidR="007D5BD0" w:rsidRDefault="007D5BD0" w:rsidP="007D5BD0">
            <w:pPr>
              <w:rPr>
                <w:b/>
              </w:rPr>
            </w:pPr>
            <w:bookmarkStart w:id="63" w:name="_Toc332687503"/>
            <w:r>
              <w:rPr>
                <w:b/>
              </w:rPr>
              <w:t>Default</w:t>
            </w:r>
            <w:bookmarkEnd w:id="63"/>
          </w:p>
        </w:tc>
        <w:tc>
          <w:tcPr>
            <w:tcW w:w="3532" w:type="dxa"/>
            <w:tcBorders>
              <w:top w:val="single" w:sz="12" w:space="0" w:color="auto"/>
              <w:left w:val="single" w:sz="6" w:space="0" w:color="auto"/>
              <w:bottom w:val="single" w:sz="12" w:space="0" w:color="auto"/>
              <w:right w:val="single" w:sz="12" w:space="0" w:color="auto"/>
            </w:tcBorders>
          </w:tcPr>
          <w:p w14:paraId="140BB08A" w14:textId="77777777" w:rsidR="007D5BD0" w:rsidRDefault="007D5BD0" w:rsidP="007D5BD0">
            <w:pPr>
              <w:rPr>
                <w:b/>
              </w:rPr>
            </w:pPr>
            <w:bookmarkStart w:id="64" w:name="_Toc332687504"/>
            <w:r>
              <w:rPr>
                <w:b/>
              </w:rPr>
              <w:t>Function</w:t>
            </w:r>
            <w:bookmarkEnd w:id="64"/>
          </w:p>
        </w:tc>
      </w:tr>
      <w:tr w:rsidR="007D5BD0" w14:paraId="5630E3B3" w14:textId="77777777" w:rsidTr="007D5BD0">
        <w:trPr>
          <w:cantSplit/>
        </w:trPr>
        <w:tc>
          <w:tcPr>
            <w:tcW w:w="912" w:type="dxa"/>
            <w:tcBorders>
              <w:left w:val="single" w:sz="12" w:space="0" w:color="auto"/>
              <w:bottom w:val="single" w:sz="6" w:space="0" w:color="auto"/>
              <w:right w:val="single" w:sz="6" w:space="0" w:color="auto"/>
            </w:tcBorders>
          </w:tcPr>
          <w:p w14:paraId="1B5701DC" w14:textId="77777777" w:rsidR="007D5BD0" w:rsidRDefault="007D5BD0" w:rsidP="007D5BD0">
            <w:r>
              <w:t>[3:0]</w:t>
            </w:r>
          </w:p>
          <w:p w14:paraId="73EF1B6D" w14:textId="77777777" w:rsidR="007D5BD0" w:rsidRDefault="007D5BD0" w:rsidP="007D5BD0"/>
        </w:tc>
        <w:tc>
          <w:tcPr>
            <w:tcW w:w="2963" w:type="dxa"/>
            <w:tcBorders>
              <w:left w:val="single" w:sz="6" w:space="0" w:color="auto"/>
              <w:bottom w:val="single" w:sz="6" w:space="0" w:color="auto"/>
              <w:right w:val="single" w:sz="6" w:space="0" w:color="auto"/>
            </w:tcBorders>
          </w:tcPr>
          <w:p w14:paraId="36FC21E1" w14:textId="77777777" w:rsidR="007D5BD0" w:rsidRDefault="007D5BD0" w:rsidP="007D5BD0">
            <w:r>
              <w:t>Base Address Type</w:t>
            </w:r>
          </w:p>
        </w:tc>
        <w:tc>
          <w:tcPr>
            <w:tcW w:w="1208" w:type="dxa"/>
            <w:tcBorders>
              <w:left w:val="single" w:sz="6" w:space="0" w:color="auto"/>
              <w:bottom w:val="single" w:sz="6" w:space="0" w:color="auto"/>
              <w:right w:val="single" w:sz="6" w:space="0" w:color="auto"/>
            </w:tcBorders>
          </w:tcPr>
          <w:p w14:paraId="01AC8331" w14:textId="77777777" w:rsidR="007D5BD0" w:rsidRDefault="007D5BD0" w:rsidP="007D5BD0">
            <w:r>
              <w:t>0x0</w:t>
            </w:r>
          </w:p>
        </w:tc>
        <w:tc>
          <w:tcPr>
            <w:tcW w:w="3532" w:type="dxa"/>
            <w:tcBorders>
              <w:left w:val="single" w:sz="6" w:space="0" w:color="auto"/>
              <w:bottom w:val="single" w:sz="6" w:space="0" w:color="auto"/>
              <w:right w:val="single" w:sz="12" w:space="0" w:color="auto"/>
            </w:tcBorders>
          </w:tcPr>
          <w:p w14:paraId="5231A918" w14:textId="77777777" w:rsidR="007D5BD0" w:rsidRDefault="007D5BD0" w:rsidP="007D5BD0">
            <w:pPr>
              <w:spacing w:after="120"/>
            </w:pPr>
            <w:r>
              <w:t xml:space="preserve">Indicates that base address register 2 corresponds to a non prefetchable memory device </w:t>
            </w:r>
            <w:r>
              <w:rPr>
                <w:b/>
              </w:rPr>
              <w:t>(read only)</w:t>
            </w:r>
          </w:p>
        </w:tc>
      </w:tr>
      <w:tr w:rsidR="007D5BD0" w14:paraId="1CAE0564" w14:textId="77777777" w:rsidTr="007D5BD0">
        <w:trPr>
          <w:cantSplit/>
        </w:trPr>
        <w:tc>
          <w:tcPr>
            <w:tcW w:w="912" w:type="dxa"/>
            <w:tcBorders>
              <w:top w:val="single" w:sz="6" w:space="0" w:color="auto"/>
              <w:left w:val="single" w:sz="12" w:space="0" w:color="auto"/>
              <w:bottom w:val="single" w:sz="6" w:space="0" w:color="auto"/>
              <w:right w:val="single" w:sz="6" w:space="0" w:color="auto"/>
            </w:tcBorders>
          </w:tcPr>
          <w:p w14:paraId="2C9C1CAD" w14:textId="77777777" w:rsidR="007D5BD0" w:rsidRDefault="007D5BD0" w:rsidP="007D5BD0">
            <w:pPr>
              <w:jc w:val="center"/>
            </w:pPr>
            <w:r>
              <w:t>[31:12]</w:t>
            </w:r>
          </w:p>
        </w:tc>
        <w:tc>
          <w:tcPr>
            <w:tcW w:w="2963" w:type="dxa"/>
            <w:tcBorders>
              <w:top w:val="single" w:sz="6" w:space="0" w:color="auto"/>
              <w:left w:val="single" w:sz="6" w:space="0" w:color="auto"/>
              <w:bottom w:val="single" w:sz="6" w:space="0" w:color="auto"/>
              <w:right w:val="single" w:sz="6" w:space="0" w:color="auto"/>
            </w:tcBorders>
          </w:tcPr>
          <w:p w14:paraId="7C04D9BB" w14:textId="77777777" w:rsidR="007D5BD0" w:rsidRDefault="007D5BD0" w:rsidP="007D5BD0">
            <w:r>
              <w:t xml:space="preserve">Base Address 2 </w:t>
            </w:r>
          </w:p>
        </w:tc>
        <w:tc>
          <w:tcPr>
            <w:tcW w:w="1208" w:type="dxa"/>
            <w:tcBorders>
              <w:top w:val="single" w:sz="6" w:space="0" w:color="auto"/>
              <w:left w:val="single" w:sz="6" w:space="0" w:color="auto"/>
              <w:bottom w:val="single" w:sz="6" w:space="0" w:color="auto"/>
              <w:right w:val="single" w:sz="6" w:space="0" w:color="auto"/>
            </w:tcBorders>
          </w:tcPr>
          <w:p w14:paraId="6121E6AC" w14:textId="77777777" w:rsidR="007D5BD0" w:rsidRDefault="007D5BD0" w:rsidP="007D5BD0">
            <w:pPr>
              <w:jc w:val="center"/>
            </w:pPr>
          </w:p>
        </w:tc>
        <w:tc>
          <w:tcPr>
            <w:tcW w:w="3532" w:type="dxa"/>
            <w:tcBorders>
              <w:top w:val="single" w:sz="6" w:space="0" w:color="auto"/>
              <w:left w:val="single" w:sz="6" w:space="0" w:color="auto"/>
              <w:bottom w:val="single" w:sz="6" w:space="0" w:color="auto"/>
              <w:right w:val="single" w:sz="12" w:space="0" w:color="auto"/>
            </w:tcBorders>
          </w:tcPr>
          <w:p w14:paraId="6C9B4B8B" w14:textId="77777777" w:rsidR="007D5BD0" w:rsidRDefault="007D5BD0" w:rsidP="007D5BD0">
            <w:r>
              <w:t>Address decode for 4 kilobytes</w:t>
            </w:r>
          </w:p>
        </w:tc>
      </w:tr>
    </w:tbl>
    <w:p w14:paraId="5B118466" w14:textId="77777777" w:rsidR="007D5BD0" w:rsidRDefault="007D5BD0" w:rsidP="007D5BD0"/>
    <w:p w14:paraId="4A112A4D" w14:textId="77777777" w:rsidR="007D5BD0" w:rsidRDefault="007D5BD0" w:rsidP="007D5BD0">
      <w:pPr>
        <w:pStyle w:val="Heading3"/>
      </w:pPr>
      <w:r>
        <w:t>4.3.4</w:t>
      </w:r>
      <w:r>
        <w:tab/>
        <w:t xml:space="preserve">PCI Base Address Register 3 (20h)  </w:t>
      </w:r>
    </w:p>
    <w:p w14:paraId="0F909F5F" w14:textId="77777777" w:rsidR="007D5BD0" w:rsidRDefault="007D5BD0" w:rsidP="007D5BD0">
      <w:pPr>
        <w:pStyle w:val="NormalIndent"/>
        <w:ind w:left="0"/>
        <w:rPr>
          <w:rFonts w:ascii="Times New Roman" w:hAnsi="Times New Roman"/>
          <w:b/>
        </w:rPr>
      </w:pPr>
      <w:r>
        <w:rPr>
          <w:rFonts w:ascii="Times New Roman" w:hAnsi="Times New Roman"/>
          <w:b/>
        </w:rPr>
        <w:t>Type: PCI configuration read write</w:t>
      </w:r>
    </w:p>
    <w:p w14:paraId="3A3EB95B" w14:textId="7ED82BEC" w:rsidR="007D5BD0" w:rsidRDefault="007D5BD0" w:rsidP="007D5BD0">
      <w:pPr>
        <w:pStyle w:val="NormalIndent"/>
        <w:ind w:left="0"/>
        <w:jc w:val="both"/>
        <w:rPr>
          <w:rFonts w:ascii="Times New Roman" w:hAnsi="Times New Roman"/>
        </w:rPr>
      </w:pPr>
      <w:r>
        <w:rPr>
          <w:rFonts w:ascii="Times New Roman" w:hAnsi="Times New Roman"/>
        </w:rPr>
        <w:t xml:space="preserve">This base address register requests 64 kilobytes of memory space for the memory mapped </w:t>
      </w:r>
      <w:r w:rsidR="00744718">
        <w:rPr>
          <w:rFonts w:ascii="Times New Roman" w:hAnsi="Times New Roman"/>
        </w:rPr>
        <w:t>GPLGPU</w:t>
      </w:r>
      <w:r>
        <w:rPr>
          <w:rFonts w:ascii="Times New Roman" w:hAnsi="Times New Roman"/>
          <w:vertAlign w:val="superscript"/>
        </w:rPr>
        <w:t xml:space="preserve"> </w:t>
      </w:r>
      <w:r>
        <w:rPr>
          <w:rFonts w:ascii="Times New Roman" w:hAnsi="Times New Roman"/>
        </w:rPr>
        <w:t>registers.  When this register is written, the write will also occur to RBASE_G, the base address of the Global register block. The following registers will also be loaded:</w:t>
      </w:r>
    </w:p>
    <w:p w14:paraId="1359BA98" w14:textId="77777777" w:rsidR="007D5BD0" w:rsidRDefault="007D5BD0" w:rsidP="007D5BD0">
      <w:pPr>
        <w:pStyle w:val="NormalIndent"/>
        <w:ind w:left="0"/>
        <w:jc w:val="both"/>
        <w:rPr>
          <w:rFonts w:ascii="Times New Roman" w:hAnsi="Times New Roman"/>
        </w:rPr>
      </w:pPr>
      <w:r>
        <w:rPr>
          <w:rFonts w:ascii="Times New Roman" w:hAnsi="Times New Roman"/>
        </w:rPr>
        <w:t>RBASE_W will be loaded with the value in RBASE_G plus 8 kilobytes</w:t>
      </w:r>
    </w:p>
    <w:p w14:paraId="74580739" w14:textId="77777777" w:rsidR="007D5BD0" w:rsidRDefault="007D5BD0" w:rsidP="007D5BD0">
      <w:pPr>
        <w:pStyle w:val="NormalIndent"/>
        <w:ind w:left="0"/>
        <w:jc w:val="both"/>
        <w:rPr>
          <w:rFonts w:ascii="Times New Roman" w:hAnsi="Times New Roman"/>
        </w:rPr>
      </w:pPr>
      <w:r>
        <w:rPr>
          <w:rFonts w:ascii="Times New Roman" w:hAnsi="Times New Roman"/>
        </w:rPr>
        <w:t>RBASE_D will be loaded with the value in RBASE_G plus 16 kilobytes</w:t>
      </w:r>
    </w:p>
    <w:p w14:paraId="701A03C6" w14:textId="77777777" w:rsidR="007D5BD0" w:rsidRDefault="007D5BD0" w:rsidP="007D5BD0">
      <w:pPr>
        <w:pStyle w:val="NormalIndent"/>
        <w:ind w:left="0"/>
        <w:jc w:val="both"/>
        <w:rPr>
          <w:rFonts w:ascii="Times New Roman" w:hAnsi="Times New Roman"/>
        </w:rPr>
      </w:pPr>
      <w:r>
        <w:rPr>
          <w:rFonts w:ascii="Times New Roman" w:hAnsi="Times New Roman"/>
        </w:rPr>
        <w:t>RBASE_I will be loaded with the value in RBASE_G plus 32 kilobytes</w:t>
      </w:r>
    </w:p>
    <w:p w14:paraId="310FBCB0" w14:textId="77777777" w:rsidR="007D5BD0" w:rsidRDefault="007D5BD0" w:rsidP="007D5BD0">
      <w:pPr>
        <w:pStyle w:val="NormalIndent"/>
        <w:ind w:left="0"/>
        <w:jc w:val="both"/>
        <w:rPr>
          <w:rFonts w:ascii="Times New Roman" w:hAnsi="Times New Roman"/>
        </w:rPr>
      </w:pPr>
    </w:p>
    <w:p w14:paraId="43C68C38" w14:textId="77777777" w:rsidR="007D5BD0" w:rsidRDefault="007D5BD0" w:rsidP="007D5BD0">
      <w:r>
        <w:object w:dxaOrig="6877" w:dyaOrig="677" w14:anchorId="0FFDFD0D">
          <v:shape id="_x0000_i1042" type="#_x0000_t75" style="width:333.45pt;height:33pt" o:ole="">
            <v:imagedata r:id="rId44" o:title=""/>
          </v:shape>
          <o:OLEObject Type="Embed" ProgID="MSDraw" ShapeID="_x0000_i1042" DrawAspect="Content" ObjectID="_1342457289" r:id="rId45">
            <o:FieldCodes>\* MERGEFORMAT</o:FieldCodes>
          </o:OLEObject>
        </w:object>
      </w:r>
      <w:r>
        <w:t xml:space="preserve"> </w:t>
      </w:r>
    </w:p>
    <w:p w14:paraId="32FE29D8" w14:textId="77777777" w:rsidR="007D5BD0" w:rsidRDefault="007D5BD0" w:rsidP="007D5BD0">
      <w:pPr>
        <w:pStyle w:val="NormalIndent"/>
        <w:rPr>
          <w:rFonts w:ascii="Times New Roman" w:hAnsi="Times New Roman"/>
        </w:rPr>
      </w:pPr>
    </w:p>
    <w:tbl>
      <w:tblPr>
        <w:tblW w:w="0" w:type="auto"/>
        <w:tblInd w:w="108" w:type="dxa"/>
        <w:tblLayout w:type="fixed"/>
        <w:tblLook w:val="0000" w:firstRow="0" w:lastRow="0" w:firstColumn="0" w:lastColumn="0" w:noHBand="0" w:noVBand="0"/>
      </w:tblPr>
      <w:tblGrid>
        <w:gridCol w:w="913"/>
        <w:gridCol w:w="2963"/>
        <w:gridCol w:w="1197"/>
        <w:gridCol w:w="3627"/>
      </w:tblGrid>
      <w:tr w:rsidR="007D5BD0" w14:paraId="044635D6" w14:textId="77777777" w:rsidTr="007D5BD0">
        <w:trPr>
          <w:cantSplit/>
        </w:trPr>
        <w:tc>
          <w:tcPr>
            <w:tcW w:w="913" w:type="dxa"/>
            <w:tcBorders>
              <w:top w:val="single" w:sz="12" w:space="0" w:color="auto"/>
              <w:left w:val="single" w:sz="12" w:space="0" w:color="auto"/>
              <w:bottom w:val="single" w:sz="12" w:space="0" w:color="auto"/>
              <w:right w:val="single" w:sz="6" w:space="0" w:color="auto"/>
            </w:tcBorders>
          </w:tcPr>
          <w:p w14:paraId="5B9813B7" w14:textId="77777777" w:rsidR="007D5BD0" w:rsidRDefault="007D5BD0" w:rsidP="007D5BD0">
            <w:pPr>
              <w:jc w:val="center"/>
              <w:rPr>
                <w:b/>
              </w:rPr>
            </w:pPr>
            <w:bookmarkStart w:id="65" w:name="_Toc332687509"/>
            <w:r>
              <w:rPr>
                <w:b/>
              </w:rPr>
              <w:t>Bits</w:t>
            </w:r>
            <w:bookmarkEnd w:id="65"/>
          </w:p>
        </w:tc>
        <w:tc>
          <w:tcPr>
            <w:tcW w:w="2963" w:type="dxa"/>
            <w:tcBorders>
              <w:top w:val="single" w:sz="12" w:space="0" w:color="auto"/>
              <w:left w:val="single" w:sz="6" w:space="0" w:color="auto"/>
              <w:bottom w:val="single" w:sz="12" w:space="0" w:color="auto"/>
              <w:right w:val="single" w:sz="6" w:space="0" w:color="auto"/>
            </w:tcBorders>
          </w:tcPr>
          <w:p w14:paraId="743941EC" w14:textId="77777777" w:rsidR="007D5BD0" w:rsidRDefault="007D5BD0" w:rsidP="007D5BD0">
            <w:pPr>
              <w:rPr>
                <w:b/>
              </w:rPr>
            </w:pPr>
            <w:bookmarkStart w:id="66" w:name="_Toc332687510"/>
            <w:r>
              <w:rPr>
                <w:b/>
              </w:rPr>
              <w:t>Name</w:t>
            </w:r>
            <w:bookmarkEnd w:id="66"/>
          </w:p>
        </w:tc>
        <w:tc>
          <w:tcPr>
            <w:tcW w:w="1197" w:type="dxa"/>
            <w:tcBorders>
              <w:top w:val="single" w:sz="12" w:space="0" w:color="auto"/>
              <w:left w:val="single" w:sz="6" w:space="0" w:color="auto"/>
              <w:bottom w:val="single" w:sz="12" w:space="0" w:color="auto"/>
              <w:right w:val="single" w:sz="6" w:space="0" w:color="auto"/>
            </w:tcBorders>
          </w:tcPr>
          <w:p w14:paraId="53A2F0E5" w14:textId="77777777" w:rsidR="007D5BD0" w:rsidRDefault="007D5BD0" w:rsidP="007D5BD0">
            <w:pPr>
              <w:rPr>
                <w:b/>
              </w:rPr>
            </w:pPr>
            <w:bookmarkStart w:id="67" w:name="_Toc332687511"/>
            <w:r>
              <w:rPr>
                <w:b/>
              </w:rPr>
              <w:t>Default</w:t>
            </w:r>
            <w:bookmarkEnd w:id="67"/>
          </w:p>
        </w:tc>
        <w:tc>
          <w:tcPr>
            <w:tcW w:w="3627" w:type="dxa"/>
            <w:tcBorders>
              <w:top w:val="single" w:sz="12" w:space="0" w:color="auto"/>
              <w:left w:val="single" w:sz="6" w:space="0" w:color="auto"/>
              <w:bottom w:val="single" w:sz="12" w:space="0" w:color="auto"/>
              <w:right w:val="single" w:sz="12" w:space="0" w:color="auto"/>
            </w:tcBorders>
          </w:tcPr>
          <w:p w14:paraId="2D006C44" w14:textId="77777777" w:rsidR="007D5BD0" w:rsidRDefault="007D5BD0" w:rsidP="007D5BD0">
            <w:pPr>
              <w:rPr>
                <w:b/>
              </w:rPr>
            </w:pPr>
            <w:bookmarkStart w:id="68" w:name="_Toc332687512"/>
            <w:r>
              <w:rPr>
                <w:b/>
              </w:rPr>
              <w:t>Function</w:t>
            </w:r>
            <w:bookmarkEnd w:id="68"/>
          </w:p>
        </w:tc>
      </w:tr>
      <w:tr w:rsidR="007D5BD0" w14:paraId="63247960" w14:textId="77777777" w:rsidTr="007D5BD0">
        <w:trPr>
          <w:cantSplit/>
        </w:trPr>
        <w:tc>
          <w:tcPr>
            <w:tcW w:w="913" w:type="dxa"/>
            <w:tcBorders>
              <w:left w:val="single" w:sz="12" w:space="0" w:color="auto"/>
              <w:bottom w:val="single" w:sz="6" w:space="0" w:color="auto"/>
              <w:right w:val="single" w:sz="6" w:space="0" w:color="auto"/>
            </w:tcBorders>
          </w:tcPr>
          <w:p w14:paraId="148C1103" w14:textId="77777777" w:rsidR="007D5BD0" w:rsidRDefault="007D5BD0" w:rsidP="007D5BD0">
            <w:pPr>
              <w:jc w:val="center"/>
            </w:pPr>
            <w:r>
              <w:t>[3:0]</w:t>
            </w:r>
          </w:p>
          <w:p w14:paraId="5C755164" w14:textId="77777777" w:rsidR="007D5BD0" w:rsidRDefault="007D5BD0" w:rsidP="007D5BD0">
            <w:pPr>
              <w:jc w:val="center"/>
            </w:pPr>
          </w:p>
        </w:tc>
        <w:tc>
          <w:tcPr>
            <w:tcW w:w="2963" w:type="dxa"/>
            <w:tcBorders>
              <w:left w:val="single" w:sz="6" w:space="0" w:color="auto"/>
              <w:bottom w:val="single" w:sz="6" w:space="0" w:color="auto"/>
              <w:right w:val="single" w:sz="6" w:space="0" w:color="auto"/>
            </w:tcBorders>
          </w:tcPr>
          <w:p w14:paraId="1BC0571A" w14:textId="77777777" w:rsidR="007D5BD0" w:rsidRDefault="007D5BD0" w:rsidP="007D5BD0">
            <w:r>
              <w:t>Base Address Type</w:t>
            </w:r>
          </w:p>
        </w:tc>
        <w:tc>
          <w:tcPr>
            <w:tcW w:w="1197" w:type="dxa"/>
            <w:tcBorders>
              <w:left w:val="single" w:sz="6" w:space="0" w:color="auto"/>
              <w:bottom w:val="single" w:sz="6" w:space="0" w:color="auto"/>
              <w:right w:val="single" w:sz="6" w:space="0" w:color="auto"/>
            </w:tcBorders>
          </w:tcPr>
          <w:p w14:paraId="3CDA37E5" w14:textId="77777777" w:rsidR="007D5BD0" w:rsidRDefault="007D5BD0" w:rsidP="007D5BD0">
            <w:pPr>
              <w:jc w:val="center"/>
            </w:pPr>
            <w:r>
              <w:t>0x0</w:t>
            </w:r>
          </w:p>
        </w:tc>
        <w:tc>
          <w:tcPr>
            <w:tcW w:w="3627" w:type="dxa"/>
            <w:tcBorders>
              <w:left w:val="single" w:sz="6" w:space="0" w:color="auto"/>
              <w:bottom w:val="single" w:sz="6" w:space="0" w:color="auto"/>
              <w:right w:val="single" w:sz="12" w:space="0" w:color="auto"/>
            </w:tcBorders>
          </w:tcPr>
          <w:p w14:paraId="1A9F0F8E" w14:textId="77777777" w:rsidR="007D5BD0" w:rsidRDefault="007D5BD0" w:rsidP="007D5BD0">
            <w:pPr>
              <w:spacing w:after="120"/>
            </w:pPr>
            <w:r>
              <w:t xml:space="preserve">Indicates that base address register 3 corresponds to a non-prefetchable memory device </w:t>
            </w:r>
            <w:r>
              <w:rPr>
                <w:b/>
              </w:rPr>
              <w:t>(read only)</w:t>
            </w:r>
          </w:p>
        </w:tc>
      </w:tr>
      <w:tr w:rsidR="007D5BD0" w14:paraId="7A1B10B0" w14:textId="77777777" w:rsidTr="007D5BD0">
        <w:trPr>
          <w:cantSplit/>
        </w:trPr>
        <w:tc>
          <w:tcPr>
            <w:tcW w:w="913" w:type="dxa"/>
            <w:tcBorders>
              <w:top w:val="single" w:sz="6" w:space="0" w:color="auto"/>
              <w:left w:val="single" w:sz="12" w:space="0" w:color="auto"/>
              <w:bottom w:val="single" w:sz="6" w:space="0" w:color="auto"/>
              <w:right w:val="single" w:sz="6" w:space="0" w:color="auto"/>
            </w:tcBorders>
          </w:tcPr>
          <w:p w14:paraId="095139F6" w14:textId="77777777" w:rsidR="007D5BD0" w:rsidRDefault="007D5BD0" w:rsidP="007D5BD0">
            <w:pPr>
              <w:jc w:val="center"/>
            </w:pPr>
            <w:r>
              <w:t>[31:16]</w:t>
            </w:r>
          </w:p>
        </w:tc>
        <w:tc>
          <w:tcPr>
            <w:tcW w:w="2963" w:type="dxa"/>
            <w:tcBorders>
              <w:top w:val="single" w:sz="6" w:space="0" w:color="auto"/>
              <w:left w:val="single" w:sz="6" w:space="0" w:color="auto"/>
              <w:bottom w:val="single" w:sz="6" w:space="0" w:color="auto"/>
              <w:right w:val="single" w:sz="6" w:space="0" w:color="auto"/>
            </w:tcBorders>
          </w:tcPr>
          <w:p w14:paraId="0C293CEE" w14:textId="77777777" w:rsidR="007D5BD0" w:rsidRDefault="007D5BD0" w:rsidP="007D5BD0">
            <w:r>
              <w:t>Base Address 3</w:t>
            </w:r>
          </w:p>
        </w:tc>
        <w:tc>
          <w:tcPr>
            <w:tcW w:w="1197" w:type="dxa"/>
            <w:tcBorders>
              <w:top w:val="single" w:sz="6" w:space="0" w:color="auto"/>
              <w:left w:val="single" w:sz="6" w:space="0" w:color="auto"/>
              <w:bottom w:val="single" w:sz="6" w:space="0" w:color="auto"/>
              <w:right w:val="single" w:sz="6" w:space="0" w:color="auto"/>
            </w:tcBorders>
          </w:tcPr>
          <w:p w14:paraId="25133088" w14:textId="77777777" w:rsidR="007D5BD0" w:rsidRDefault="007D5BD0" w:rsidP="007D5BD0">
            <w:pPr>
              <w:jc w:val="center"/>
            </w:pPr>
          </w:p>
        </w:tc>
        <w:tc>
          <w:tcPr>
            <w:tcW w:w="3627" w:type="dxa"/>
            <w:tcBorders>
              <w:top w:val="single" w:sz="6" w:space="0" w:color="auto"/>
              <w:left w:val="single" w:sz="6" w:space="0" w:color="auto"/>
              <w:bottom w:val="single" w:sz="6" w:space="0" w:color="auto"/>
              <w:right w:val="single" w:sz="12" w:space="0" w:color="auto"/>
            </w:tcBorders>
          </w:tcPr>
          <w:p w14:paraId="6C39A27A" w14:textId="77777777" w:rsidR="007D5BD0" w:rsidRDefault="007D5BD0" w:rsidP="007D5BD0">
            <w:pPr>
              <w:spacing w:after="120"/>
            </w:pPr>
            <w:r>
              <w:t>Address decode for 64 kilobytes</w:t>
            </w:r>
          </w:p>
        </w:tc>
      </w:tr>
    </w:tbl>
    <w:p w14:paraId="7B5C1F34" w14:textId="77777777" w:rsidR="007D5BD0" w:rsidRDefault="007D5BD0" w:rsidP="007D5BD0">
      <w:pPr>
        <w:pStyle w:val="NormalIndent"/>
        <w:rPr>
          <w:rFonts w:ascii="Times New Roman" w:hAnsi="Times New Roman"/>
        </w:rPr>
      </w:pPr>
    </w:p>
    <w:p w14:paraId="1826040E" w14:textId="40B806A2" w:rsidR="007D5BD0" w:rsidRDefault="00DD716D" w:rsidP="007D5BD0">
      <w:pPr>
        <w:pStyle w:val="Heading3"/>
      </w:pPr>
      <w:r>
        <w:t>4.3.5</w:t>
      </w:r>
      <w:r>
        <w:tab/>
      </w:r>
      <w:r w:rsidR="007D5BD0">
        <w:t xml:space="preserve">PCI Base Address Register 4 (24h) </w:t>
      </w:r>
    </w:p>
    <w:p w14:paraId="057651CD" w14:textId="77777777" w:rsidR="007D5BD0" w:rsidRDefault="007D5BD0" w:rsidP="007D5BD0">
      <w:pPr>
        <w:pStyle w:val="NormalIndent"/>
        <w:ind w:left="0"/>
        <w:rPr>
          <w:rFonts w:ascii="Times New Roman" w:hAnsi="Times New Roman"/>
          <w:b/>
        </w:rPr>
      </w:pPr>
      <w:r>
        <w:rPr>
          <w:rFonts w:ascii="Times New Roman" w:hAnsi="Times New Roman"/>
          <w:b/>
        </w:rPr>
        <w:t>Type: PCI configuration read write</w:t>
      </w:r>
    </w:p>
    <w:p w14:paraId="272CC83E" w14:textId="6F34477B" w:rsidR="007D5BD0" w:rsidRDefault="007D5BD0" w:rsidP="007D5BD0">
      <w:pPr>
        <w:pStyle w:val="NormalIndent"/>
        <w:ind w:left="0"/>
        <w:jc w:val="both"/>
        <w:rPr>
          <w:rFonts w:ascii="Times New Roman" w:hAnsi="Times New Roman"/>
        </w:rPr>
      </w:pPr>
      <w:r>
        <w:rPr>
          <w:rFonts w:ascii="Times New Roman" w:hAnsi="Times New Roman"/>
        </w:rPr>
        <w:t xml:space="preserve">This base address register requests 256 bytes of I/O space for the I/O mapped </w:t>
      </w:r>
      <w:r w:rsidR="00744718">
        <w:rPr>
          <w:rFonts w:ascii="Times New Roman" w:hAnsi="Times New Roman"/>
        </w:rPr>
        <w:t>GPLGPU</w:t>
      </w:r>
      <w:r>
        <w:rPr>
          <w:rFonts w:ascii="Times New Roman" w:hAnsi="Times New Roman"/>
        </w:rPr>
        <w:t xml:space="preserve"> registers. This register is not shadowed to any other registers. </w:t>
      </w:r>
    </w:p>
    <w:p w14:paraId="7C0AB0C9" w14:textId="77777777" w:rsidR="007D5BD0" w:rsidRDefault="007D5BD0" w:rsidP="007D5BD0">
      <w:r>
        <w:object w:dxaOrig="6877" w:dyaOrig="677" w14:anchorId="1DE18709">
          <v:shape id="_x0000_i1043" type="#_x0000_t75" style="width:333.45pt;height:33pt" o:ole="">
            <v:imagedata r:id="rId46" o:title=""/>
          </v:shape>
          <o:OLEObject Type="Embed" ProgID="MSDraw" ShapeID="_x0000_i1043" DrawAspect="Content" ObjectID="_1342457290" r:id="rId47">
            <o:FieldCodes>\* MERGEFORMAT</o:FieldCodes>
          </o:OLEObject>
        </w:object>
      </w:r>
      <w:r>
        <w:t xml:space="preserve"> </w:t>
      </w:r>
    </w:p>
    <w:p w14:paraId="412D0D0D" w14:textId="77777777" w:rsidR="007D5BD0" w:rsidRDefault="007D5BD0" w:rsidP="007D5BD0">
      <w:pPr>
        <w:pStyle w:val="NormalIndent"/>
        <w:rPr>
          <w:rFonts w:ascii="Times New Roman" w:hAnsi="Times New Roman"/>
        </w:rPr>
      </w:pPr>
    </w:p>
    <w:tbl>
      <w:tblPr>
        <w:tblW w:w="0" w:type="auto"/>
        <w:tblInd w:w="108" w:type="dxa"/>
        <w:tblLayout w:type="fixed"/>
        <w:tblLook w:val="0000" w:firstRow="0" w:lastRow="0" w:firstColumn="0" w:lastColumn="0" w:noHBand="0" w:noVBand="0"/>
      </w:tblPr>
      <w:tblGrid>
        <w:gridCol w:w="913"/>
        <w:gridCol w:w="2963"/>
        <w:gridCol w:w="1078"/>
        <w:gridCol w:w="3776"/>
      </w:tblGrid>
      <w:tr w:rsidR="007D5BD0" w14:paraId="5337D701" w14:textId="77777777" w:rsidTr="007D5BD0">
        <w:trPr>
          <w:cantSplit/>
        </w:trPr>
        <w:tc>
          <w:tcPr>
            <w:tcW w:w="913" w:type="dxa"/>
            <w:tcBorders>
              <w:top w:val="single" w:sz="12" w:space="0" w:color="auto"/>
              <w:left w:val="single" w:sz="12" w:space="0" w:color="auto"/>
              <w:bottom w:val="single" w:sz="12" w:space="0" w:color="auto"/>
              <w:right w:val="single" w:sz="6" w:space="0" w:color="auto"/>
            </w:tcBorders>
          </w:tcPr>
          <w:p w14:paraId="785A7347" w14:textId="77777777" w:rsidR="007D5BD0" w:rsidRDefault="007D5BD0" w:rsidP="007D5BD0">
            <w:pPr>
              <w:jc w:val="center"/>
              <w:rPr>
                <w:b/>
              </w:rPr>
            </w:pPr>
            <w:bookmarkStart w:id="69" w:name="_Toc332687513"/>
            <w:r>
              <w:rPr>
                <w:b/>
              </w:rPr>
              <w:t>Bits</w:t>
            </w:r>
            <w:bookmarkEnd w:id="69"/>
          </w:p>
        </w:tc>
        <w:tc>
          <w:tcPr>
            <w:tcW w:w="2963" w:type="dxa"/>
            <w:tcBorders>
              <w:top w:val="single" w:sz="12" w:space="0" w:color="auto"/>
              <w:left w:val="single" w:sz="6" w:space="0" w:color="auto"/>
              <w:bottom w:val="single" w:sz="12" w:space="0" w:color="auto"/>
              <w:right w:val="single" w:sz="6" w:space="0" w:color="auto"/>
            </w:tcBorders>
          </w:tcPr>
          <w:p w14:paraId="4105568A" w14:textId="77777777" w:rsidR="007D5BD0" w:rsidRDefault="007D5BD0" w:rsidP="007D5BD0">
            <w:pPr>
              <w:rPr>
                <w:b/>
              </w:rPr>
            </w:pPr>
            <w:bookmarkStart w:id="70" w:name="_Toc332687514"/>
            <w:r>
              <w:rPr>
                <w:b/>
              </w:rPr>
              <w:t>Name</w:t>
            </w:r>
            <w:bookmarkEnd w:id="70"/>
          </w:p>
        </w:tc>
        <w:tc>
          <w:tcPr>
            <w:tcW w:w="1078" w:type="dxa"/>
            <w:tcBorders>
              <w:top w:val="single" w:sz="12" w:space="0" w:color="auto"/>
              <w:left w:val="single" w:sz="6" w:space="0" w:color="auto"/>
              <w:bottom w:val="single" w:sz="12" w:space="0" w:color="auto"/>
              <w:right w:val="single" w:sz="6" w:space="0" w:color="auto"/>
            </w:tcBorders>
          </w:tcPr>
          <w:p w14:paraId="04D5CDC5" w14:textId="77777777" w:rsidR="007D5BD0" w:rsidRDefault="007D5BD0" w:rsidP="007D5BD0">
            <w:pPr>
              <w:rPr>
                <w:b/>
              </w:rPr>
            </w:pPr>
            <w:bookmarkStart w:id="71" w:name="_Toc332687515"/>
            <w:r>
              <w:rPr>
                <w:b/>
              </w:rPr>
              <w:t>Default</w:t>
            </w:r>
            <w:bookmarkEnd w:id="71"/>
          </w:p>
        </w:tc>
        <w:tc>
          <w:tcPr>
            <w:tcW w:w="3776" w:type="dxa"/>
            <w:tcBorders>
              <w:top w:val="single" w:sz="12" w:space="0" w:color="auto"/>
              <w:left w:val="single" w:sz="6" w:space="0" w:color="auto"/>
              <w:bottom w:val="single" w:sz="12" w:space="0" w:color="auto"/>
              <w:right w:val="single" w:sz="12" w:space="0" w:color="auto"/>
            </w:tcBorders>
          </w:tcPr>
          <w:p w14:paraId="1943A5AF" w14:textId="77777777" w:rsidR="007D5BD0" w:rsidRDefault="007D5BD0" w:rsidP="007D5BD0">
            <w:pPr>
              <w:rPr>
                <w:b/>
              </w:rPr>
            </w:pPr>
            <w:bookmarkStart w:id="72" w:name="_Toc332687516"/>
            <w:r>
              <w:rPr>
                <w:b/>
              </w:rPr>
              <w:t>Function</w:t>
            </w:r>
            <w:bookmarkEnd w:id="72"/>
          </w:p>
        </w:tc>
      </w:tr>
      <w:tr w:rsidR="007D5BD0" w14:paraId="37D4B8FF" w14:textId="77777777" w:rsidTr="007D5BD0">
        <w:trPr>
          <w:cantSplit/>
        </w:trPr>
        <w:tc>
          <w:tcPr>
            <w:tcW w:w="913" w:type="dxa"/>
            <w:tcBorders>
              <w:left w:val="single" w:sz="12" w:space="0" w:color="auto"/>
              <w:bottom w:val="single" w:sz="6" w:space="0" w:color="auto"/>
              <w:right w:val="single" w:sz="6" w:space="0" w:color="auto"/>
            </w:tcBorders>
          </w:tcPr>
          <w:p w14:paraId="2040368E" w14:textId="77777777" w:rsidR="007D5BD0" w:rsidRDefault="007D5BD0" w:rsidP="007D5BD0">
            <w:pPr>
              <w:jc w:val="center"/>
            </w:pPr>
            <w:r>
              <w:lastRenderedPageBreak/>
              <w:t>[1:0]</w:t>
            </w:r>
          </w:p>
          <w:p w14:paraId="5A799C5B" w14:textId="77777777" w:rsidR="007D5BD0" w:rsidRDefault="007D5BD0" w:rsidP="007D5BD0">
            <w:pPr>
              <w:jc w:val="center"/>
            </w:pPr>
          </w:p>
        </w:tc>
        <w:tc>
          <w:tcPr>
            <w:tcW w:w="2963" w:type="dxa"/>
            <w:tcBorders>
              <w:left w:val="single" w:sz="6" w:space="0" w:color="auto"/>
              <w:bottom w:val="single" w:sz="6" w:space="0" w:color="auto"/>
              <w:right w:val="single" w:sz="6" w:space="0" w:color="auto"/>
            </w:tcBorders>
          </w:tcPr>
          <w:p w14:paraId="067046CC" w14:textId="77777777" w:rsidR="007D5BD0" w:rsidRDefault="007D5BD0" w:rsidP="007D5BD0">
            <w:r>
              <w:t>Base Address Type</w:t>
            </w:r>
          </w:p>
        </w:tc>
        <w:tc>
          <w:tcPr>
            <w:tcW w:w="1078" w:type="dxa"/>
            <w:tcBorders>
              <w:left w:val="single" w:sz="6" w:space="0" w:color="auto"/>
              <w:bottom w:val="single" w:sz="6" w:space="0" w:color="auto"/>
              <w:right w:val="single" w:sz="6" w:space="0" w:color="auto"/>
            </w:tcBorders>
          </w:tcPr>
          <w:p w14:paraId="1C58BDA1" w14:textId="77777777" w:rsidR="007D5BD0" w:rsidRDefault="007D5BD0" w:rsidP="007D5BD0">
            <w:pPr>
              <w:jc w:val="center"/>
            </w:pPr>
            <w:r>
              <w:t>01</w:t>
            </w:r>
          </w:p>
        </w:tc>
        <w:tc>
          <w:tcPr>
            <w:tcW w:w="3776" w:type="dxa"/>
            <w:tcBorders>
              <w:left w:val="single" w:sz="6" w:space="0" w:color="auto"/>
              <w:bottom w:val="single" w:sz="6" w:space="0" w:color="auto"/>
              <w:right w:val="single" w:sz="12" w:space="0" w:color="auto"/>
            </w:tcBorders>
          </w:tcPr>
          <w:p w14:paraId="136F81D6" w14:textId="77777777" w:rsidR="007D5BD0" w:rsidRDefault="007D5BD0" w:rsidP="007D5BD0">
            <w:pPr>
              <w:spacing w:after="120"/>
            </w:pPr>
            <w:r>
              <w:t xml:space="preserve">Indicates that base address register 4 corresponds to a prefetchable memory device </w:t>
            </w:r>
            <w:r>
              <w:rPr>
                <w:b/>
              </w:rPr>
              <w:t>(read only)</w:t>
            </w:r>
          </w:p>
        </w:tc>
      </w:tr>
      <w:tr w:rsidR="007D5BD0" w14:paraId="161D204D" w14:textId="77777777" w:rsidTr="007D5BD0">
        <w:trPr>
          <w:cantSplit/>
        </w:trPr>
        <w:tc>
          <w:tcPr>
            <w:tcW w:w="913" w:type="dxa"/>
            <w:tcBorders>
              <w:top w:val="single" w:sz="6" w:space="0" w:color="auto"/>
              <w:left w:val="single" w:sz="12" w:space="0" w:color="auto"/>
              <w:bottom w:val="single" w:sz="6" w:space="0" w:color="auto"/>
              <w:right w:val="single" w:sz="6" w:space="0" w:color="auto"/>
            </w:tcBorders>
          </w:tcPr>
          <w:p w14:paraId="76C9E8B3" w14:textId="77777777" w:rsidR="007D5BD0" w:rsidRDefault="007D5BD0" w:rsidP="007D5BD0">
            <w:pPr>
              <w:jc w:val="center"/>
            </w:pPr>
            <w:r>
              <w:t>[31:8]</w:t>
            </w:r>
          </w:p>
        </w:tc>
        <w:tc>
          <w:tcPr>
            <w:tcW w:w="2963" w:type="dxa"/>
            <w:tcBorders>
              <w:top w:val="single" w:sz="6" w:space="0" w:color="auto"/>
              <w:left w:val="single" w:sz="6" w:space="0" w:color="auto"/>
              <w:bottom w:val="single" w:sz="6" w:space="0" w:color="auto"/>
              <w:right w:val="single" w:sz="6" w:space="0" w:color="auto"/>
            </w:tcBorders>
          </w:tcPr>
          <w:p w14:paraId="3AF1019B" w14:textId="77777777" w:rsidR="007D5BD0" w:rsidRDefault="007D5BD0" w:rsidP="007D5BD0">
            <w:r>
              <w:t>Base Address 4</w:t>
            </w:r>
          </w:p>
        </w:tc>
        <w:tc>
          <w:tcPr>
            <w:tcW w:w="1078" w:type="dxa"/>
            <w:tcBorders>
              <w:top w:val="single" w:sz="6" w:space="0" w:color="auto"/>
              <w:left w:val="single" w:sz="6" w:space="0" w:color="auto"/>
              <w:bottom w:val="single" w:sz="6" w:space="0" w:color="auto"/>
              <w:right w:val="single" w:sz="6" w:space="0" w:color="auto"/>
            </w:tcBorders>
          </w:tcPr>
          <w:p w14:paraId="4AD76469" w14:textId="77777777" w:rsidR="007D5BD0" w:rsidRDefault="007D5BD0" w:rsidP="007D5BD0">
            <w:pPr>
              <w:jc w:val="center"/>
            </w:pPr>
          </w:p>
        </w:tc>
        <w:tc>
          <w:tcPr>
            <w:tcW w:w="3776" w:type="dxa"/>
            <w:tcBorders>
              <w:top w:val="single" w:sz="6" w:space="0" w:color="auto"/>
              <w:left w:val="single" w:sz="6" w:space="0" w:color="auto"/>
              <w:bottom w:val="single" w:sz="6" w:space="0" w:color="auto"/>
              <w:right w:val="single" w:sz="12" w:space="0" w:color="auto"/>
            </w:tcBorders>
          </w:tcPr>
          <w:p w14:paraId="4433E676" w14:textId="77777777" w:rsidR="007D5BD0" w:rsidRDefault="007D5BD0" w:rsidP="007D5BD0">
            <w:pPr>
              <w:spacing w:after="120"/>
            </w:pPr>
            <w:r>
              <w:t>Address decode for 256 bytes</w:t>
            </w:r>
          </w:p>
        </w:tc>
      </w:tr>
    </w:tbl>
    <w:p w14:paraId="57D32F2A" w14:textId="77777777" w:rsidR="007D5BD0" w:rsidRDefault="007D5BD0" w:rsidP="00CB1A7E">
      <w:pPr>
        <w:pStyle w:val="NormalIndent"/>
        <w:ind w:left="0"/>
      </w:pPr>
    </w:p>
    <w:p w14:paraId="5BC53A91" w14:textId="77777777" w:rsidR="007D5BD0" w:rsidRDefault="007D5BD0" w:rsidP="007D5BD0">
      <w:pPr>
        <w:pStyle w:val="NormalIndent"/>
      </w:pPr>
    </w:p>
    <w:p w14:paraId="3864C47D" w14:textId="77777777" w:rsidR="007D5BD0" w:rsidRDefault="007D5BD0" w:rsidP="007D5BD0">
      <w:pPr>
        <w:pStyle w:val="Heading3"/>
        <w:spacing w:before="0"/>
      </w:pPr>
      <w:r>
        <w:t>4.3.6</w:t>
      </w:r>
      <w:r>
        <w:tab/>
        <w:t>SUBSYSTEM ID/SUBSYSTEM VENDOR ID (2Ch)</w:t>
      </w:r>
    </w:p>
    <w:p w14:paraId="0CD2B3E6" w14:textId="77777777" w:rsidR="007D5BD0" w:rsidRDefault="007D5BD0" w:rsidP="007D5BD0">
      <w:pPr>
        <w:pStyle w:val="NormalIndent"/>
        <w:ind w:left="0"/>
        <w:rPr>
          <w:rFonts w:ascii="Times New Roman" w:hAnsi="Times New Roman"/>
          <w:b/>
        </w:rPr>
      </w:pPr>
      <w:r>
        <w:rPr>
          <w:rFonts w:ascii="Times New Roman" w:hAnsi="Times New Roman"/>
          <w:b/>
        </w:rPr>
        <w:t>Type: PCI configuration read only</w:t>
      </w:r>
    </w:p>
    <w:p w14:paraId="0A4C32C9" w14:textId="77777777" w:rsidR="007D5BD0" w:rsidRDefault="007D5BD0" w:rsidP="007D5BD0"/>
    <w:p w14:paraId="2844ED49" w14:textId="77777777" w:rsidR="007D5BD0" w:rsidRDefault="007D5BD0" w:rsidP="007D5BD0">
      <w:r>
        <w:t xml:space="preserve"> </w:t>
      </w:r>
    </w:p>
    <w:p w14:paraId="774FE00F" w14:textId="77777777" w:rsidR="007D5BD0" w:rsidRDefault="007D5BD0" w:rsidP="007D5BD0"/>
    <w:p w14:paraId="4E5397C9" w14:textId="77777777" w:rsidR="007D5BD0" w:rsidRDefault="007D5BD0" w:rsidP="007D5BD0">
      <w:r>
        <w:object w:dxaOrig="6885" w:dyaOrig="683" w14:anchorId="7006174B">
          <v:shape id="_x0000_i1044" type="#_x0000_t75" style="width:336.7pt;height:33.55pt" o:ole="">
            <v:imagedata r:id="rId48" o:title=""/>
          </v:shape>
          <o:OLEObject Type="Embed" ProgID="MSDraw" ShapeID="_x0000_i1044" DrawAspect="Content" ObjectID="_1342457291" r:id="rId49">
            <o:FieldCodes>\* mergeformat</o:FieldCodes>
          </o:OLEObject>
        </w:object>
      </w:r>
      <w:r>
        <w:t xml:space="preserve"> </w:t>
      </w:r>
    </w:p>
    <w:p w14:paraId="77F2C911" w14:textId="77777777" w:rsidR="007D5BD0" w:rsidRDefault="007D5BD0" w:rsidP="007D5BD0">
      <w:pPr>
        <w:pStyle w:val="NormalIndent"/>
        <w:rPr>
          <w:rFonts w:ascii="Times New Roman" w:hAnsi="Times New Roman"/>
        </w:rPr>
      </w:pPr>
    </w:p>
    <w:tbl>
      <w:tblPr>
        <w:tblW w:w="0" w:type="auto"/>
        <w:tblInd w:w="108" w:type="dxa"/>
        <w:tblLayout w:type="fixed"/>
        <w:tblLook w:val="0000" w:firstRow="0" w:lastRow="0" w:firstColumn="0" w:lastColumn="0" w:noHBand="0" w:noVBand="0"/>
      </w:tblPr>
      <w:tblGrid>
        <w:gridCol w:w="913"/>
        <w:gridCol w:w="2169"/>
        <w:gridCol w:w="1671"/>
        <w:gridCol w:w="3935"/>
      </w:tblGrid>
      <w:tr w:rsidR="007D5BD0" w14:paraId="655AA5A1" w14:textId="77777777" w:rsidTr="007D5BD0">
        <w:trPr>
          <w:cantSplit/>
        </w:trPr>
        <w:tc>
          <w:tcPr>
            <w:tcW w:w="913" w:type="dxa"/>
            <w:tcBorders>
              <w:top w:val="single" w:sz="12" w:space="0" w:color="auto"/>
              <w:left w:val="single" w:sz="12" w:space="0" w:color="auto"/>
              <w:bottom w:val="single" w:sz="12" w:space="0" w:color="auto"/>
              <w:right w:val="single" w:sz="6" w:space="0" w:color="auto"/>
            </w:tcBorders>
          </w:tcPr>
          <w:p w14:paraId="38188338" w14:textId="77777777" w:rsidR="007D5BD0" w:rsidRDefault="007D5BD0" w:rsidP="007D5BD0">
            <w:pPr>
              <w:jc w:val="center"/>
              <w:rPr>
                <w:b/>
              </w:rPr>
            </w:pPr>
            <w:r>
              <w:rPr>
                <w:b/>
              </w:rPr>
              <w:t>Bits</w:t>
            </w:r>
          </w:p>
        </w:tc>
        <w:tc>
          <w:tcPr>
            <w:tcW w:w="2169" w:type="dxa"/>
            <w:tcBorders>
              <w:top w:val="single" w:sz="12" w:space="0" w:color="auto"/>
              <w:left w:val="single" w:sz="6" w:space="0" w:color="auto"/>
              <w:bottom w:val="single" w:sz="12" w:space="0" w:color="auto"/>
              <w:right w:val="single" w:sz="6" w:space="0" w:color="auto"/>
            </w:tcBorders>
          </w:tcPr>
          <w:p w14:paraId="1F6EC081" w14:textId="77777777" w:rsidR="007D5BD0" w:rsidRDefault="007D5BD0" w:rsidP="007D5BD0">
            <w:pPr>
              <w:rPr>
                <w:b/>
              </w:rPr>
            </w:pPr>
            <w:r>
              <w:rPr>
                <w:b/>
              </w:rPr>
              <w:t>Name</w:t>
            </w:r>
          </w:p>
        </w:tc>
        <w:tc>
          <w:tcPr>
            <w:tcW w:w="1671" w:type="dxa"/>
            <w:tcBorders>
              <w:top w:val="single" w:sz="12" w:space="0" w:color="auto"/>
              <w:left w:val="single" w:sz="6" w:space="0" w:color="auto"/>
              <w:bottom w:val="single" w:sz="12" w:space="0" w:color="auto"/>
              <w:right w:val="single" w:sz="6" w:space="0" w:color="auto"/>
            </w:tcBorders>
          </w:tcPr>
          <w:p w14:paraId="76DBE170" w14:textId="77777777" w:rsidR="007D5BD0" w:rsidRDefault="007D5BD0" w:rsidP="007D5BD0">
            <w:pPr>
              <w:rPr>
                <w:b/>
              </w:rPr>
            </w:pPr>
            <w:r>
              <w:rPr>
                <w:b/>
              </w:rPr>
              <w:t>Default</w:t>
            </w:r>
          </w:p>
        </w:tc>
        <w:tc>
          <w:tcPr>
            <w:tcW w:w="3935" w:type="dxa"/>
            <w:tcBorders>
              <w:top w:val="single" w:sz="12" w:space="0" w:color="auto"/>
              <w:left w:val="single" w:sz="6" w:space="0" w:color="auto"/>
              <w:bottom w:val="single" w:sz="12" w:space="0" w:color="auto"/>
              <w:right w:val="single" w:sz="12" w:space="0" w:color="auto"/>
            </w:tcBorders>
          </w:tcPr>
          <w:p w14:paraId="6C6477F3" w14:textId="77777777" w:rsidR="007D5BD0" w:rsidRDefault="007D5BD0" w:rsidP="007D5BD0">
            <w:pPr>
              <w:rPr>
                <w:b/>
              </w:rPr>
            </w:pPr>
            <w:r>
              <w:rPr>
                <w:b/>
              </w:rPr>
              <w:t>Function</w:t>
            </w:r>
          </w:p>
        </w:tc>
      </w:tr>
      <w:tr w:rsidR="007D5BD0" w14:paraId="36BCD07B" w14:textId="77777777" w:rsidTr="007D5BD0">
        <w:trPr>
          <w:cantSplit/>
        </w:trPr>
        <w:tc>
          <w:tcPr>
            <w:tcW w:w="913" w:type="dxa"/>
            <w:tcBorders>
              <w:left w:val="single" w:sz="12" w:space="0" w:color="auto"/>
              <w:bottom w:val="single" w:sz="6" w:space="0" w:color="auto"/>
              <w:right w:val="single" w:sz="6" w:space="0" w:color="auto"/>
            </w:tcBorders>
          </w:tcPr>
          <w:p w14:paraId="6190F12C" w14:textId="77777777" w:rsidR="007D5BD0" w:rsidRDefault="007D5BD0" w:rsidP="007D5BD0">
            <w:pPr>
              <w:jc w:val="center"/>
            </w:pPr>
            <w:r>
              <w:t>[15:0]</w:t>
            </w:r>
          </w:p>
          <w:p w14:paraId="1080FD1A" w14:textId="77777777" w:rsidR="007D5BD0" w:rsidRDefault="007D5BD0" w:rsidP="007D5BD0">
            <w:pPr>
              <w:jc w:val="center"/>
            </w:pPr>
          </w:p>
        </w:tc>
        <w:tc>
          <w:tcPr>
            <w:tcW w:w="2169" w:type="dxa"/>
            <w:tcBorders>
              <w:left w:val="single" w:sz="6" w:space="0" w:color="auto"/>
              <w:bottom w:val="single" w:sz="6" w:space="0" w:color="auto"/>
              <w:right w:val="single" w:sz="6" w:space="0" w:color="auto"/>
            </w:tcBorders>
          </w:tcPr>
          <w:p w14:paraId="3F7A994D" w14:textId="77777777" w:rsidR="007D5BD0" w:rsidRDefault="007D5BD0" w:rsidP="007D5BD0">
            <w:r>
              <w:t>Subsystem Vendor ID</w:t>
            </w:r>
          </w:p>
        </w:tc>
        <w:tc>
          <w:tcPr>
            <w:tcW w:w="1671" w:type="dxa"/>
            <w:tcBorders>
              <w:left w:val="single" w:sz="6" w:space="0" w:color="auto"/>
              <w:bottom w:val="single" w:sz="6" w:space="0" w:color="auto"/>
              <w:right w:val="single" w:sz="6" w:space="0" w:color="auto"/>
            </w:tcBorders>
          </w:tcPr>
          <w:p w14:paraId="5D57E40E" w14:textId="77777777" w:rsidR="007D5BD0" w:rsidRDefault="007D5BD0" w:rsidP="007D5BD0">
            <w:pPr>
              <w:jc w:val="center"/>
            </w:pPr>
          </w:p>
        </w:tc>
        <w:tc>
          <w:tcPr>
            <w:tcW w:w="3935" w:type="dxa"/>
            <w:tcBorders>
              <w:left w:val="single" w:sz="6" w:space="0" w:color="auto"/>
              <w:bottom w:val="single" w:sz="6" w:space="0" w:color="auto"/>
              <w:right w:val="single" w:sz="12" w:space="0" w:color="auto"/>
            </w:tcBorders>
          </w:tcPr>
          <w:p w14:paraId="0FD4D910" w14:textId="77777777" w:rsidR="007D5BD0" w:rsidRDefault="007D5BD0" w:rsidP="007D5BD0">
            <w:r>
              <w:t xml:space="preserve"> Value in this register is selected by Configuration pin CP[16].</w:t>
            </w:r>
          </w:p>
          <w:p w14:paraId="7397E478" w14:textId="77777777" w:rsidR="007D5BD0" w:rsidRDefault="007D5BD0" w:rsidP="007D5BD0">
            <w:r>
              <w:t xml:space="preserve">If CP[16] = 0 </w:t>
            </w:r>
          </w:p>
          <w:p w14:paraId="2524CF80" w14:textId="77777777" w:rsidR="007D5BD0" w:rsidRDefault="007D5BD0" w:rsidP="007D5BD0">
            <w:r>
              <w:t>Subsystem Vendor ID[15:0] = 105Dh</w:t>
            </w:r>
          </w:p>
          <w:p w14:paraId="10391760" w14:textId="77777777" w:rsidR="007D5BD0" w:rsidRDefault="007D5BD0" w:rsidP="007D5BD0"/>
          <w:p w14:paraId="7942885A" w14:textId="77777777" w:rsidR="007D5BD0" w:rsidRDefault="007D5BD0" w:rsidP="007D5BD0">
            <w:r>
              <w:t xml:space="preserve">If CP[16] =1 </w:t>
            </w:r>
          </w:p>
          <w:p w14:paraId="0875D3AB" w14:textId="77777777" w:rsidR="007D5BD0" w:rsidRDefault="007D5BD0" w:rsidP="007D5BD0">
            <w:r>
              <w:t>Subsystem Vendor ID[15:0]  contain settings for configuration pins CP[15:0].</w:t>
            </w:r>
          </w:p>
          <w:p w14:paraId="2B45FB0C" w14:textId="77777777" w:rsidR="007D5BD0" w:rsidRDefault="007D5BD0" w:rsidP="007D5BD0">
            <w:pPr>
              <w:spacing w:after="120"/>
            </w:pPr>
          </w:p>
        </w:tc>
      </w:tr>
      <w:tr w:rsidR="007D5BD0" w14:paraId="741B3E71" w14:textId="77777777" w:rsidTr="007D5BD0">
        <w:trPr>
          <w:cantSplit/>
        </w:trPr>
        <w:tc>
          <w:tcPr>
            <w:tcW w:w="913" w:type="dxa"/>
            <w:tcBorders>
              <w:top w:val="single" w:sz="6" w:space="0" w:color="auto"/>
              <w:left w:val="single" w:sz="12" w:space="0" w:color="auto"/>
              <w:bottom w:val="single" w:sz="6" w:space="0" w:color="auto"/>
              <w:right w:val="single" w:sz="6" w:space="0" w:color="auto"/>
            </w:tcBorders>
          </w:tcPr>
          <w:p w14:paraId="0496BF5A" w14:textId="77777777" w:rsidR="007D5BD0" w:rsidRDefault="007D5BD0" w:rsidP="007D5BD0">
            <w:pPr>
              <w:jc w:val="center"/>
            </w:pPr>
            <w:r>
              <w:t xml:space="preserve"> [21:16]</w:t>
            </w:r>
          </w:p>
          <w:p w14:paraId="263789CF" w14:textId="77777777" w:rsidR="007D5BD0" w:rsidRDefault="007D5BD0" w:rsidP="007D5BD0">
            <w:pPr>
              <w:jc w:val="center"/>
            </w:pPr>
          </w:p>
        </w:tc>
        <w:tc>
          <w:tcPr>
            <w:tcW w:w="2169" w:type="dxa"/>
            <w:tcBorders>
              <w:top w:val="single" w:sz="6" w:space="0" w:color="auto"/>
              <w:left w:val="single" w:sz="6" w:space="0" w:color="auto"/>
              <w:bottom w:val="single" w:sz="6" w:space="0" w:color="auto"/>
              <w:right w:val="single" w:sz="6" w:space="0" w:color="auto"/>
            </w:tcBorders>
          </w:tcPr>
          <w:p w14:paraId="3BAE80D3" w14:textId="77777777" w:rsidR="007D5BD0" w:rsidRDefault="007D5BD0" w:rsidP="007D5BD0">
            <w:r>
              <w:t xml:space="preserve">Subsystem ID </w:t>
            </w:r>
          </w:p>
        </w:tc>
        <w:tc>
          <w:tcPr>
            <w:tcW w:w="1671" w:type="dxa"/>
            <w:tcBorders>
              <w:top w:val="single" w:sz="6" w:space="0" w:color="auto"/>
              <w:left w:val="single" w:sz="6" w:space="0" w:color="auto"/>
              <w:bottom w:val="single" w:sz="6" w:space="0" w:color="auto"/>
              <w:right w:val="single" w:sz="6" w:space="0" w:color="auto"/>
            </w:tcBorders>
          </w:tcPr>
          <w:p w14:paraId="3090E217" w14:textId="77777777" w:rsidR="007D5BD0" w:rsidRDefault="007D5BD0" w:rsidP="007D5BD0">
            <w:pPr>
              <w:jc w:val="center"/>
            </w:pPr>
          </w:p>
        </w:tc>
        <w:tc>
          <w:tcPr>
            <w:tcW w:w="3935" w:type="dxa"/>
            <w:tcBorders>
              <w:top w:val="single" w:sz="6" w:space="0" w:color="auto"/>
              <w:left w:val="single" w:sz="6" w:space="0" w:color="auto"/>
              <w:bottom w:val="single" w:sz="6" w:space="0" w:color="auto"/>
              <w:right w:val="single" w:sz="12" w:space="0" w:color="auto"/>
            </w:tcBorders>
          </w:tcPr>
          <w:p w14:paraId="413E521D" w14:textId="77777777" w:rsidR="007D5BD0" w:rsidRDefault="007D5BD0" w:rsidP="007D5BD0">
            <w:r>
              <w:t>Configuration pins CP[22:17] provide value</w:t>
            </w:r>
          </w:p>
          <w:p w14:paraId="0EE10080" w14:textId="77777777" w:rsidR="007D5BD0" w:rsidRDefault="007D5BD0" w:rsidP="007D5BD0">
            <w:r>
              <w:t>for this 6 bit field. It may be used to get information about board configuration, other</w:t>
            </w:r>
          </w:p>
          <w:p w14:paraId="68DCD96F" w14:textId="77777777" w:rsidR="007D5BD0" w:rsidRDefault="007D5BD0" w:rsidP="007D5BD0">
            <w:r>
              <w:t xml:space="preserve">devices on the board etc. </w:t>
            </w:r>
          </w:p>
          <w:p w14:paraId="7B8E543B" w14:textId="77777777" w:rsidR="007D5BD0" w:rsidRDefault="007D5BD0" w:rsidP="007D5BD0">
            <w:r>
              <w:t>(CP[16] has no effect for this field!)</w:t>
            </w:r>
          </w:p>
          <w:p w14:paraId="1E4264A1" w14:textId="77777777" w:rsidR="007D5BD0" w:rsidRDefault="007D5BD0" w:rsidP="007D5BD0"/>
        </w:tc>
      </w:tr>
    </w:tbl>
    <w:p w14:paraId="5437599B" w14:textId="77777777" w:rsidR="007D5BD0" w:rsidRDefault="007D5BD0" w:rsidP="007D5BD0">
      <w:pPr>
        <w:pStyle w:val="NormalIndent"/>
      </w:pPr>
      <w:r>
        <w:rPr>
          <w:rFonts w:ascii="Times New Roman" w:hAnsi="Times New Roman"/>
        </w:rPr>
        <w:br w:type="page"/>
      </w:r>
    </w:p>
    <w:p w14:paraId="6A756027" w14:textId="77777777" w:rsidR="007D5BD0" w:rsidRDefault="007D5BD0" w:rsidP="007D5BD0">
      <w:pPr>
        <w:pStyle w:val="NormalIndent"/>
      </w:pPr>
    </w:p>
    <w:p w14:paraId="33F6B7FF" w14:textId="77777777" w:rsidR="007D5BD0" w:rsidRDefault="007D5BD0" w:rsidP="007D5BD0">
      <w:pPr>
        <w:pStyle w:val="Heading3"/>
        <w:spacing w:before="0"/>
      </w:pPr>
      <w:r>
        <w:t>4.3.7</w:t>
      </w:r>
      <w:r>
        <w:tab/>
        <w:t xml:space="preserve">PCI ROM Base Address Register (30h) </w:t>
      </w:r>
    </w:p>
    <w:p w14:paraId="1AFD86D5" w14:textId="77777777" w:rsidR="007D5BD0" w:rsidRDefault="007D5BD0" w:rsidP="007D5BD0">
      <w:pPr>
        <w:pStyle w:val="NormalIndent"/>
        <w:ind w:left="0"/>
        <w:rPr>
          <w:rFonts w:ascii="Times New Roman" w:hAnsi="Times New Roman"/>
          <w:b/>
        </w:rPr>
      </w:pPr>
      <w:r>
        <w:rPr>
          <w:rFonts w:ascii="Times New Roman" w:hAnsi="Times New Roman"/>
          <w:b/>
        </w:rPr>
        <w:t>Type: PCI configuration read write</w:t>
      </w:r>
    </w:p>
    <w:p w14:paraId="0B2A6104" w14:textId="77777777" w:rsidR="007D5BD0" w:rsidRDefault="007D5BD0" w:rsidP="007D5BD0">
      <w:pPr>
        <w:pStyle w:val="NormalIndent"/>
        <w:ind w:left="0"/>
        <w:jc w:val="both"/>
        <w:rPr>
          <w:rFonts w:ascii="Times New Roman" w:hAnsi="Times New Roman"/>
        </w:rPr>
      </w:pPr>
      <w:r>
        <w:rPr>
          <w:rFonts w:ascii="Times New Roman" w:hAnsi="Times New Roman"/>
        </w:rPr>
        <w:t>The ROM base address register requests 64 kilobytes of memory space for a PROM device. When this register is written, the write will also occur to RBASE_E, the EPROM base address register. Bit 0 of this register is used by the PCI BIOS to enable or disable EPROM decode. The EPROM Enable bit in the ID register must also be set for EPROM decode to be active.</w:t>
      </w:r>
    </w:p>
    <w:p w14:paraId="73D87C70" w14:textId="77777777" w:rsidR="007D5BD0" w:rsidRDefault="007D5BD0" w:rsidP="007D5BD0">
      <w:r>
        <w:object w:dxaOrig="6877" w:dyaOrig="677" w14:anchorId="34B88CD6">
          <v:shape id="_x0000_i1045" type="#_x0000_t75" style="width:333.45pt;height:33pt" o:ole="">
            <v:imagedata r:id="rId50" o:title=""/>
          </v:shape>
          <o:OLEObject Type="Embed" ProgID="MSDraw" ShapeID="_x0000_i1045" DrawAspect="Content" ObjectID="_1342457292" r:id="rId51">
            <o:FieldCodes>\* MERGEFORMAT</o:FieldCodes>
          </o:OLEObject>
        </w:object>
      </w:r>
      <w:r>
        <w:t xml:space="preserve"> </w:t>
      </w:r>
    </w:p>
    <w:p w14:paraId="532AD869" w14:textId="77777777" w:rsidR="007D5BD0" w:rsidRDefault="007D5BD0" w:rsidP="007D5BD0">
      <w:pPr>
        <w:pStyle w:val="NormalIndent"/>
        <w:rPr>
          <w:rFonts w:ascii="Times New Roman" w:hAnsi="Times New Roman"/>
        </w:rPr>
      </w:pPr>
    </w:p>
    <w:tbl>
      <w:tblPr>
        <w:tblW w:w="0" w:type="auto"/>
        <w:tblInd w:w="108" w:type="dxa"/>
        <w:tblLayout w:type="fixed"/>
        <w:tblLook w:val="0000" w:firstRow="0" w:lastRow="0" w:firstColumn="0" w:lastColumn="0" w:noHBand="0" w:noVBand="0"/>
      </w:tblPr>
      <w:tblGrid>
        <w:gridCol w:w="913"/>
        <w:gridCol w:w="2169"/>
        <w:gridCol w:w="1671"/>
        <w:gridCol w:w="3935"/>
      </w:tblGrid>
      <w:tr w:rsidR="007D5BD0" w14:paraId="3F5A736D" w14:textId="77777777" w:rsidTr="007D5BD0">
        <w:trPr>
          <w:cantSplit/>
        </w:trPr>
        <w:tc>
          <w:tcPr>
            <w:tcW w:w="913" w:type="dxa"/>
            <w:tcBorders>
              <w:top w:val="single" w:sz="12" w:space="0" w:color="auto"/>
              <w:left w:val="single" w:sz="12" w:space="0" w:color="auto"/>
              <w:bottom w:val="single" w:sz="12" w:space="0" w:color="auto"/>
              <w:right w:val="single" w:sz="6" w:space="0" w:color="auto"/>
            </w:tcBorders>
          </w:tcPr>
          <w:p w14:paraId="2DBD1A93" w14:textId="77777777" w:rsidR="007D5BD0" w:rsidRDefault="007D5BD0" w:rsidP="007D5BD0">
            <w:pPr>
              <w:jc w:val="center"/>
              <w:rPr>
                <w:b/>
              </w:rPr>
            </w:pPr>
            <w:bookmarkStart w:id="73" w:name="_Toc332687517"/>
            <w:r>
              <w:rPr>
                <w:b/>
              </w:rPr>
              <w:t>Bits</w:t>
            </w:r>
            <w:bookmarkEnd w:id="73"/>
          </w:p>
        </w:tc>
        <w:tc>
          <w:tcPr>
            <w:tcW w:w="2169" w:type="dxa"/>
            <w:tcBorders>
              <w:top w:val="single" w:sz="12" w:space="0" w:color="auto"/>
              <w:left w:val="single" w:sz="6" w:space="0" w:color="auto"/>
              <w:bottom w:val="single" w:sz="12" w:space="0" w:color="auto"/>
              <w:right w:val="single" w:sz="6" w:space="0" w:color="auto"/>
            </w:tcBorders>
          </w:tcPr>
          <w:p w14:paraId="4AB1387E" w14:textId="77777777" w:rsidR="007D5BD0" w:rsidRDefault="007D5BD0" w:rsidP="007D5BD0">
            <w:pPr>
              <w:rPr>
                <w:b/>
              </w:rPr>
            </w:pPr>
            <w:bookmarkStart w:id="74" w:name="_Toc332687518"/>
            <w:r>
              <w:rPr>
                <w:b/>
              </w:rPr>
              <w:t>Name</w:t>
            </w:r>
            <w:bookmarkEnd w:id="74"/>
          </w:p>
        </w:tc>
        <w:tc>
          <w:tcPr>
            <w:tcW w:w="1671" w:type="dxa"/>
            <w:tcBorders>
              <w:top w:val="single" w:sz="12" w:space="0" w:color="auto"/>
              <w:left w:val="single" w:sz="6" w:space="0" w:color="auto"/>
              <w:bottom w:val="single" w:sz="12" w:space="0" w:color="auto"/>
              <w:right w:val="single" w:sz="6" w:space="0" w:color="auto"/>
            </w:tcBorders>
          </w:tcPr>
          <w:p w14:paraId="0BD1115E" w14:textId="77777777" w:rsidR="007D5BD0" w:rsidRDefault="007D5BD0" w:rsidP="007D5BD0">
            <w:pPr>
              <w:rPr>
                <w:b/>
              </w:rPr>
            </w:pPr>
            <w:bookmarkStart w:id="75" w:name="_Toc332687519"/>
            <w:r>
              <w:rPr>
                <w:b/>
              </w:rPr>
              <w:t>Default</w:t>
            </w:r>
            <w:bookmarkEnd w:id="75"/>
          </w:p>
        </w:tc>
        <w:tc>
          <w:tcPr>
            <w:tcW w:w="3935" w:type="dxa"/>
            <w:tcBorders>
              <w:top w:val="single" w:sz="12" w:space="0" w:color="auto"/>
              <w:left w:val="single" w:sz="6" w:space="0" w:color="auto"/>
              <w:bottom w:val="single" w:sz="12" w:space="0" w:color="auto"/>
              <w:right w:val="single" w:sz="12" w:space="0" w:color="auto"/>
            </w:tcBorders>
          </w:tcPr>
          <w:p w14:paraId="6E940396" w14:textId="77777777" w:rsidR="007D5BD0" w:rsidRDefault="007D5BD0" w:rsidP="007D5BD0">
            <w:pPr>
              <w:rPr>
                <w:b/>
              </w:rPr>
            </w:pPr>
            <w:bookmarkStart w:id="76" w:name="_Toc332687520"/>
            <w:r>
              <w:rPr>
                <w:b/>
              </w:rPr>
              <w:t>Function</w:t>
            </w:r>
            <w:bookmarkEnd w:id="76"/>
          </w:p>
        </w:tc>
      </w:tr>
      <w:tr w:rsidR="007D5BD0" w14:paraId="3E459BF8" w14:textId="77777777" w:rsidTr="007D5BD0">
        <w:trPr>
          <w:cantSplit/>
        </w:trPr>
        <w:tc>
          <w:tcPr>
            <w:tcW w:w="913" w:type="dxa"/>
            <w:tcBorders>
              <w:left w:val="single" w:sz="12" w:space="0" w:color="auto"/>
              <w:bottom w:val="single" w:sz="6" w:space="0" w:color="auto"/>
              <w:right w:val="single" w:sz="6" w:space="0" w:color="auto"/>
            </w:tcBorders>
          </w:tcPr>
          <w:p w14:paraId="0C0ADFA9" w14:textId="77777777" w:rsidR="007D5BD0" w:rsidRDefault="007D5BD0" w:rsidP="007D5BD0">
            <w:pPr>
              <w:jc w:val="center"/>
            </w:pPr>
            <w:r>
              <w:t>[0]</w:t>
            </w:r>
          </w:p>
          <w:p w14:paraId="18331FAD" w14:textId="77777777" w:rsidR="007D5BD0" w:rsidRDefault="007D5BD0" w:rsidP="007D5BD0">
            <w:pPr>
              <w:jc w:val="center"/>
            </w:pPr>
          </w:p>
        </w:tc>
        <w:tc>
          <w:tcPr>
            <w:tcW w:w="2169" w:type="dxa"/>
            <w:tcBorders>
              <w:left w:val="single" w:sz="6" w:space="0" w:color="auto"/>
              <w:bottom w:val="single" w:sz="6" w:space="0" w:color="auto"/>
              <w:right w:val="single" w:sz="6" w:space="0" w:color="auto"/>
            </w:tcBorders>
          </w:tcPr>
          <w:p w14:paraId="7C52FC0C" w14:textId="77777777" w:rsidR="007D5BD0" w:rsidRDefault="007D5BD0" w:rsidP="007D5BD0">
            <w:r>
              <w:t>PCI  ROM Enable</w:t>
            </w:r>
          </w:p>
        </w:tc>
        <w:tc>
          <w:tcPr>
            <w:tcW w:w="1671" w:type="dxa"/>
            <w:tcBorders>
              <w:left w:val="single" w:sz="6" w:space="0" w:color="auto"/>
              <w:bottom w:val="single" w:sz="6" w:space="0" w:color="auto"/>
              <w:right w:val="single" w:sz="6" w:space="0" w:color="auto"/>
            </w:tcBorders>
          </w:tcPr>
          <w:p w14:paraId="169C4E26" w14:textId="77777777" w:rsidR="007D5BD0" w:rsidRDefault="007D5BD0" w:rsidP="007D5BD0">
            <w:pPr>
              <w:jc w:val="center"/>
            </w:pPr>
            <w:r>
              <w:t>0</w:t>
            </w:r>
          </w:p>
          <w:p w14:paraId="056ECFF7" w14:textId="77777777" w:rsidR="007D5BD0" w:rsidRDefault="007D5BD0" w:rsidP="007D5BD0">
            <w:pPr>
              <w:jc w:val="center"/>
            </w:pPr>
            <w:r>
              <w:t>1</w:t>
            </w:r>
          </w:p>
        </w:tc>
        <w:tc>
          <w:tcPr>
            <w:tcW w:w="3935" w:type="dxa"/>
            <w:tcBorders>
              <w:left w:val="single" w:sz="6" w:space="0" w:color="auto"/>
              <w:bottom w:val="single" w:sz="6" w:space="0" w:color="auto"/>
              <w:right w:val="single" w:sz="12" w:space="0" w:color="auto"/>
            </w:tcBorders>
          </w:tcPr>
          <w:p w14:paraId="072CE723" w14:textId="77777777" w:rsidR="007D5BD0" w:rsidRDefault="007D5BD0" w:rsidP="007D5BD0">
            <w:r>
              <w:t>Disable EPROM address decode (default)</w:t>
            </w:r>
          </w:p>
          <w:p w14:paraId="60ABEA3A" w14:textId="77777777" w:rsidR="007D5BD0" w:rsidRDefault="007D5BD0" w:rsidP="007D5BD0">
            <w:pPr>
              <w:spacing w:after="120"/>
            </w:pPr>
            <w:r>
              <w:t xml:space="preserve">Enable EPROM address decode </w:t>
            </w:r>
          </w:p>
        </w:tc>
      </w:tr>
      <w:tr w:rsidR="007D5BD0" w14:paraId="5EE30CE8" w14:textId="77777777" w:rsidTr="007D5BD0">
        <w:trPr>
          <w:cantSplit/>
        </w:trPr>
        <w:tc>
          <w:tcPr>
            <w:tcW w:w="913" w:type="dxa"/>
            <w:tcBorders>
              <w:top w:val="single" w:sz="6" w:space="0" w:color="auto"/>
              <w:left w:val="single" w:sz="12" w:space="0" w:color="auto"/>
              <w:bottom w:val="single" w:sz="6" w:space="0" w:color="auto"/>
              <w:right w:val="single" w:sz="6" w:space="0" w:color="auto"/>
            </w:tcBorders>
          </w:tcPr>
          <w:p w14:paraId="0F7D5E53" w14:textId="77777777" w:rsidR="007D5BD0" w:rsidRDefault="007D5BD0" w:rsidP="007D5BD0">
            <w:pPr>
              <w:jc w:val="center"/>
            </w:pPr>
            <w:r>
              <w:t>[31:16]</w:t>
            </w:r>
          </w:p>
        </w:tc>
        <w:tc>
          <w:tcPr>
            <w:tcW w:w="2169" w:type="dxa"/>
            <w:tcBorders>
              <w:top w:val="single" w:sz="6" w:space="0" w:color="auto"/>
              <w:left w:val="single" w:sz="6" w:space="0" w:color="auto"/>
              <w:bottom w:val="single" w:sz="6" w:space="0" w:color="auto"/>
              <w:right w:val="single" w:sz="6" w:space="0" w:color="auto"/>
            </w:tcBorders>
          </w:tcPr>
          <w:p w14:paraId="579858D6" w14:textId="77777777" w:rsidR="007D5BD0" w:rsidRDefault="007D5BD0" w:rsidP="007D5BD0">
            <w:r>
              <w:t xml:space="preserve">ROM Base Address </w:t>
            </w:r>
          </w:p>
        </w:tc>
        <w:tc>
          <w:tcPr>
            <w:tcW w:w="1671" w:type="dxa"/>
            <w:tcBorders>
              <w:top w:val="single" w:sz="6" w:space="0" w:color="auto"/>
              <w:left w:val="single" w:sz="6" w:space="0" w:color="auto"/>
              <w:bottom w:val="single" w:sz="6" w:space="0" w:color="auto"/>
              <w:right w:val="single" w:sz="6" w:space="0" w:color="auto"/>
            </w:tcBorders>
          </w:tcPr>
          <w:p w14:paraId="0A94FCE9" w14:textId="77777777" w:rsidR="007D5BD0" w:rsidRDefault="007D5BD0" w:rsidP="007D5BD0">
            <w:pPr>
              <w:jc w:val="center"/>
            </w:pPr>
          </w:p>
        </w:tc>
        <w:tc>
          <w:tcPr>
            <w:tcW w:w="3935" w:type="dxa"/>
            <w:tcBorders>
              <w:top w:val="single" w:sz="6" w:space="0" w:color="auto"/>
              <w:left w:val="single" w:sz="6" w:space="0" w:color="auto"/>
              <w:bottom w:val="single" w:sz="6" w:space="0" w:color="auto"/>
              <w:right w:val="single" w:sz="12" w:space="0" w:color="auto"/>
            </w:tcBorders>
          </w:tcPr>
          <w:p w14:paraId="10B73118" w14:textId="77777777" w:rsidR="007D5BD0" w:rsidRDefault="007D5BD0" w:rsidP="007D5BD0">
            <w:r>
              <w:t>ROM Address decode for 64 kilobytes</w:t>
            </w:r>
          </w:p>
        </w:tc>
      </w:tr>
    </w:tbl>
    <w:p w14:paraId="62DB1CBC" w14:textId="77777777" w:rsidR="00744718" w:rsidRDefault="00744718" w:rsidP="007D5BD0">
      <w:pPr>
        <w:pStyle w:val="Heading3"/>
      </w:pPr>
    </w:p>
    <w:p w14:paraId="73AC9BA6" w14:textId="728D6921" w:rsidR="007D5BD0" w:rsidRDefault="00744718" w:rsidP="007D5BD0">
      <w:pPr>
        <w:pStyle w:val="Heading3"/>
      </w:pPr>
      <w:r>
        <w:t>4.3.8</w:t>
      </w:r>
      <w:r w:rsidR="007D5BD0">
        <w:tab/>
        <w:t>PCI Configuration Register 4 (3Ch)</w:t>
      </w:r>
    </w:p>
    <w:p w14:paraId="3FDC2FCF" w14:textId="77777777" w:rsidR="007D5BD0" w:rsidRDefault="007D5BD0" w:rsidP="007D5BD0">
      <w:pPr>
        <w:pStyle w:val="NormalIndent"/>
        <w:ind w:left="0"/>
        <w:rPr>
          <w:rFonts w:ascii="Times New Roman" w:hAnsi="Times New Roman"/>
          <w:b/>
        </w:rPr>
      </w:pPr>
      <w:r>
        <w:rPr>
          <w:rFonts w:ascii="Times New Roman" w:hAnsi="Times New Roman"/>
          <w:b/>
        </w:rPr>
        <w:t>Type: PCI configuration read write</w:t>
      </w:r>
    </w:p>
    <w:p w14:paraId="7D22DF74" w14:textId="77777777" w:rsidR="007D5BD0" w:rsidRDefault="007D5BD0" w:rsidP="007D5BD0">
      <w:r>
        <w:object w:dxaOrig="5803" w:dyaOrig="1460" w14:anchorId="3B7C091D">
          <v:shape id="_x0000_i1046" type="#_x0000_t75" style="width:289.6pt;height:73.1pt" o:ole="">
            <v:imagedata r:id="rId52" o:title=""/>
          </v:shape>
          <o:OLEObject Type="Embed" ProgID="MSDraw" ShapeID="_x0000_i1046" DrawAspect="Content" ObjectID="_1342457293" r:id="rId53">
            <o:FieldCodes>\* MERGEFORMAT</o:FieldCodes>
          </o:OLEObject>
        </w:object>
      </w:r>
    </w:p>
    <w:p w14:paraId="3DE35B61" w14:textId="77777777" w:rsidR="007D5BD0" w:rsidRDefault="007D5BD0" w:rsidP="007D5BD0">
      <w:pPr>
        <w:pStyle w:val="NormalIndent"/>
        <w:rPr>
          <w:rFonts w:ascii="Times New Roman" w:hAnsi="Times New Roman"/>
        </w:rPr>
      </w:pPr>
    </w:p>
    <w:tbl>
      <w:tblPr>
        <w:tblW w:w="0" w:type="auto"/>
        <w:tblInd w:w="108" w:type="dxa"/>
        <w:tblLayout w:type="fixed"/>
        <w:tblLook w:val="0000" w:firstRow="0" w:lastRow="0" w:firstColumn="0" w:lastColumn="0" w:noHBand="0" w:noVBand="0"/>
      </w:tblPr>
      <w:tblGrid>
        <w:gridCol w:w="1268"/>
        <w:gridCol w:w="2263"/>
        <w:gridCol w:w="1220"/>
        <w:gridCol w:w="3661"/>
      </w:tblGrid>
      <w:tr w:rsidR="007D5BD0" w14:paraId="513E53A8" w14:textId="77777777" w:rsidTr="007D5BD0">
        <w:trPr>
          <w:cantSplit/>
        </w:trPr>
        <w:tc>
          <w:tcPr>
            <w:tcW w:w="1268" w:type="dxa"/>
            <w:tcBorders>
              <w:top w:val="single" w:sz="12" w:space="0" w:color="auto"/>
              <w:left w:val="single" w:sz="12" w:space="0" w:color="auto"/>
              <w:bottom w:val="single" w:sz="12" w:space="0" w:color="auto"/>
              <w:right w:val="single" w:sz="6" w:space="0" w:color="auto"/>
            </w:tcBorders>
          </w:tcPr>
          <w:p w14:paraId="563563FD" w14:textId="77777777" w:rsidR="007D5BD0" w:rsidRDefault="007D5BD0" w:rsidP="007D5BD0">
            <w:pPr>
              <w:rPr>
                <w:b/>
              </w:rPr>
            </w:pPr>
            <w:bookmarkStart w:id="77" w:name="_Toc332687521"/>
            <w:r>
              <w:rPr>
                <w:b/>
              </w:rPr>
              <w:t>Bits</w:t>
            </w:r>
            <w:bookmarkEnd w:id="77"/>
          </w:p>
        </w:tc>
        <w:tc>
          <w:tcPr>
            <w:tcW w:w="2263" w:type="dxa"/>
            <w:tcBorders>
              <w:top w:val="single" w:sz="12" w:space="0" w:color="auto"/>
              <w:left w:val="single" w:sz="6" w:space="0" w:color="auto"/>
              <w:bottom w:val="single" w:sz="12" w:space="0" w:color="auto"/>
              <w:right w:val="single" w:sz="6" w:space="0" w:color="auto"/>
            </w:tcBorders>
          </w:tcPr>
          <w:p w14:paraId="5949D340" w14:textId="77777777" w:rsidR="007D5BD0" w:rsidRDefault="007D5BD0" w:rsidP="007D5BD0">
            <w:pPr>
              <w:rPr>
                <w:b/>
              </w:rPr>
            </w:pPr>
            <w:bookmarkStart w:id="78" w:name="_Toc332687522"/>
            <w:r>
              <w:rPr>
                <w:b/>
              </w:rPr>
              <w:t>Name</w:t>
            </w:r>
            <w:bookmarkEnd w:id="78"/>
          </w:p>
        </w:tc>
        <w:tc>
          <w:tcPr>
            <w:tcW w:w="1220" w:type="dxa"/>
            <w:tcBorders>
              <w:top w:val="single" w:sz="12" w:space="0" w:color="auto"/>
              <w:left w:val="single" w:sz="6" w:space="0" w:color="auto"/>
              <w:bottom w:val="single" w:sz="12" w:space="0" w:color="auto"/>
              <w:right w:val="single" w:sz="6" w:space="0" w:color="auto"/>
            </w:tcBorders>
          </w:tcPr>
          <w:p w14:paraId="003A1F23" w14:textId="77777777" w:rsidR="007D5BD0" w:rsidRDefault="007D5BD0" w:rsidP="007D5BD0">
            <w:pPr>
              <w:rPr>
                <w:b/>
              </w:rPr>
            </w:pPr>
            <w:bookmarkStart w:id="79" w:name="_Toc332687523"/>
            <w:r>
              <w:rPr>
                <w:b/>
              </w:rPr>
              <w:t>Default</w:t>
            </w:r>
            <w:bookmarkEnd w:id="79"/>
          </w:p>
        </w:tc>
        <w:tc>
          <w:tcPr>
            <w:tcW w:w="3661" w:type="dxa"/>
            <w:tcBorders>
              <w:top w:val="single" w:sz="12" w:space="0" w:color="auto"/>
              <w:left w:val="single" w:sz="6" w:space="0" w:color="auto"/>
              <w:bottom w:val="single" w:sz="12" w:space="0" w:color="auto"/>
              <w:right w:val="single" w:sz="12" w:space="0" w:color="auto"/>
            </w:tcBorders>
          </w:tcPr>
          <w:p w14:paraId="50C92FDF" w14:textId="77777777" w:rsidR="007D5BD0" w:rsidRDefault="007D5BD0" w:rsidP="007D5BD0">
            <w:pPr>
              <w:rPr>
                <w:b/>
              </w:rPr>
            </w:pPr>
            <w:bookmarkStart w:id="80" w:name="_Toc332687524"/>
            <w:r>
              <w:rPr>
                <w:b/>
              </w:rPr>
              <w:t>Function</w:t>
            </w:r>
            <w:bookmarkEnd w:id="80"/>
          </w:p>
        </w:tc>
      </w:tr>
      <w:tr w:rsidR="007D5BD0" w14:paraId="7EB4E1EB" w14:textId="77777777" w:rsidTr="007D5BD0">
        <w:trPr>
          <w:cantSplit/>
        </w:trPr>
        <w:tc>
          <w:tcPr>
            <w:tcW w:w="1268" w:type="dxa"/>
            <w:tcBorders>
              <w:left w:val="single" w:sz="12" w:space="0" w:color="auto"/>
              <w:bottom w:val="single" w:sz="6" w:space="0" w:color="auto"/>
              <w:right w:val="single" w:sz="6" w:space="0" w:color="auto"/>
            </w:tcBorders>
          </w:tcPr>
          <w:p w14:paraId="5F1C2D7E" w14:textId="77777777" w:rsidR="007D5BD0" w:rsidRDefault="007D5BD0" w:rsidP="007D5BD0">
            <w:r>
              <w:t>[7:0]</w:t>
            </w:r>
          </w:p>
          <w:p w14:paraId="570A3654" w14:textId="77777777" w:rsidR="007D5BD0" w:rsidRDefault="007D5BD0" w:rsidP="007D5BD0"/>
        </w:tc>
        <w:tc>
          <w:tcPr>
            <w:tcW w:w="2263" w:type="dxa"/>
            <w:tcBorders>
              <w:left w:val="single" w:sz="6" w:space="0" w:color="auto"/>
              <w:bottom w:val="single" w:sz="6" w:space="0" w:color="auto"/>
              <w:right w:val="single" w:sz="6" w:space="0" w:color="auto"/>
            </w:tcBorders>
          </w:tcPr>
          <w:p w14:paraId="3DD32283" w14:textId="77777777" w:rsidR="007D5BD0" w:rsidRDefault="007D5BD0" w:rsidP="007D5BD0">
            <w:r>
              <w:t>INTERRUPT LINE</w:t>
            </w:r>
          </w:p>
        </w:tc>
        <w:tc>
          <w:tcPr>
            <w:tcW w:w="1220" w:type="dxa"/>
            <w:tcBorders>
              <w:left w:val="single" w:sz="6" w:space="0" w:color="auto"/>
              <w:bottom w:val="single" w:sz="6" w:space="0" w:color="auto"/>
              <w:right w:val="single" w:sz="6" w:space="0" w:color="auto"/>
            </w:tcBorders>
          </w:tcPr>
          <w:p w14:paraId="67DFC7F1" w14:textId="77777777" w:rsidR="007D5BD0" w:rsidRDefault="007D5BD0" w:rsidP="007D5BD0">
            <w:pPr>
              <w:jc w:val="center"/>
            </w:pPr>
          </w:p>
        </w:tc>
        <w:tc>
          <w:tcPr>
            <w:tcW w:w="3661" w:type="dxa"/>
            <w:tcBorders>
              <w:left w:val="single" w:sz="6" w:space="0" w:color="auto"/>
              <w:bottom w:val="single" w:sz="6" w:space="0" w:color="auto"/>
              <w:right w:val="single" w:sz="12" w:space="0" w:color="auto"/>
            </w:tcBorders>
          </w:tcPr>
          <w:p w14:paraId="0F0645EA" w14:textId="58F37375" w:rsidR="007D5BD0" w:rsidRDefault="007D5BD0" w:rsidP="00744718">
            <w:r>
              <w:t xml:space="preserve">Indicates which input of the system interrupt controller </w:t>
            </w:r>
            <w:r w:rsidR="00744718">
              <w:t>GPLGPU</w:t>
            </w:r>
            <w:r>
              <w:t xml:space="preserve"> 's interrupt signal is connected to.</w:t>
            </w:r>
          </w:p>
        </w:tc>
      </w:tr>
      <w:tr w:rsidR="007D5BD0" w14:paraId="35FEC11D" w14:textId="77777777" w:rsidTr="007D5BD0">
        <w:trPr>
          <w:cantSplit/>
        </w:trPr>
        <w:tc>
          <w:tcPr>
            <w:tcW w:w="1268" w:type="dxa"/>
            <w:tcBorders>
              <w:top w:val="single" w:sz="6" w:space="0" w:color="auto"/>
              <w:left w:val="single" w:sz="12" w:space="0" w:color="auto"/>
              <w:bottom w:val="single" w:sz="6" w:space="0" w:color="auto"/>
              <w:right w:val="single" w:sz="6" w:space="0" w:color="auto"/>
            </w:tcBorders>
          </w:tcPr>
          <w:p w14:paraId="7C4BF23F" w14:textId="77777777" w:rsidR="007D5BD0" w:rsidRDefault="007D5BD0" w:rsidP="007D5BD0">
            <w:r>
              <w:t>[15:8]</w:t>
            </w:r>
          </w:p>
          <w:p w14:paraId="08996116" w14:textId="77777777" w:rsidR="007D5BD0" w:rsidRDefault="007D5BD0" w:rsidP="007D5BD0"/>
        </w:tc>
        <w:tc>
          <w:tcPr>
            <w:tcW w:w="2263" w:type="dxa"/>
            <w:tcBorders>
              <w:top w:val="single" w:sz="6" w:space="0" w:color="auto"/>
              <w:left w:val="single" w:sz="6" w:space="0" w:color="auto"/>
              <w:bottom w:val="single" w:sz="6" w:space="0" w:color="auto"/>
              <w:right w:val="single" w:sz="6" w:space="0" w:color="auto"/>
            </w:tcBorders>
          </w:tcPr>
          <w:p w14:paraId="7F2E48C1" w14:textId="77777777" w:rsidR="007D5BD0" w:rsidRDefault="007D5BD0" w:rsidP="007D5BD0">
            <w:r>
              <w:t>INTERRUPT PIN</w:t>
            </w:r>
          </w:p>
        </w:tc>
        <w:tc>
          <w:tcPr>
            <w:tcW w:w="1220" w:type="dxa"/>
            <w:tcBorders>
              <w:top w:val="single" w:sz="6" w:space="0" w:color="auto"/>
              <w:left w:val="single" w:sz="6" w:space="0" w:color="auto"/>
              <w:bottom w:val="single" w:sz="6" w:space="0" w:color="auto"/>
              <w:right w:val="single" w:sz="6" w:space="0" w:color="auto"/>
            </w:tcBorders>
          </w:tcPr>
          <w:p w14:paraId="2DAA040F" w14:textId="77777777" w:rsidR="007D5BD0" w:rsidRDefault="007D5BD0" w:rsidP="007D5BD0">
            <w:pPr>
              <w:jc w:val="center"/>
            </w:pPr>
            <w:r>
              <w:t>01h</w:t>
            </w:r>
          </w:p>
        </w:tc>
        <w:tc>
          <w:tcPr>
            <w:tcW w:w="3661" w:type="dxa"/>
            <w:tcBorders>
              <w:top w:val="single" w:sz="6" w:space="0" w:color="auto"/>
              <w:left w:val="single" w:sz="6" w:space="0" w:color="auto"/>
              <w:bottom w:val="single" w:sz="6" w:space="0" w:color="auto"/>
              <w:right w:val="single" w:sz="12" w:space="0" w:color="auto"/>
            </w:tcBorders>
          </w:tcPr>
          <w:p w14:paraId="6E6A754F" w14:textId="5B7EDB51" w:rsidR="007D5BD0" w:rsidRDefault="007D5BD0" w:rsidP="007D5BD0">
            <w:r>
              <w:t xml:space="preserve">Indicates that </w:t>
            </w:r>
            <w:r w:rsidR="00744718">
              <w:t>GPLGPU</w:t>
            </w:r>
            <w:r>
              <w:t xml:space="preserve"> 's interrupt pin is connected to interrupt pin INTA#.</w:t>
            </w:r>
          </w:p>
          <w:p w14:paraId="05234AF1" w14:textId="77777777" w:rsidR="007D5BD0" w:rsidRDefault="007D5BD0" w:rsidP="007D5BD0">
            <w:r>
              <w:rPr>
                <w:b/>
              </w:rPr>
              <w:t xml:space="preserve"> (read only)</w:t>
            </w:r>
          </w:p>
        </w:tc>
      </w:tr>
    </w:tbl>
    <w:p w14:paraId="09434CE8" w14:textId="77777777" w:rsidR="007D5BD0" w:rsidRDefault="007D5BD0" w:rsidP="007D5BD0"/>
    <w:p w14:paraId="2ED418DC" w14:textId="4542183C" w:rsidR="00744718" w:rsidRDefault="00744718">
      <w:pPr>
        <w:overflowPunct/>
        <w:autoSpaceDE/>
        <w:autoSpaceDN/>
        <w:adjustRightInd/>
        <w:textAlignment w:val="auto"/>
      </w:pPr>
      <w:r>
        <w:br w:type="page"/>
      </w:r>
    </w:p>
    <w:p w14:paraId="41926BBE" w14:textId="77777777" w:rsidR="00744718" w:rsidRDefault="00744718" w:rsidP="00744718">
      <w:r>
        <w:lastRenderedPageBreak/>
        <w:t xml:space="preserve">  </w:t>
      </w:r>
      <w:bookmarkStart w:id="81" w:name="_Toc312832490"/>
      <w:bookmarkStart w:id="82" w:name="_Toc332687525"/>
      <w:bookmarkStart w:id="83" w:name="_Toc332695223"/>
      <w:bookmarkStart w:id="84" w:name="_Toc332695683"/>
      <w:bookmarkEnd w:id="81"/>
      <w:r>
        <w:object w:dxaOrig="1120" w:dyaOrig="2520" w14:anchorId="459DE63F">
          <v:shape id="_x0000_i1047" type="#_x0000_t75" style="width:91.5pt;height:205.7pt" o:ole="">
            <v:imagedata r:id="rId54" o:title=""/>
          </v:shape>
          <o:OLEObject Type="Embed" ProgID="MSDraw" ShapeID="_x0000_i1047" DrawAspect="Content" ObjectID="_1342457294" r:id="rId55">
            <o:FieldCodes>\* MERGEFORMAT</o:FieldCodes>
          </o:OLEObject>
        </w:object>
      </w:r>
    </w:p>
    <w:p w14:paraId="293C220E" w14:textId="77777777" w:rsidR="00744718" w:rsidRDefault="00744718" w:rsidP="00744718">
      <w:pPr>
        <w:jc w:val="center"/>
        <w:rPr>
          <w:b/>
          <w:sz w:val="72"/>
        </w:rPr>
      </w:pPr>
    </w:p>
    <w:p w14:paraId="02F33840" w14:textId="77777777" w:rsidR="00744718" w:rsidRDefault="00744718" w:rsidP="00744718">
      <w:pPr>
        <w:pBdr>
          <w:top w:val="single" w:sz="6" w:space="1" w:color="auto"/>
          <w:bottom w:val="single" w:sz="6" w:space="1" w:color="auto"/>
        </w:pBdr>
        <w:jc w:val="center"/>
        <w:rPr>
          <w:b/>
          <w:i/>
          <w:sz w:val="72"/>
        </w:rPr>
      </w:pPr>
      <w:r>
        <w:rPr>
          <w:b/>
          <w:i/>
          <w:sz w:val="72"/>
        </w:rPr>
        <w:t>Register Set</w:t>
      </w:r>
    </w:p>
    <w:p w14:paraId="47C19577" w14:textId="77777777" w:rsidR="00744718" w:rsidRDefault="00744718" w:rsidP="00744718"/>
    <w:p w14:paraId="688FC222" w14:textId="77777777" w:rsidR="00744718" w:rsidRDefault="00744718" w:rsidP="00744718">
      <w:pPr>
        <w:tabs>
          <w:tab w:val="left" w:pos="720"/>
        </w:tabs>
        <w:rPr>
          <w:b/>
          <w:sz w:val="28"/>
        </w:rPr>
      </w:pPr>
      <w:r>
        <w:br w:type="page"/>
      </w:r>
      <w:bookmarkEnd w:id="82"/>
      <w:bookmarkEnd w:id="83"/>
      <w:bookmarkEnd w:id="84"/>
      <w:r>
        <w:rPr>
          <w:b/>
          <w:sz w:val="28"/>
        </w:rPr>
        <w:lastRenderedPageBreak/>
        <w:t xml:space="preserve">Section 5: </w:t>
      </w:r>
      <w:r>
        <w:rPr>
          <w:b/>
          <w:sz w:val="28"/>
        </w:rPr>
        <w:tab/>
        <w:t>REGISTER SET</w:t>
      </w:r>
    </w:p>
    <w:p w14:paraId="6E178344" w14:textId="77777777" w:rsidR="00744718" w:rsidRDefault="00744718" w:rsidP="00744718"/>
    <w:p w14:paraId="1713BDA5" w14:textId="77777777" w:rsidR="00744718" w:rsidRDefault="00744718" w:rsidP="00744718"/>
    <w:p w14:paraId="6B5F12D1" w14:textId="77777777" w:rsidR="00744718" w:rsidRDefault="00744718" w:rsidP="00744718">
      <w:r>
        <w:object w:dxaOrig="4601" w:dyaOrig="878" w14:anchorId="5596E503">
          <v:shape id="_x0000_i1048" type="#_x0000_t75" style="width:230.1pt;height:43.85pt" o:ole="">
            <v:imagedata r:id="rId56" o:title=""/>
          </v:shape>
          <o:OLEObject Type="Embed" ProgID="MSDraw" ShapeID="_x0000_i1048" DrawAspect="Content" ObjectID="_1342457295" r:id="rId57">
            <o:FieldCodes>\* mergeformat</o:FieldCodes>
          </o:OLEObject>
        </w:object>
      </w:r>
    </w:p>
    <w:p w14:paraId="3961DEC0" w14:textId="77777777" w:rsidR="00744718" w:rsidRDefault="00744718" w:rsidP="00744718">
      <w:pPr>
        <w:pStyle w:val="NormalIndent"/>
        <w:rPr>
          <w:rFonts w:ascii="Times New Roman" w:hAnsi="Times New Roman"/>
        </w:rPr>
      </w:pPr>
    </w:p>
    <w:p w14:paraId="7AAB4B48" w14:textId="77777777" w:rsidR="00744718" w:rsidRDefault="00744718" w:rsidP="00744718">
      <w:pPr>
        <w:pStyle w:val="Heading2"/>
        <w:tabs>
          <w:tab w:val="left" w:pos="720"/>
        </w:tabs>
      </w:pPr>
      <w:bookmarkStart w:id="85" w:name="_Toc332687526"/>
      <w:bookmarkStart w:id="86" w:name="_Toc332695224"/>
      <w:bookmarkStart w:id="87" w:name="_Toc332695684"/>
      <w:r>
        <w:t>5.1</w:t>
      </w:r>
      <w:r>
        <w:tab/>
        <w:t>Addressing Configuration Registers</w:t>
      </w:r>
      <w:bookmarkEnd w:id="85"/>
      <w:bookmarkEnd w:id="86"/>
      <w:bookmarkEnd w:id="87"/>
    </w:p>
    <w:p w14:paraId="1873F9B4" w14:textId="77777777" w:rsidR="00744718" w:rsidRDefault="00744718" w:rsidP="00744718">
      <w:pPr>
        <w:pStyle w:val="NormalIndent"/>
        <w:ind w:left="0"/>
        <w:jc w:val="both"/>
        <w:rPr>
          <w:rFonts w:ascii="Times New Roman" w:hAnsi="Times New Roman"/>
        </w:rPr>
      </w:pPr>
      <w:r>
        <w:rPr>
          <w:rFonts w:ascii="Times New Roman" w:hAnsi="Times New Roman"/>
        </w:rPr>
        <w:t xml:space="preserve">The addressing configuration group of registers are I/O mapped. The address of these registers is defined as follows. The value written into PCI base address Register 4 is concatenated with the fixed address of the register to determine the system address of the register.  </w:t>
      </w:r>
    </w:p>
    <w:p w14:paraId="343F1B46" w14:textId="77777777" w:rsidR="00744718" w:rsidRDefault="00744718" w:rsidP="00744718">
      <w:pPr>
        <w:pStyle w:val="NormalIndent"/>
        <w:ind w:left="0"/>
        <w:jc w:val="both"/>
        <w:rPr>
          <w:rFonts w:ascii="Times New Roman" w:hAnsi="Times New Roman"/>
        </w:rPr>
      </w:pPr>
    </w:p>
    <w:p w14:paraId="74061EB3" w14:textId="77777777" w:rsidR="00744718" w:rsidRDefault="00744718" w:rsidP="00744718">
      <w:pPr>
        <w:pStyle w:val="Heading3"/>
      </w:pPr>
      <w:r>
        <w:t>5.1.1</w:t>
      </w:r>
      <w:r>
        <w:tab/>
        <w:t>Register Base Address for the Global Register Block {PCIB4, (0x0000)}</w:t>
      </w:r>
    </w:p>
    <w:p w14:paraId="29D4A3CD" w14:textId="77777777" w:rsidR="00744718" w:rsidRDefault="00744718" w:rsidP="00744718">
      <w:pPr>
        <w:pStyle w:val="NormalIndent"/>
        <w:ind w:left="0"/>
        <w:rPr>
          <w:rFonts w:ascii="Times New Roman" w:hAnsi="Times New Roman"/>
          <w:b/>
        </w:rPr>
      </w:pPr>
      <w:r>
        <w:rPr>
          <w:rFonts w:ascii="Times New Roman" w:hAnsi="Times New Roman"/>
          <w:b/>
        </w:rPr>
        <w:t>Name:</w:t>
      </w:r>
      <w:r>
        <w:rPr>
          <w:rFonts w:ascii="Times New Roman" w:hAnsi="Times New Roman"/>
          <w:b/>
        </w:rPr>
        <w:tab/>
        <w:t xml:space="preserve"> RBASE_G</w:t>
      </w:r>
    </w:p>
    <w:p w14:paraId="5D9CC32B" w14:textId="77777777" w:rsidR="00744718" w:rsidRDefault="00744718" w:rsidP="00744718">
      <w:pPr>
        <w:pStyle w:val="NormalIndent"/>
        <w:ind w:left="0"/>
        <w:rPr>
          <w:rFonts w:ascii="Times New Roman" w:hAnsi="Times New Roman"/>
        </w:rPr>
      </w:pPr>
      <w:r>
        <w:rPr>
          <w:rFonts w:ascii="Times New Roman" w:hAnsi="Times New Roman"/>
          <w:b/>
        </w:rPr>
        <w:t xml:space="preserve">Type: </w:t>
      </w:r>
      <w:r>
        <w:rPr>
          <w:rFonts w:ascii="Times New Roman" w:hAnsi="Times New Roman"/>
          <w:b/>
        </w:rPr>
        <w:tab/>
        <w:t>I/O space read write</w:t>
      </w:r>
    </w:p>
    <w:p w14:paraId="61F81E56" w14:textId="77777777" w:rsidR="00744718" w:rsidRDefault="00744718" w:rsidP="00744718">
      <w:pPr>
        <w:pStyle w:val="NormalIndent"/>
        <w:ind w:left="0"/>
        <w:jc w:val="both"/>
        <w:rPr>
          <w:rFonts w:ascii="Times New Roman" w:hAnsi="Times New Roman"/>
        </w:rPr>
      </w:pPr>
      <w:r>
        <w:rPr>
          <w:rFonts w:ascii="Times New Roman" w:hAnsi="Times New Roman"/>
        </w:rPr>
        <w:t>This register defines the start address for the memory mapped global register block.  This register will be written with the same value as  Base Address Register 4.</w:t>
      </w:r>
    </w:p>
    <w:p w14:paraId="06B0C1A8" w14:textId="77777777" w:rsidR="00744718" w:rsidRDefault="00744718" w:rsidP="00744718">
      <w:pPr>
        <w:pStyle w:val="NormalIndent"/>
        <w:ind w:left="0"/>
        <w:jc w:val="both"/>
        <w:rPr>
          <w:rFonts w:ascii="Times New Roman" w:hAnsi="Times New Roman"/>
        </w:rPr>
      </w:pPr>
      <w:r>
        <w:rPr>
          <w:rFonts w:ascii="Times New Roman" w:hAnsi="Times New Roman"/>
        </w:rPr>
        <w:object w:dxaOrig="5798" w:dyaOrig="1460" w14:anchorId="18DC9409">
          <v:shape id="_x0000_i1049" type="#_x0000_t75" style="width:290.15pt;height:73.1pt" o:ole="">
            <v:imagedata r:id="rId58" o:title=""/>
          </v:shape>
          <o:OLEObject Type="Embed" ProgID="MSDraw" ShapeID="_x0000_i1049" DrawAspect="Content" ObjectID="_1342457296" r:id="rId59">
            <o:FieldCodes>\* mergeformat</o:FieldCodes>
          </o:OLEObject>
        </w:object>
      </w:r>
    </w:p>
    <w:p w14:paraId="4601F989" w14:textId="77777777" w:rsidR="00744718" w:rsidRDefault="00744718" w:rsidP="00744718">
      <w:pPr>
        <w:pStyle w:val="NormalIndent"/>
        <w:rPr>
          <w:rFonts w:ascii="Times New Roman" w:hAnsi="Times New Roman"/>
        </w:rPr>
      </w:pPr>
    </w:p>
    <w:tbl>
      <w:tblPr>
        <w:tblW w:w="0" w:type="auto"/>
        <w:tblInd w:w="108" w:type="dxa"/>
        <w:tblLayout w:type="fixed"/>
        <w:tblLook w:val="0000" w:firstRow="0" w:lastRow="0" w:firstColumn="0" w:lastColumn="0" w:noHBand="0" w:noVBand="0"/>
      </w:tblPr>
      <w:tblGrid>
        <w:gridCol w:w="2160"/>
        <w:gridCol w:w="1710"/>
        <w:gridCol w:w="900"/>
        <w:gridCol w:w="3960"/>
      </w:tblGrid>
      <w:tr w:rsidR="00744718" w14:paraId="768F4450" w14:textId="77777777" w:rsidTr="00744718">
        <w:trPr>
          <w:cantSplit/>
        </w:trPr>
        <w:tc>
          <w:tcPr>
            <w:tcW w:w="2160" w:type="dxa"/>
            <w:tcBorders>
              <w:top w:val="single" w:sz="12" w:space="0" w:color="auto"/>
              <w:left w:val="single" w:sz="12" w:space="0" w:color="auto"/>
              <w:right w:val="single" w:sz="6" w:space="0" w:color="auto"/>
            </w:tcBorders>
          </w:tcPr>
          <w:p w14:paraId="54CEDCC0" w14:textId="77777777" w:rsidR="00744718" w:rsidRDefault="00744718" w:rsidP="00744718">
            <w:pPr>
              <w:rPr>
                <w:b/>
              </w:rPr>
            </w:pPr>
            <w:bookmarkStart w:id="88" w:name="_Toc332687527"/>
            <w:r>
              <w:rPr>
                <w:b/>
              </w:rPr>
              <w:t>Bits</w:t>
            </w:r>
            <w:bookmarkEnd w:id="88"/>
          </w:p>
        </w:tc>
        <w:tc>
          <w:tcPr>
            <w:tcW w:w="1710" w:type="dxa"/>
            <w:tcBorders>
              <w:top w:val="single" w:sz="12" w:space="0" w:color="auto"/>
              <w:left w:val="single" w:sz="6" w:space="0" w:color="auto"/>
              <w:right w:val="single" w:sz="6" w:space="0" w:color="auto"/>
            </w:tcBorders>
          </w:tcPr>
          <w:p w14:paraId="1EF7A5BE" w14:textId="77777777" w:rsidR="00744718" w:rsidRDefault="00744718" w:rsidP="00744718">
            <w:pPr>
              <w:rPr>
                <w:b/>
              </w:rPr>
            </w:pPr>
            <w:bookmarkStart w:id="89" w:name="_Toc332687528"/>
            <w:r>
              <w:rPr>
                <w:b/>
              </w:rPr>
              <w:t>Name</w:t>
            </w:r>
            <w:bookmarkEnd w:id="89"/>
          </w:p>
        </w:tc>
        <w:tc>
          <w:tcPr>
            <w:tcW w:w="900" w:type="dxa"/>
            <w:tcBorders>
              <w:top w:val="single" w:sz="12" w:space="0" w:color="auto"/>
              <w:left w:val="single" w:sz="6" w:space="0" w:color="auto"/>
              <w:right w:val="single" w:sz="6" w:space="0" w:color="auto"/>
            </w:tcBorders>
          </w:tcPr>
          <w:p w14:paraId="1D9E2465" w14:textId="77777777" w:rsidR="00744718" w:rsidRDefault="00744718" w:rsidP="00744718">
            <w:pPr>
              <w:rPr>
                <w:b/>
              </w:rPr>
            </w:pPr>
            <w:bookmarkStart w:id="90" w:name="_Toc332687529"/>
            <w:r>
              <w:rPr>
                <w:b/>
              </w:rPr>
              <w:t>Default</w:t>
            </w:r>
            <w:bookmarkEnd w:id="90"/>
          </w:p>
        </w:tc>
        <w:tc>
          <w:tcPr>
            <w:tcW w:w="3960" w:type="dxa"/>
            <w:tcBorders>
              <w:top w:val="single" w:sz="12" w:space="0" w:color="auto"/>
              <w:left w:val="single" w:sz="6" w:space="0" w:color="auto"/>
              <w:right w:val="single" w:sz="12" w:space="0" w:color="auto"/>
            </w:tcBorders>
          </w:tcPr>
          <w:p w14:paraId="56E6FD46" w14:textId="77777777" w:rsidR="00744718" w:rsidRDefault="00744718" w:rsidP="00744718">
            <w:pPr>
              <w:rPr>
                <w:b/>
              </w:rPr>
            </w:pPr>
            <w:bookmarkStart w:id="91" w:name="_Toc332687530"/>
            <w:r>
              <w:rPr>
                <w:b/>
              </w:rPr>
              <w:t>Function</w:t>
            </w:r>
            <w:bookmarkEnd w:id="91"/>
          </w:p>
        </w:tc>
      </w:tr>
      <w:tr w:rsidR="00744718" w14:paraId="3AEBA7DF" w14:textId="77777777" w:rsidTr="00744718">
        <w:trPr>
          <w:cantSplit/>
        </w:trPr>
        <w:tc>
          <w:tcPr>
            <w:tcW w:w="2160" w:type="dxa"/>
            <w:tcBorders>
              <w:top w:val="single" w:sz="12" w:space="0" w:color="auto"/>
              <w:left w:val="single" w:sz="12" w:space="0" w:color="auto"/>
              <w:bottom w:val="single" w:sz="12" w:space="0" w:color="auto"/>
              <w:right w:val="single" w:sz="6" w:space="0" w:color="auto"/>
            </w:tcBorders>
          </w:tcPr>
          <w:p w14:paraId="713CA1C1" w14:textId="77777777" w:rsidR="00744718" w:rsidRDefault="00744718" w:rsidP="00744718">
            <w:r>
              <w:t>RBASE_G[31:8]</w:t>
            </w:r>
          </w:p>
        </w:tc>
        <w:tc>
          <w:tcPr>
            <w:tcW w:w="1710" w:type="dxa"/>
            <w:tcBorders>
              <w:top w:val="single" w:sz="12" w:space="0" w:color="auto"/>
              <w:left w:val="single" w:sz="6" w:space="0" w:color="auto"/>
              <w:bottom w:val="single" w:sz="12" w:space="0" w:color="auto"/>
              <w:right w:val="single" w:sz="6" w:space="0" w:color="auto"/>
            </w:tcBorders>
          </w:tcPr>
          <w:p w14:paraId="3E164A25" w14:textId="77777777" w:rsidR="00744718" w:rsidRDefault="00744718" w:rsidP="00744718">
            <w:r>
              <w:t>ADDRESS</w:t>
            </w:r>
          </w:p>
        </w:tc>
        <w:tc>
          <w:tcPr>
            <w:tcW w:w="900" w:type="dxa"/>
            <w:tcBorders>
              <w:top w:val="single" w:sz="12" w:space="0" w:color="auto"/>
              <w:left w:val="single" w:sz="6" w:space="0" w:color="auto"/>
              <w:bottom w:val="single" w:sz="12" w:space="0" w:color="auto"/>
              <w:right w:val="single" w:sz="6" w:space="0" w:color="auto"/>
            </w:tcBorders>
          </w:tcPr>
          <w:p w14:paraId="78274FF8" w14:textId="77777777" w:rsidR="00744718" w:rsidRDefault="00744718" w:rsidP="00744718"/>
        </w:tc>
        <w:tc>
          <w:tcPr>
            <w:tcW w:w="3960" w:type="dxa"/>
            <w:tcBorders>
              <w:top w:val="single" w:sz="12" w:space="0" w:color="auto"/>
              <w:left w:val="single" w:sz="6" w:space="0" w:color="auto"/>
              <w:bottom w:val="single" w:sz="12" w:space="0" w:color="auto"/>
              <w:right w:val="single" w:sz="12" w:space="0" w:color="auto"/>
            </w:tcBorders>
          </w:tcPr>
          <w:p w14:paraId="1733D7D4" w14:textId="77777777" w:rsidR="00744718" w:rsidRDefault="00744718" w:rsidP="00744718">
            <w:r>
              <w:t>Address decode value</w:t>
            </w:r>
          </w:p>
        </w:tc>
      </w:tr>
    </w:tbl>
    <w:p w14:paraId="7D93F744" w14:textId="77777777" w:rsidR="00744718" w:rsidRDefault="00744718" w:rsidP="00744718"/>
    <w:p w14:paraId="3081E311" w14:textId="77777777" w:rsidR="00744718" w:rsidRDefault="00744718" w:rsidP="00744718">
      <w:pPr>
        <w:rPr>
          <w:b/>
        </w:rPr>
      </w:pPr>
      <w:r>
        <w:rPr>
          <w:b/>
        </w:rPr>
        <w:t>Note:</w:t>
      </w:r>
      <w:r>
        <w:t xml:space="preserve"> </w:t>
      </w:r>
      <w:r>
        <w:rPr>
          <w:b/>
        </w:rPr>
        <w:t>PCIB4 = The value written into PCI Base 4 Register.</w:t>
      </w:r>
    </w:p>
    <w:p w14:paraId="01F0C44B" w14:textId="77777777" w:rsidR="00744718" w:rsidRDefault="00744718" w:rsidP="00744718">
      <w:pPr>
        <w:pStyle w:val="Heading3"/>
      </w:pPr>
      <w:r>
        <w:br w:type="page"/>
      </w:r>
      <w:r>
        <w:lastRenderedPageBreak/>
        <w:t>5.1.2</w:t>
      </w:r>
      <w:r>
        <w:tab/>
        <w:t>Memory Windows</w:t>
      </w:r>
      <w:r>
        <w:fldChar w:fldCharType="begin"/>
      </w:r>
      <w:r>
        <w:instrText>SYMBOL 228 \f "Symbol"</w:instrText>
      </w:r>
      <w:r>
        <w:fldChar w:fldCharType="end"/>
      </w:r>
      <w:r>
        <w:t xml:space="preserve"> Register Block Base Address Register {PCIB4, (0x0004)}</w:t>
      </w:r>
    </w:p>
    <w:p w14:paraId="0CA71ECE"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Name:</w:t>
      </w:r>
      <w:r>
        <w:rPr>
          <w:rFonts w:ascii="Times New Roman" w:hAnsi="Times New Roman"/>
          <w:b/>
        </w:rPr>
        <w:tab/>
        <w:t xml:space="preserve"> RBASE_W</w:t>
      </w:r>
    </w:p>
    <w:p w14:paraId="0255891A"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Type: </w:t>
      </w:r>
      <w:r>
        <w:rPr>
          <w:rFonts w:ascii="Times New Roman" w:hAnsi="Times New Roman"/>
          <w:b/>
        </w:rPr>
        <w:tab/>
        <w:t>I/O space read write</w:t>
      </w:r>
    </w:p>
    <w:p w14:paraId="267960C3" w14:textId="77777777" w:rsidR="00744718" w:rsidRDefault="00744718" w:rsidP="00744718">
      <w:pPr>
        <w:pStyle w:val="NormalIndent"/>
        <w:tabs>
          <w:tab w:val="left" w:pos="360"/>
        </w:tabs>
        <w:ind w:left="0"/>
        <w:jc w:val="both"/>
        <w:rPr>
          <w:rFonts w:ascii="Times New Roman" w:hAnsi="Times New Roman"/>
        </w:rPr>
      </w:pPr>
      <w:r>
        <w:rPr>
          <w:rFonts w:ascii="Times New Roman" w:hAnsi="Times New Roman"/>
        </w:rPr>
        <w:t>This register defines the start address for the Memory Windows configuration register block.  This register will be written with the same value as Base Address Register 4 plus an 8 kilobyte offset.</w:t>
      </w:r>
    </w:p>
    <w:p w14:paraId="1981D783" w14:textId="77777777" w:rsidR="00744718" w:rsidRDefault="00744718" w:rsidP="00744718">
      <w:pPr>
        <w:pStyle w:val="NormalIndent"/>
        <w:ind w:left="0"/>
        <w:rPr>
          <w:rFonts w:ascii="Times New Roman" w:hAnsi="Times New Roman"/>
        </w:rPr>
      </w:pPr>
    </w:p>
    <w:p w14:paraId="253588CB" w14:textId="77777777" w:rsidR="00744718" w:rsidRDefault="00744718" w:rsidP="00744718">
      <w:r>
        <w:object w:dxaOrig="5798" w:dyaOrig="1460" w14:anchorId="6127DEFB">
          <v:shape id="_x0000_i1050" type="#_x0000_t75" style="width:290.15pt;height:73.1pt" o:ole="">
            <v:imagedata r:id="rId60" o:title=""/>
          </v:shape>
          <o:OLEObject Type="Embed" ProgID="MSDraw" ShapeID="_x0000_i1050" DrawAspect="Content" ObjectID="_1342457297" r:id="rId61">
            <o:FieldCodes>\* mergeformat</o:FieldCodes>
          </o:OLEObject>
        </w:object>
      </w:r>
    </w:p>
    <w:p w14:paraId="11CDA32C" w14:textId="77777777" w:rsidR="00744718" w:rsidRDefault="00744718" w:rsidP="00744718">
      <w:pPr>
        <w:pStyle w:val="NormalIndent"/>
        <w:ind w:left="0"/>
        <w:rPr>
          <w:rFonts w:ascii="Times New Roman" w:hAnsi="Times New Roman"/>
        </w:rPr>
      </w:pPr>
    </w:p>
    <w:tbl>
      <w:tblPr>
        <w:tblW w:w="0" w:type="auto"/>
        <w:tblInd w:w="108" w:type="dxa"/>
        <w:tblLayout w:type="fixed"/>
        <w:tblLook w:val="0000" w:firstRow="0" w:lastRow="0" w:firstColumn="0" w:lastColumn="0" w:noHBand="0" w:noVBand="0"/>
      </w:tblPr>
      <w:tblGrid>
        <w:gridCol w:w="2070"/>
        <w:gridCol w:w="2097"/>
        <w:gridCol w:w="18"/>
        <w:gridCol w:w="855"/>
        <w:gridCol w:w="2250"/>
      </w:tblGrid>
      <w:tr w:rsidR="00744718" w14:paraId="26AD7CE1" w14:textId="77777777" w:rsidTr="00744718">
        <w:trPr>
          <w:cantSplit/>
        </w:trPr>
        <w:tc>
          <w:tcPr>
            <w:tcW w:w="2070" w:type="dxa"/>
            <w:tcBorders>
              <w:top w:val="single" w:sz="12" w:space="0" w:color="auto"/>
              <w:left w:val="single" w:sz="12" w:space="0" w:color="auto"/>
              <w:right w:val="single" w:sz="6" w:space="0" w:color="auto"/>
            </w:tcBorders>
          </w:tcPr>
          <w:p w14:paraId="18F99725" w14:textId="77777777" w:rsidR="00744718" w:rsidRDefault="00744718" w:rsidP="00744718">
            <w:pPr>
              <w:rPr>
                <w:b/>
              </w:rPr>
            </w:pPr>
            <w:bookmarkStart w:id="92" w:name="_Toc332687531"/>
            <w:r>
              <w:rPr>
                <w:b/>
              </w:rPr>
              <w:t>Bits</w:t>
            </w:r>
            <w:bookmarkEnd w:id="92"/>
          </w:p>
        </w:tc>
        <w:tc>
          <w:tcPr>
            <w:tcW w:w="2097" w:type="dxa"/>
            <w:tcBorders>
              <w:top w:val="single" w:sz="12" w:space="0" w:color="auto"/>
              <w:left w:val="single" w:sz="6" w:space="0" w:color="auto"/>
              <w:right w:val="single" w:sz="6" w:space="0" w:color="auto"/>
            </w:tcBorders>
          </w:tcPr>
          <w:p w14:paraId="3A2816D9" w14:textId="77777777" w:rsidR="00744718" w:rsidRDefault="00744718" w:rsidP="00744718">
            <w:pPr>
              <w:rPr>
                <w:b/>
              </w:rPr>
            </w:pPr>
            <w:bookmarkStart w:id="93" w:name="_Toc332687532"/>
            <w:r>
              <w:rPr>
                <w:b/>
              </w:rPr>
              <w:t>Name</w:t>
            </w:r>
            <w:bookmarkEnd w:id="93"/>
          </w:p>
        </w:tc>
        <w:tc>
          <w:tcPr>
            <w:tcW w:w="873" w:type="dxa"/>
            <w:gridSpan w:val="2"/>
            <w:tcBorders>
              <w:top w:val="single" w:sz="12" w:space="0" w:color="auto"/>
              <w:left w:val="single" w:sz="6" w:space="0" w:color="auto"/>
              <w:right w:val="single" w:sz="6" w:space="0" w:color="auto"/>
            </w:tcBorders>
          </w:tcPr>
          <w:p w14:paraId="2F014359" w14:textId="77777777" w:rsidR="00744718" w:rsidRDefault="00744718" w:rsidP="00744718">
            <w:pPr>
              <w:rPr>
                <w:b/>
              </w:rPr>
            </w:pPr>
            <w:bookmarkStart w:id="94" w:name="_Toc332687533"/>
            <w:r>
              <w:rPr>
                <w:b/>
              </w:rPr>
              <w:t>Default</w:t>
            </w:r>
            <w:bookmarkEnd w:id="94"/>
          </w:p>
        </w:tc>
        <w:tc>
          <w:tcPr>
            <w:tcW w:w="2250" w:type="dxa"/>
            <w:tcBorders>
              <w:top w:val="single" w:sz="12" w:space="0" w:color="auto"/>
              <w:left w:val="single" w:sz="6" w:space="0" w:color="auto"/>
              <w:right w:val="single" w:sz="12" w:space="0" w:color="auto"/>
            </w:tcBorders>
          </w:tcPr>
          <w:p w14:paraId="5E816FDE" w14:textId="77777777" w:rsidR="00744718" w:rsidRDefault="00744718" w:rsidP="00744718">
            <w:pPr>
              <w:rPr>
                <w:b/>
              </w:rPr>
            </w:pPr>
            <w:bookmarkStart w:id="95" w:name="_Toc332687534"/>
            <w:r>
              <w:rPr>
                <w:b/>
              </w:rPr>
              <w:t>Function</w:t>
            </w:r>
            <w:bookmarkEnd w:id="95"/>
          </w:p>
        </w:tc>
      </w:tr>
      <w:tr w:rsidR="00744718" w14:paraId="67F38B94" w14:textId="77777777" w:rsidTr="00744718">
        <w:trPr>
          <w:cantSplit/>
        </w:trPr>
        <w:tc>
          <w:tcPr>
            <w:tcW w:w="2070" w:type="dxa"/>
            <w:tcBorders>
              <w:top w:val="single" w:sz="12" w:space="0" w:color="auto"/>
              <w:left w:val="single" w:sz="12" w:space="0" w:color="auto"/>
              <w:bottom w:val="single" w:sz="12" w:space="0" w:color="auto"/>
              <w:right w:val="single" w:sz="6" w:space="0" w:color="auto"/>
            </w:tcBorders>
          </w:tcPr>
          <w:p w14:paraId="689C866C" w14:textId="77777777" w:rsidR="00744718" w:rsidRDefault="00744718" w:rsidP="00744718">
            <w:r>
              <w:t>RBASE_W [31:8]</w:t>
            </w:r>
          </w:p>
        </w:tc>
        <w:tc>
          <w:tcPr>
            <w:tcW w:w="2115" w:type="dxa"/>
            <w:gridSpan w:val="2"/>
            <w:tcBorders>
              <w:top w:val="single" w:sz="12" w:space="0" w:color="auto"/>
              <w:left w:val="single" w:sz="6" w:space="0" w:color="auto"/>
              <w:bottom w:val="single" w:sz="12" w:space="0" w:color="auto"/>
              <w:right w:val="single" w:sz="6" w:space="0" w:color="auto"/>
            </w:tcBorders>
          </w:tcPr>
          <w:p w14:paraId="57DDD066" w14:textId="77777777" w:rsidR="00744718" w:rsidRDefault="00744718" w:rsidP="00744718">
            <w:r>
              <w:t>ADDRESS</w:t>
            </w:r>
          </w:p>
        </w:tc>
        <w:tc>
          <w:tcPr>
            <w:tcW w:w="855" w:type="dxa"/>
            <w:tcBorders>
              <w:top w:val="single" w:sz="12" w:space="0" w:color="auto"/>
              <w:left w:val="single" w:sz="6" w:space="0" w:color="auto"/>
              <w:bottom w:val="single" w:sz="12" w:space="0" w:color="auto"/>
              <w:right w:val="single" w:sz="6" w:space="0" w:color="auto"/>
            </w:tcBorders>
          </w:tcPr>
          <w:p w14:paraId="7390B9DC" w14:textId="77777777" w:rsidR="00744718" w:rsidRDefault="00744718" w:rsidP="00744718"/>
        </w:tc>
        <w:tc>
          <w:tcPr>
            <w:tcW w:w="2250" w:type="dxa"/>
            <w:tcBorders>
              <w:top w:val="single" w:sz="12" w:space="0" w:color="auto"/>
              <w:left w:val="single" w:sz="6" w:space="0" w:color="auto"/>
              <w:bottom w:val="single" w:sz="12" w:space="0" w:color="auto"/>
              <w:right w:val="single" w:sz="12" w:space="0" w:color="auto"/>
            </w:tcBorders>
          </w:tcPr>
          <w:p w14:paraId="123720D7" w14:textId="77777777" w:rsidR="00744718" w:rsidRDefault="00744718" w:rsidP="00744718">
            <w:r>
              <w:t>Address decode value</w:t>
            </w:r>
          </w:p>
        </w:tc>
      </w:tr>
    </w:tbl>
    <w:p w14:paraId="053EA4CE" w14:textId="77777777" w:rsidR="00744718" w:rsidRDefault="00744718" w:rsidP="00744718"/>
    <w:p w14:paraId="4F4525DD" w14:textId="77777777" w:rsidR="00744718" w:rsidRDefault="00744718" w:rsidP="00744718">
      <w:pPr>
        <w:pStyle w:val="Heading3"/>
        <w:tabs>
          <w:tab w:val="left" w:pos="360"/>
        </w:tabs>
      </w:pPr>
      <w:r>
        <w:t>5.1.3</w:t>
      </w:r>
      <w:r>
        <w:tab/>
        <w:t>Register Base Address Drawing Engine  {PCIB4,(0x0008)}</w:t>
      </w:r>
    </w:p>
    <w:p w14:paraId="2ACA5D83"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Name: </w:t>
      </w:r>
      <w:r>
        <w:rPr>
          <w:rFonts w:ascii="Times New Roman" w:hAnsi="Times New Roman"/>
          <w:b/>
        </w:rPr>
        <w:tab/>
        <w:t>RBASE_D</w:t>
      </w:r>
    </w:p>
    <w:p w14:paraId="30723658" w14:textId="77777777" w:rsidR="00744718" w:rsidRDefault="00744718" w:rsidP="00744718">
      <w:pPr>
        <w:pStyle w:val="NormalIndent"/>
        <w:tabs>
          <w:tab w:val="left" w:pos="720"/>
        </w:tabs>
        <w:ind w:left="0"/>
        <w:rPr>
          <w:rFonts w:ascii="Times New Roman" w:hAnsi="Times New Roman"/>
        </w:rPr>
      </w:pPr>
      <w:r>
        <w:rPr>
          <w:rFonts w:ascii="Times New Roman" w:hAnsi="Times New Roman"/>
          <w:b/>
        </w:rPr>
        <w:t xml:space="preserve">Type: </w:t>
      </w:r>
      <w:r>
        <w:rPr>
          <w:rFonts w:ascii="Times New Roman" w:hAnsi="Times New Roman"/>
          <w:b/>
        </w:rPr>
        <w:tab/>
        <w:t>I/O space read write</w:t>
      </w:r>
    </w:p>
    <w:p w14:paraId="289B99F3" w14:textId="77777777" w:rsidR="00744718" w:rsidRDefault="00744718" w:rsidP="00744718">
      <w:pPr>
        <w:pStyle w:val="NormalIndent"/>
        <w:ind w:left="0"/>
        <w:jc w:val="both"/>
        <w:rPr>
          <w:rFonts w:ascii="Times New Roman" w:hAnsi="Times New Roman"/>
        </w:rPr>
      </w:pPr>
      <w:r>
        <w:rPr>
          <w:rFonts w:ascii="Times New Roman" w:hAnsi="Times New Roman"/>
        </w:rPr>
        <w:t>This register defines the start address for the memory mapped register block. This register is written with the same value as  Base Address Register 4 plus a 16 kilobyte offset.</w:t>
      </w:r>
    </w:p>
    <w:p w14:paraId="746DB9CB" w14:textId="77777777" w:rsidR="00744718" w:rsidRDefault="00744718" w:rsidP="00744718">
      <w:r>
        <w:object w:dxaOrig="5800" w:dyaOrig="1463" w14:anchorId="51A2287C">
          <v:shape id="_x0000_i1051" type="#_x0000_t75" style="width:290.15pt;height:73.1pt" o:ole="">
            <v:imagedata r:id="rId62" o:title=""/>
          </v:shape>
          <o:OLEObject Type="Embed" ProgID="MSDraw" ShapeID="_x0000_i1051" DrawAspect="Content" ObjectID="_1342457298" r:id="rId63">
            <o:FieldCodes>\* mergeformat</o:FieldCodes>
          </o:OLEObject>
        </w:object>
      </w:r>
    </w:p>
    <w:p w14:paraId="307D9BA1" w14:textId="77777777" w:rsidR="00744718" w:rsidRDefault="00744718" w:rsidP="00744718">
      <w:pPr>
        <w:pStyle w:val="NormalIndent"/>
        <w:ind w:left="0"/>
        <w:rPr>
          <w:rFonts w:ascii="Times New Roman" w:hAnsi="Times New Roman"/>
        </w:rPr>
      </w:pPr>
    </w:p>
    <w:tbl>
      <w:tblPr>
        <w:tblW w:w="0" w:type="auto"/>
        <w:tblInd w:w="108" w:type="dxa"/>
        <w:tblLayout w:type="fixed"/>
        <w:tblLook w:val="0000" w:firstRow="0" w:lastRow="0" w:firstColumn="0" w:lastColumn="0" w:noHBand="0" w:noVBand="0"/>
      </w:tblPr>
      <w:tblGrid>
        <w:gridCol w:w="2135"/>
        <w:gridCol w:w="2135"/>
        <w:gridCol w:w="1173"/>
        <w:gridCol w:w="2657"/>
      </w:tblGrid>
      <w:tr w:rsidR="00744718" w14:paraId="07A9DB9E" w14:textId="77777777" w:rsidTr="00744718">
        <w:trPr>
          <w:cantSplit/>
        </w:trPr>
        <w:tc>
          <w:tcPr>
            <w:tcW w:w="2135" w:type="dxa"/>
            <w:tcBorders>
              <w:top w:val="single" w:sz="12" w:space="0" w:color="auto"/>
              <w:left w:val="single" w:sz="12" w:space="0" w:color="auto"/>
              <w:right w:val="single" w:sz="6" w:space="0" w:color="auto"/>
            </w:tcBorders>
          </w:tcPr>
          <w:p w14:paraId="5DC84521" w14:textId="77777777" w:rsidR="00744718" w:rsidRDefault="00744718" w:rsidP="00744718">
            <w:pPr>
              <w:rPr>
                <w:b/>
              </w:rPr>
            </w:pPr>
            <w:bookmarkStart w:id="96" w:name="_Toc332687535"/>
            <w:r>
              <w:rPr>
                <w:b/>
              </w:rPr>
              <w:t>Bits</w:t>
            </w:r>
            <w:bookmarkEnd w:id="96"/>
          </w:p>
        </w:tc>
        <w:tc>
          <w:tcPr>
            <w:tcW w:w="2135" w:type="dxa"/>
            <w:tcBorders>
              <w:top w:val="single" w:sz="12" w:space="0" w:color="auto"/>
              <w:left w:val="single" w:sz="6" w:space="0" w:color="auto"/>
              <w:right w:val="single" w:sz="6" w:space="0" w:color="auto"/>
            </w:tcBorders>
          </w:tcPr>
          <w:p w14:paraId="6710F46D" w14:textId="77777777" w:rsidR="00744718" w:rsidRDefault="00744718" w:rsidP="00744718">
            <w:pPr>
              <w:rPr>
                <w:b/>
              </w:rPr>
            </w:pPr>
            <w:bookmarkStart w:id="97" w:name="_Toc332687536"/>
            <w:r>
              <w:rPr>
                <w:b/>
              </w:rPr>
              <w:t>Name</w:t>
            </w:r>
            <w:bookmarkEnd w:id="97"/>
          </w:p>
        </w:tc>
        <w:tc>
          <w:tcPr>
            <w:tcW w:w="1173" w:type="dxa"/>
            <w:tcBorders>
              <w:top w:val="single" w:sz="12" w:space="0" w:color="auto"/>
              <w:left w:val="single" w:sz="6" w:space="0" w:color="auto"/>
              <w:right w:val="single" w:sz="6" w:space="0" w:color="auto"/>
            </w:tcBorders>
          </w:tcPr>
          <w:p w14:paraId="107DF9F4" w14:textId="77777777" w:rsidR="00744718" w:rsidRDefault="00744718" w:rsidP="00744718">
            <w:pPr>
              <w:rPr>
                <w:b/>
              </w:rPr>
            </w:pPr>
            <w:bookmarkStart w:id="98" w:name="_Toc332687537"/>
            <w:r>
              <w:rPr>
                <w:b/>
              </w:rPr>
              <w:t>Default</w:t>
            </w:r>
            <w:bookmarkEnd w:id="98"/>
          </w:p>
        </w:tc>
        <w:tc>
          <w:tcPr>
            <w:tcW w:w="2657" w:type="dxa"/>
            <w:tcBorders>
              <w:top w:val="single" w:sz="12" w:space="0" w:color="auto"/>
              <w:left w:val="single" w:sz="6" w:space="0" w:color="auto"/>
              <w:right w:val="single" w:sz="12" w:space="0" w:color="auto"/>
            </w:tcBorders>
          </w:tcPr>
          <w:p w14:paraId="4BEABEE3" w14:textId="77777777" w:rsidR="00744718" w:rsidRDefault="00744718" w:rsidP="00744718">
            <w:pPr>
              <w:rPr>
                <w:b/>
              </w:rPr>
            </w:pPr>
            <w:bookmarkStart w:id="99" w:name="_Toc332687538"/>
            <w:r>
              <w:rPr>
                <w:b/>
              </w:rPr>
              <w:t>Function</w:t>
            </w:r>
            <w:bookmarkEnd w:id="99"/>
          </w:p>
        </w:tc>
      </w:tr>
      <w:tr w:rsidR="00744718" w14:paraId="65FB4811" w14:textId="77777777" w:rsidTr="00744718">
        <w:trPr>
          <w:cantSplit/>
        </w:trPr>
        <w:tc>
          <w:tcPr>
            <w:tcW w:w="2135" w:type="dxa"/>
            <w:tcBorders>
              <w:top w:val="single" w:sz="12" w:space="0" w:color="auto"/>
              <w:left w:val="single" w:sz="12" w:space="0" w:color="auto"/>
              <w:bottom w:val="single" w:sz="12" w:space="0" w:color="auto"/>
              <w:right w:val="single" w:sz="6" w:space="0" w:color="auto"/>
            </w:tcBorders>
          </w:tcPr>
          <w:p w14:paraId="1A5AE503" w14:textId="77777777" w:rsidR="00744718" w:rsidRDefault="00744718" w:rsidP="00744718">
            <w:r>
              <w:t>RBASE_D[31:8]</w:t>
            </w:r>
          </w:p>
        </w:tc>
        <w:tc>
          <w:tcPr>
            <w:tcW w:w="2135" w:type="dxa"/>
            <w:tcBorders>
              <w:top w:val="single" w:sz="12" w:space="0" w:color="auto"/>
              <w:left w:val="single" w:sz="6" w:space="0" w:color="auto"/>
              <w:bottom w:val="single" w:sz="12" w:space="0" w:color="auto"/>
              <w:right w:val="single" w:sz="6" w:space="0" w:color="auto"/>
            </w:tcBorders>
          </w:tcPr>
          <w:p w14:paraId="2C1068CD" w14:textId="77777777" w:rsidR="00744718" w:rsidRDefault="00744718" w:rsidP="00744718">
            <w:r>
              <w:t>ADDRESS</w:t>
            </w:r>
          </w:p>
        </w:tc>
        <w:tc>
          <w:tcPr>
            <w:tcW w:w="1173" w:type="dxa"/>
            <w:tcBorders>
              <w:top w:val="single" w:sz="12" w:space="0" w:color="auto"/>
              <w:left w:val="single" w:sz="6" w:space="0" w:color="auto"/>
              <w:bottom w:val="single" w:sz="12" w:space="0" w:color="auto"/>
              <w:right w:val="single" w:sz="6" w:space="0" w:color="auto"/>
            </w:tcBorders>
          </w:tcPr>
          <w:p w14:paraId="0C91499B" w14:textId="77777777" w:rsidR="00744718" w:rsidRDefault="00744718" w:rsidP="00744718"/>
        </w:tc>
        <w:tc>
          <w:tcPr>
            <w:tcW w:w="2657" w:type="dxa"/>
            <w:tcBorders>
              <w:top w:val="single" w:sz="12" w:space="0" w:color="auto"/>
              <w:left w:val="single" w:sz="6" w:space="0" w:color="auto"/>
              <w:bottom w:val="single" w:sz="12" w:space="0" w:color="auto"/>
              <w:right w:val="single" w:sz="12" w:space="0" w:color="auto"/>
            </w:tcBorders>
          </w:tcPr>
          <w:p w14:paraId="3CC17D93" w14:textId="77777777" w:rsidR="00744718" w:rsidRDefault="00744718" w:rsidP="00744718">
            <w:r>
              <w:t>Address decode value</w:t>
            </w:r>
          </w:p>
        </w:tc>
      </w:tr>
    </w:tbl>
    <w:p w14:paraId="7408A1F1" w14:textId="77777777" w:rsidR="00744718" w:rsidRDefault="00744718" w:rsidP="00744718">
      <w:pPr>
        <w:rPr>
          <w:b/>
        </w:rPr>
      </w:pPr>
    </w:p>
    <w:p w14:paraId="0A399EBA" w14:textId="77777777" w:rsidR="00744718" w:rsidRDefault="00744718" w:rsidP="00744718">
      <w:pPr>
        <w:rPr>
          <w:b/>
        </w:rPr>
      </w:pPr>
      <w:r>
        <w:rPr>
          <w:b/>
        </w:rPr>
        <w:t>Note:</w:t>
      </w:r>
      <w:r>
        <w:t xml:space="preserve"> </w:t>
      </w:r>
      <w:r>
        <w:rPr>
          <w:b/>
        </w:rPr>
        <w:t>PCIB4 = The value written into PCI Base 4 Register.</w:t>
      </w:r>
    </w:p>
    <w:p w14:paraId="5F8B08EE" w14:textId="77777777" w:rsidR="00744718" w:rsidRDefault="00744718" w:rsidP="00744718">
      <w:pPr>
        <w:pStyle w:val="Heading3"/>
        <w:tabs>
          <w:tab w:val="left" w:pos="360"/>
        </w:tabs>
      </w:pPr>
      <w:r>
        <w:br w:type="page"/>
      </w:r>
      <w:r>
        <w:lastRenderedPageBreak/>
        <w:t>5.1.4</w:t>
      </w:r>
      <w:r>
        <w:tab/>
        <w:t>Register Base Address Global Interrupt Registers  {PCIB4,(0x0010)}</w:t>
      </w:r>
    </w:p>
    <w:p w14:paraId="73E2779C"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Name: </w:t>
      </w:r>
      <w:r>
        <w:rPr>
          <w:rFonts w:ascii="Times New Roman" w:hAnsi="Times New Roman"/>
          <w:b/>
        </w:rPr>
        <w:tab/>
        <w:t>RBASE_I</w:t>
      </w:r>
    </w:p>
    <w:p w14:paraId="5213A41E"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Type: </w:t>
      </w:r>
      <w:r>
        <w:rPr>
          <w:rFonts w:ascii="Times New Roman" w:hAnsi="Times New Roman"/>
          <w:b/>
        </w:rPr>
        <w:tab/>
        <w:t>I/O space read write</w:t>
      </w:r>
    </w:p>
    <w:p w14:paraId="568BE3E5" w14:textId="77777777" w:rsidR="00744718" w:rsidRDefault="00744718" w:rsidP="00744718">
      <w:pPr>
        <w:pStyle w:val="NormalIndent"/>
        <w:ind w:left="0"/>
        <w:jc w:val="both"/>
        <w:rPr>
          <w:rFonts w:ascii="Times New Roman" w:hAnsi="Times New Roman"/>
        </w:rPr>
      </w:pPr>
      <w:r>
        <w:rPr>
          <w:rFonts w:ascii="Times New Roman" w:hAnsi="Times New Roman"/>
        </w:rPr>
        <w:t>This register defines the start address for the memory mapped global interrupt register block. This register will be written with the same value as Base Address Register 4 plus a 32 kilobyte offset.</w:t>
      </w:r>
    </w:p>
    <w:p w14:paraId="4FB2AF98" w14:textId="77777777" w:rsidR="00744718" w:rsidRDefault="00744718" w:rsidP="00744718">
      <w:pPr>
        <w:pStyle w:val="NormalIndent"/>
        <w:ind w:left="0"/>
        <w:rPr>
          <w:rFonts w:ascii="Times New Roman" w:hAnsi="Times New Roman"/>
        </w:rPr>
      </w:pPr>
    </w:p>
    <w:p w14:paraId="1507272C" w14:textId="299D615E" w:rsidR="00744718" w:rsidRDefault="00744718" w:rsidP="00744718">
      <w:r>
        <w:object w:dxaOrig="5801" w:dyaOrig="1460" w14:anchorId="54F80D10">
          <v:shape id="_x0000_i1052" type="#_x0000_t75" style="width:290.15pt;height:73.1pt" o:ole="">
            <v:imagedata r:id="rId64" o:title=""/>
          </v:shape>
          <o:OLEObject Type="Embed" ProgID="MSDraw" ShapeID="_x0000_i1052" DrawAspect="Content" ObjectID="_1342457299" r:id="rId65">
            <o:FieldCodes>\* mergeformat</o:FieldCodes>
          </o:OLEObject>
        </w:object>
      </w:r>
    </w:p>
    <w:p w14:paraId="4E768B5D" w14:textId="77777777" w:rsidR="00744718" w:rsidRDefault="00744718" w:rsidP="00744718">
      <w:pPr>
        <w:pStyle w:val="NormalIndent"/>
        <w:ind w:left="0"/>
        <w:rPr>
          <w:rFonts w:ascii="Times New Roman" w:hAnsi="Times New Roman"/>
        </w:rPr>
      </w:pPr>
    </w:p>
    <w:tbl>
      <w:tblPr>
        <w:tblW w:w="0" w:type="auto"/>
        <w:tblInd w:w="108" w:type="dxa"/>
        <w:tblLayout w:type="fixed"/>
        <w:tblLook w:val="0000" w:firstRow="0" w:lastRow="0" w:firstColumn="0" w:lastColumn="0" w:noHBand="0" w:noVBand="0"/>
      </w:tblPr>
      <w:tblGrid>
        <w:gridCol w:w="2070"/>
        <w:gridCol w:w="2098"/>
        <w:gridCol w:w="18"/>
        <w:gridCol w:w="1055"/>
        <w:gridCol w:w="14"/>
        <w:gridCol w:w="2845"/>
      </w:tblGrid>
      <w:tr w:rsidR="00744718" w14:paraId="61AD3324" w14:textId="77777777" w:rsidTr="00744718">
        <w:trPr>
          <w:cantSplit/>
        </w:trPr>
        <w:tc>
          <w:tcPr>
            <w:tcW w:w="2070" w:type="dxa"/>
            <w:tcBorders>
              <w:top w:val="single" w:sz="12" w:space="0" w:color="auto"/>
              <w:left w:val="single" w:sz="12" w:space="0" w:color="auto"/>
              <w:right w:val="single" w:sz="6" w:space="0" w:color="auto"/>
            </w:tcBorders>
          </w:tcPr>
          <w:p w14:paraId="34CD5A75" w14:textId="77777777" w:rsidR="00744718" w:rsidRDefault="00744718" w:rsidP="00744718">
            <w:pPr>
              <w:rPr>
                <w:b/>
              </w:rPr>
            </w:pPr>
            <w:bookmarkStart w:id="100" w:name="_Toc332687543"/>
            <w:r>
              <w:rPr>
                <w:b/>
              </w:rPr>
              <w:t>Bits</w:t>
            </w:r>
            <w:bookmarkEnd w:id="100"/>
          </w:p>
        </w:tc>
        <w:tc>
          <w:tcPr>
            <w:tcW w:w="2098" w:type="dxa"/>
            <w:tcBorders>
              <w:top w:val="single" w:sz="12" w:space="0" w:color="auto"/>
              <w:left w:val="single" w:sz="6" w:space="0" w:color="auto"/>
              <w:right w:val="single" w:sz="6" w:space="0" w:color="auto"/>
            </w:tcBorders>
          </w:tcPr>
          <w:p w14:paraId="45141504" w14:textId="77777777" w:rsidR="00744718" w:rsidRDefault="00744718" w:rsidP="00744718">
            <w:pPr>
              <w:rPr>
                <w:b/>
              </w:rPr>
            </w:pPr>
            <w:bookmarkStart w:id="101" w:name="_Toc332687544"/>
            <w:r>
              <w:rPr>
                <w:b/>
              </w:rPr>
              <w:t>Name</w:t>
            </w:r>
            <w:bookmarkEnd w:id="101"/>
          </w:p>
        </w:tc>
        <w:tc>
          <w:tcPr>
            <w:tcW w:w="1073" w:type="dxa"/>
            <w:gridSpan w:val="2"/>
            <w:tcBorders>
              <w:top w:val="single" w:sz="12" w:space="0" w:color="auto"/>
              <w:left w:val="single" w:sz="6" w:space="0" w:color="auto"/>
              <w:right w:val="single" w:sz="6" w:space="0" w:color="auto"/>
            </w:tcBorders>
          </w:tcPr>
          <w:p w14:paraId="2E77247A" w14:textId="77777777" w:rsidR="00744718" w:rsidRDefault="00744718" w:rsidP="00744718">
            <w:pPr>
              <w:rPr>
                <w:b/>
              </w:rPr>
            </w:pPr>
            <w:bookmarkStart w:id="102" w:name="_Toc332687545"/>
            <w:r>
              <w:rPr>
                <w:b/>
              </w:rPr>
              <w:t>Default</w:t>
            </w:r>
            <w:bookmarkEnd w:id="102"/>
          </w:p>
        </w:tc>
        <w:tc>
          <w:tcPr>
            <w:tcW w:w="2859" w:type="dxa"/>
            <w:gridSpan w:val="2"/>
            <w:tcBorders>
              <w:top w:val="single" w:sz="12" w:space="0" w:color="auto"/>
              <w:left w:val="single" w:sz="6" w:space="0" w:color="auto"/>
              <w:right w:val="single" w:sz="12" w:space="0" w:color="auto"/>
            </w:tcBorders>
          </w:tcPr>
          <w:p w14:paraId="2BBF36FC" w14:textId="77777777" w:rsidR="00744718" w:rsidRDefault="00744718" w:rsidP="00744718">
            <w:pPr>
              <w:rPr>
                <w:b/>
              </w:rPr>
            </w:pPr>
            <w:bookmarkStart w:id="103" w:name="_Toc332687546"/>
            <w:r>
              <w:rPr>
                <w:b/>
              </w:rPr>
              <w:t>Function</w:t>
            </w:r>
            <w:bookmarkEnd w:id="103"/>
          </w:p>
        </w:tc>
      </w:tr>
      <w:tr w:rsidR="00744718" w14:paraId="66B1E3F2" w14:textId="77777777" w:rsidTr="00744718">
        <w:trPr>
          <w:cantSplit/>
        </w:trPr>
        <w:tc>
          <w:tcPr>
            <w:tcW w:w="2070" w:type="dxa"/>
            <w:tcBorders>
              <w:top w:val="single" w:sz="12" w:space="0" w:color="auto"/>
              <w:left w:val="single" w:sz="12" w:space="0" w:color="auto"/>
              <w:bottom w:val="single" w:sz="12" w:space="0" w:color="auto"/>
              <w:right w:val="single" w:sz="6" w:space="0" w:color="auto"/>
            </w:tcBorders>
          </w:tcPr>
          <w:p w14:paraId="4C8FE4DD" w14:textId="77777777" w:rsidR="00744718" w:rsidRDefault="00744718" w:rsidP="00744718">
            <w:r>
              <w:t>RBASE_I[31:8]</w:t>
            </w:r>
          </w:p>
        </w:tc>
        <w:tc>
          <w:tcPr>
            <w:tcW w:w="2116" w:type="dxa"/>
            <w:gridSpan w:val="2"/>
            <w:tcBorders>
              <w:top w:val="single" w:sz="12" w:space="0" w:color="auto"/>
              <w:left w:val="single" w:sz="6" w:space="0" w:color="auto"/>
              <w:bottom w:val="single" w:sz="12" w:space="0" w:color="auto"/>
              <w:right w:val="single" w:sz="6" w:space="0" w:color="auto"/>
            </w:tcBorders>
          </w:tcPr>
          <w:p w14:paraId="474BC4A2" w14:textId="77777777" w:rsidR="00744718" w:rsidRDefault="00744718" w:rsidP="00744718">
            <w:r>
              <w:t>ADDRESS</w:t>
            </w:r>
          </w:p>
        </w:tc>
        <w:tc>
          <w:tcPr>
            <w:tcW w:w="1069" w:type="dxa"/>
            <w:gridSpan w:val="2"/>
            <w:tcBorders>
              <w:top w:val="single" w:sz="12" w:space="0" w:color="auto"/>
              <w:left w:val="single" w:sz="6" w:space="0" w:color="auto"/>
              <w:bottom w:val="single" w:sz="12" w:space="0" w:color="auto"/>
              <w:right w:val="single" w:sz="6" w:space="0" w:color="auto"/>
            </w:tcBorders>
          </w:tcPr>
          <w:p w14:paraId="40C3463B" w14:textId="77777777" w:rsidR="00744718" w:rsidRDefault="00744718" w:rsidP="00744718"/>
        </w:tc>
        <w:tc>
          <w:tcPr>
            <w:tcW w:w="2845" w:type="dxa"/>
            <w:tcBorders>
              <w:top w:val="single" w:sz="12" w:space="0" w:color="auto"/>
              <w:left w:val="single" w:sz="6" w:space="0" w:color="auto"/>
              <w:bottom w:val="single" w:sz="12" w:space="0" w:color="auto"/>
              <w:right w:val="single" w:sz="12" w:space="0" w:color="auto"/>
            </w:tcBorders>
          </w:tcPr>
          <w:p w14:paraId="1E6A14EF" w14:textId="77777777" w:rsidR="00744718" w:rsidRDefault="00744718" w:rsidP="00744718">
            <w:r>
              <w:t>Address decode value</w:t>
            </w:r>
          </w:p>
        </w:tc>
      </w:tr>
    </w:tbl>
    <w:p w14:paraId="5182B3EC" w14:textId="77777777" w:rsidR="00744718" w:rsidRDefault="00744718" w:rsidP="00744718">
      <w:pPr>
        <w:rPr>
          <w:b/>
        </w:rPr>
      </w:pPr>
    </w:p>
    <w:p w14:paraId="1E3D4BFD" w14:textId="77777777" w:rsidR="00744718" w:rsidRDefault="00744718" w:rsidP="00744718">
      <w:pPr>
        <w:rPr>
          <w:b/>
        </w:rPr>
      </w:pPr>
      <w:r>
        <w:rPr>
          <w:b/>
        </w:rPr>
        <w:t>Note:</w:t>
      </w:r>
      <w:r>
        <w:t xml:space="preserve"> </w:t>
      </w:r>
      <w:r>
        <w:rPr>
          <w:b/>
        </w:rPr>
        <w:t>PCIB4 = The value written into PCI Base 4 Register.</w:t>
      </w:r>
    </w:p>
    <w:p w14:paraId="3098E7ED" w14:textId="77777777" w:rsidR="00744718" w:rsidRDefault="00744718" w:rsidP="00744718"/>
    <w:p w14:paraId="75063FB8" w14:textId="77777777" w:rsidR="00744718" w:rsidRDefault="00744718" w:rsidP="00744718">
      <w:pPr>
        <w:pStyle w:val="Heading3"/>
        <w:tabs>
          <w:tab w:val="left" w:pos="360"/>
        </w:tabs>
      </w:pPr>
      <w:r>
        <w:t>5.1.5</w:t>
      </w:r>
      <w:r>
        <w:tab/>
        <w:t>Register Base Address/Size EPROM registers  {PCIB4, (0x0014)}</w:t>
      </w:r>
    </w:p>
    <w:p w14:paraId="0BC760C5"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Name: </w:t>
      </w:r>
      <w:r>
        <w:rPr>
          <w:rFonts w:ascii="Times New Roman" w:hAnsi="Times New Roman"/>
          <w:b/>
        </w:rPr>
        <w:tab/>
        <w:t>RBASE_E</w:t>
      </w:r>
    </w:p>
    <w:p w14:paraId="7AD820D5"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Type: </w:t>
      </w:r>
      <w:r>
        <w:rPr>
          <w:rFonts w:ascii="Times New Roman" w:hAnsi="Times New Roman"/>
          <w:b/>
        </w:rPr>
        <w:tab/>
        <w:t>I/O space read write</w:t>
      </w:r>
    </w:p>
    <w:p w14:paraId="50707F38" w14:textId="77777777" w:rsidR="00744718" w:rsidRDefault="00744718" w:rsidP="00744718">
      <w:pPr>
        <w:pStyle w:val="NormalIndent"/>
        <w:ind w:left="0"/>
        <w:jc w:val="both"/>
        <w:rPr>
          <w:rFonts w:ascii="Times New Roman" w:hAnsi="Times New Roman"/>
        </w:rPr>
      </w:pPr>
      <w:r>
        <w:rPr>
          <w:rFonts w:ascii="Times New Roman" w:hAnsi="Times New Roman"/>
        </w:rPr>
        <w:t>This register defines the start address for the memory mapped EPROM.. This register will be written with the same value as  the expansion ROM Base Address Register and the size will be set to 64KB.</w:t>
      </w:r>
    </w:p>
    <w:p w14:paraId="06CD5A4B" w14:textId="77777777" w:rsidR="00744718" w:rsidRDefault="00744718" w:rsidP="00744718">
      <w:r>
        <w:object w:dxaOrig="6160" w:dyaOrig="1460" w14:anchorId="4B1A0DDB">
          <v:shape id="_x0000_i1053" type="#_x0000_t75" style="width:308.05pt;height:73.1pt" o:ole="">
            <v:imagedata r:id="rId66" o:title=""/>
          </v:shape>
          <o:OLEObject Type="Embed" ProgID="MSDraw" ShapeID="_x0000_i1053" DrawAspect="Content" ObjectID="_1342457300" r:id="rId67">
            <o:FieldCodes>\* mergeformat</o:FieldCodes>
          </o:OLEObject>
        </w:object>
      </w:r>
    </w:p>
    <w:p w14:paraId="0F0DA5A6" w14:textId="77777777" w:rsidR="00744718" w:rsidRDefault="00744718" w:rsidP="00744718">
      <w:pPr>
        <w:pStyle w:val="NormalIndent"/>
        <w:rPr>
          <w:rFonts w:ascii="Times New Roman" w:hAnsi="Times New Roman"/>
        </w:rPr>
      </w:pPr>
    </w:p>
    <w:tbl>
      <w:tblPr>
        <w:tblW w:w="0" w:type="auto"/>
        <w:tblInd w:w="108" w:type="dxa"/>
        <w:tblLayout w:type="fixed"/>
        <w:tblLook w:val="0000" w:firstRow="0" w:lastRow="0" w:firstColumn="0" w:lastColumn="0" w:noHBand="0" w:noVBand="0"/>
      </w:tblPr>
      <w:tblGrid>
        <w:gridCol w:w="2133"/>
        <w:gridCol w:w="2133"/>
        <w:gridCol w:w="1055"/>
        <w:gridCol w:w="2779"/>
      </w:tblGrid>
      <w:tr w:rsidR="00744718" w14:paraId="6ACDA7A0" w14:textId="77777777" w:rsidTr="00744718">
        <w:trPr>
          <w:cantSplit/>
        </w:trPr>
        <w:tc>
          <w:tcPr>
            <w:tcW w:w="2133" w:type="dxa"/>
            <w:tcBorders>
              <w:top w:val="single" w:sz="12" w:space="0" w:color="auto"/>
              <w:left w:val="single" w:sz="12" w:space="0" w:color="auto"/>
              <w:bottom w:val="single" w:sz="12" w:space="0" w:color="auto"/>
              <w:right w:val="single" w:sz="6" w:space="0" w:color="auto"/>
            </w:tcBorders>
          </w:tcPr>
          <w:p w14:paraId="19987FD6" w14:textId="77777777" w:rsidR="00744718" w:rsidRDefault="00744718" w:rsidP="00744718">
            <w:pPr>
              <w:rPr>
                <w:b/>
              </w:rPr>
            </w:pPr>
            <w:bookmarkStart w:id="104" w:name="_Toc332687547"/>
            <w:r>
              <w:rPr>
                <w:b/>
              </w:rPr>
              <w:t>Bits</w:t>
            </w:r>
            <w:bookmarkEnd w:id="104"/>
          </w:p>
        </w:tc>
        <w:tc>
          <w:tcPr>
            <w:tcW w:w="2133" w:type="dxa"/>
            <w:tcBorders>
              <w:top w:val="single" w:sz="12" w:space="0" w:color="auto"/>
              <w:left w:val="single" w:sz="6" w:space="0" w:color="auto"/>
              <w:bottom w:val="single" w:sz="12" w:space="0" w:color="auto"/>
              <w:right w:val="single" w:sz="6" w:space="0" w:color="auto"/>
            </w:tcBorders>
          </w:tcPr>
          <w:p w14:paraId="0A6D06DE" w14:textId="77777777" w:rsidR="00744718" w:rsidRDefault="00744718" w:rsidP="00744718">
            <w:pPr>
              <w:rPr>
                <w:b/>
              </w:rPr>
            </w:pPr>
            <w:bookmarkStart w:id="105" w:name="_Toc332687548"/>
            <w:r>
              <w:rPr>
                <w:b/>
              </w:rPr>
              <w:t>Name</w:t>
            </w:r>
            <w:bookmarkEnd w:id="105"/>
          </w:p>
        </w:tc>
        <w:tc>
          <w:tcPr>
            <w:tcW w:w="1055" w:type="dxa"/>
            <w:tcBorders>
              <w:top w:val="single" w:sz="12" w:space="0" w:color="auto"/>
              <w:left w:val="single" w:sz="6" w:space="0" w:color="auto"/>
              <w:bottom w:val="single" w:sz="12" w:space="0" w:color="auto"/>
              <w:right w:val="single" w:sz="6" w:space="0" w:color="auto"/>
            </w:tcBorders>
          </w:tcPr>
          <w:p w14:paraId="13AD2920" w14:textId="77777777" w:rsidR="00744718" w:rsidRDefault="00744718" w:rsidP="00744718">
            <w:pPr>
              <w:rPr>
                <w:b/>
              </w:rPr>
            </w:pPr>
            <w:bookmarkStart w:id="106" w:name="_Toc332687549"/>
            <w:r>
              <w:rPr>
                <w:b/>
              </w:rPr>
              <w:t>Default</w:t>
            </w:r>
            <w:bookmarkEnd w:id="106"/>
          </w:p>
        </w:tc>
        <w:tc>
          <w:tcPr>
            <w:tcW w:w="2779" w:type="dxa"/>
            <w:tcBorders>
              <w:top w:val="single" w:sz="12" w:space="0" w:color="auto"/>
              <w:left w:val="single" w:sz="6" w:space="0" w:color="auto"/>
              <w:bottom w:val="single" w:sz="12" w:space="0" w:color="auto"/>
              <w:right w:val="single" w:sz="12" w:space="0" w:color="auto"/>
            </w:tcBorders>
          </w:tcPr>
          <w:p w14:paraId="750F661F" w14:textId="77777777" w:rsidR="00744718" w:rsidRDefault="00744718" w:rsidP="00744718">
            <w:pPr>
              <w:rPr>
                <w:b/>
              </w:rPr>
            </w:pPr>
            <w:bookmarkStart w:id="107" w:name="_Toc332687550"/>
            <w:r>
              <w:rPr>
                <w:b/>
              </w:rPr>
              <w:t>Function</w:t>
            </w:r>
            <w:bookmarkEnd w:id="107"/>
          </w:p>
        </w:tc>
      </w:tr>
      <w:tr w:rsidR="00744718" w14:paraId="488EC46B" w14:textId="77777777" w:rsidTr="00744718">
        <w:trPr>
          <w:cantSplit/>
        </w:trPr>
        <w:tc>
          <w:tcPr>
            <w:tcW w:w="2133" w:type="dxa"/>
            <w:tcBorders>
              <w:left w:val="single" w:sz="12" w:space="0" w:color="auto"/>
              <w:bottom w:val="single" w:sz="6" w:space="0" w:color="auto"/>
              <w:right w:val="single" w:sz="6" w:space="0" w:color="auto"/>
            </w:tcBorders>
          </w:tcPr>
          <w:p w14:paraId="6EA48269" w14:textId="77777777" w:rsidR="00744718" w:rsidRDefault="00744718" w:rsidP="00744718">
            <w:r>
              <w:t>RBASE_E[31:16]</w:t>
            </w:r>
          </w:p>
        </w:tc>
        <w:tc>
          <w:tcPr>
            <w:tcW w:w="2133" w:type="dxa"/>
            <w:tcBorders>
              <w:left w:val="single" w:sz="6" w:space="0" w:color="auto"/>
              <w:bottom w:val="single" w:sz="6" w:space="0" w:color="auto"/>
              <w:right w:val="single" w:sz="6" w:space="0" w:color="auto"/>
            </w:tcBorders>
          </w:tcPr>
          <w:p w14:paraId="382BD587" w14:textId="77777777" w:rsidR="00744718" w:rsidRDefault="00744718" w:rsidP="00744718">
            <w:r>
              <w:t>ADDRESS</w:t>
            </w:r>
          </w:p>
        </w:tc>
        <w:tc>
          <w:tcPr>
            <w:tcW w:w="1055" w:type="dxa"/>
            <w:tcBorders>
              <w:left w:val="single" w:sz="6" w:space="0" w:color="auto"/>
              <w:bottom w:val="single" w:sz="6" w:space="0" w:color="auto"/>
              <w:right w:val="single" w:sz="6" w:space="0" w:color="auto"/>
            </w:tcBorders>
          </w:tcPr>
          <w:p w14:paraId="04AB7EBA" w14:textId="77777777" w:rsidR="00744718" w:rsidRDefault="00744718" w:rsidP="00744718">
            <w:r>
              <w:t xml:space="preserve">  0x0000</w:t>
            </w:r>
          </w:p>
        </w:tc>
        <w:tc>
          <w:tcPr>
            <w:tcW w:w="2779" w:type="dxa"/>
            <w:tcBorders>
              <w:left w:val="single" w:sz="6" w:space="0" w:color="auto"/>
              <w:bottom w:val="single" w:sz="6" w:space="0" w:color="auto"/>
              <w:right w:val="single" w:sz="12" w:space="0" w:color="auto"/>
            </w:tcBorders>
          </w:tcPr>
          <w:p w14:paraId="42296183" w14:textId="77777777" w:rsidR="00744718" w:rsidRDefault="00744718" w:rsidP="00744718">
            <w:r>
              <w:t>EPROM Address decode value</w:t>
            </w:r>
          </w:p>
        </w:tc>
      </w:tr>
      <w:tr w:rsidR="00744718" w14:paraId="44FB5241" w14:textId="77777777" w:rsidTr="00744718">
        <w:trPr>
          <w:cantSplit/>
        </w:trPr>
        <w:tc>
          <w:tcPr>
            <w:tcW w:w="2133" w:type="dxa"/>
            <w:tcBorders>
              <w:top w:val="single" w:sz="6" w:space="0" w:color="auto"/>
              <w:left w:val="single" w:sz="12" w:space="0" w:color="auto"/>
              <w:bottom w:val="single" w:sz="6" w:space="0" w:color="auto"/>
              <w:right w:val="single" w:sz="6" w:space="0" w:color="auto"/>
            </w:tcBorders>
          </w:tcPr>
          <w:p w14:paraId="281210F1" w14:textId="77777777" w:rsidR="00744718" w:rsidRDefault="00744718" w:rsidP="00744718">
            <w:r>
              <w:t>RBASE_E[2:0]</w:t>
            </w:r>
          </w:p>
        </w:tc>
        <w:tc>
          <w:tcPr>
            <w:tcW w:w="2133" w:type="dxa"/>
            <w:tcBorders>
              <w:top w:val="single" w:sz="6" w:space="0" w:color="auto"/>
              <w:left w:val="single" w:sz="6" w:space="0" w:color="auto"/>
              <w:bottom w:val="single" w:sz="6" w:space="0" w:color="auto"/>
              <w:right w:val="single" w:sz="6" w:space="0" w:color="auto"/>
            </w:tcBorders>
          </w:tcPr>
          <w:p w14:paraId="5820BFBF" w14:textId="77777777" w:rsidR="00744718" w:rsidRDefault="00744718" w:rsidP="00744718">
            <w:r>
              <w:t>SIZE</w:t>
            </w:r>
          </w:p>
        </w:tc>
        <w:tc>
          <w:tcPr>
            <w:tcW w:w="1055" w:type="dxa"/>
            <w:tcBorders>
              <w:top w:val="single" w:sz="6" w:space="0" w:color="auto"/>
              <w:left w:val="single" w:sz="6" w:space="0" w:color="auto"/>
              <w:bottom w:val="single" w:sz="6" w:space="0" w:color="auto"/>
              <w:right w:val="single" w:sz="6" w:space="0" w:color="auto"/>
            </w:tcBorders>
          </w:tcPr>
          <w:p w14:paraId="7B68E630" w14:textId="77777777" w:rsidR="00744718" w:rsidRDefault="00744718" w:rsidP="00744718">
            <w:pPr>
              <w:jc w:val="center"/>
            </w:pPr>
          </w:p>
          <w:p w14:paraId="0253BD8C" w14:textId="77777777" w:rsidR="00744718" w:rsidRDefault="00744718" w:rsidP="00744718">
            <w:pPr>
              <w:jc w:val="center"/>
            </w:pPr>
            <w:r>
              <w:t>0x1</w:t>
            </w:r>
          </w:p>
          <w:p w14:paraId="619B4BF2" w14:textId="77777777" w:rsidR="00744718" w:rsidRDefault="00744718" w:rsidP="00744718">
            <w:pPr>
              <w:jc w:val="center"/>
            </w:pPr>
          </w:p>
        </w:tc>
        <w:tc>
          <w:tcPr>
            <w:tcW w:w="2779" w:type="dxa"/>
            <w:tcBorders>
              <w:top w:val="single" w:sz="6" w:space="0" w:color="auto"/>
              <w:left w:val="single" w:sz="6" w:space="0" w:color="auto"/>
              <w:bottom w:val="single" w:sz="6" w:space="0" w:color="auto"/>
              <w:right w:val="single" w:sz="12" w:space="0" w:color="auto"/>
            </w:tcBorders>
          </w:tcPr>
          <w:p w14:paraId="1DBD6394" w14:textId="77777777" w:rsidR="00744718" w:rsidRDefault="00744718" w:rsidP="00744718">
            <w:r>
              <w:t>EPROM Size</w:t>
            </w:r>
          </w:p>
          <w:p w14:paraId="05A1D506" w14:textId="77777777" w:rsidR="00744718" w:rsidRDefault="00744718" w:rsidP="00744718">
            <w:r>
              <w:t>64 KB (</w:t>
            </w:r>
            <w:r>
              <w:rPr>
                <w:b/>
              </w:rPr>
              <w:t>read only</w:t>
            </w:r>
            <w:r>
              <w:t xml:space="preserve">)  </w:t>
            </w:r>
          </w:p>
          <w:p w14:paraId="2C75F9C2" w14:textId="77777777" w:rsidR="00744718" w:rsidRDefault="00744718" w:rsidP="00744718"/>
        </w:tc>
      </w:tr>
    </w:tbl>
    <w:p w14:paraId="788F6C17" w14:textId="77777777" w:rsidR="00744718" w:rsidRDefault="00744718" w:rsidP="00744718">
      <w:pPr>
        <w:rPr>
          <w:b/>
        </w:rPr>
      </w:pPr>
    </w:p>
    <w:p w14:paraId="31329E73" w14:textId="77777777" w:rsidR="00744718" w:rsidRDefault="00744718" w:rsidP="00744718">
      <w:pPr>
        <w:rPr>
          <w:b/>
        </w:rPr>
      </w:pPr>
      <w:r>
        <w:rPr>
          <w:b/>
        </w:rPr>
        <w:t>Note:</w:t>
      </w:r>
      <w:r>
        <w:t xml:space="preserve"> </w:t>
      </w:r>
      <w:r>
        <w:rPr>
          <w:b/>
        </w:rPr>
        <w:t>PCIB4 = The value written into PCI Base 4 Register.</w:t>
      </w:r>
    </w:p>
    <w:p w14:paraId="7DF5716C" w14:textId="77777777" w:rsidR="00744718" w:rsidRDefault="00744718" w:rsidP="00744718">
      <w:pPr>
        <w:pStyle w:val="Heading2"/>
        <w:tabs>
          <w:tab w:val="left" w:pos="720"/>
        </w:tabs>
      </w:pPr>
      <w:r>
        <w:br w:type="page"/>
      </w:r>
      <w:bookmarkStart w:id="108" w:name="_Toc332687551"/>
      <w:bookmarkStart w:id="109" w:name="_Toc332695225"/>
      <w:bookmarkStart w:id="110" w:name="_Toc332695685"/>
      <w:r>
        <w:lastRenderedPageBreak/>
        <w:t>5.2</w:t>
      </w:r>
      <w:r>
        <w:tab/>
        <w:t>VGA DAC Shadow Registers</w:t>
      </w:r>
      <w:bookmarkEnd w:id="108"/>
      <w:bookmarkEnd w:id="109"/>
      <w:bookmarkEnd w:id="110"/>
    </w:p>
    <w:p w14:paraId="4C0D3FA8" w14:textId="46EFAC13" w:rsidR="00744718" w:rsidRDefault="00744718" w:rsidP="00744718">
      <w:pPr>
        <w:pStyle w:val="NormalIndent"/>
        <w:ind w:left="0"/>
        <w:jc w:val="both"/>
        <w:rPr>
          <w:rFonts w:ascii="Times New Roman" w:hAnsi="Times New Roman"/>
        </w:rPr>
      </w:pPr>
      <w:r>
        <w:rPr>
          <w:rFonts w:ascii="Times New Roman" w:hAnsi="Times New Roman"/>
        </w:rPr>
        <w:t xml:space="preserve">VGA DAC accesses are routed to the external RAM DAC in two ways: snooping and owning. When snooping is enabled, VGA DAC writes will be routed to the RAM DAC, but ignored on the bus.  Read cycles will be ignored.  If snooping isn't enabled, then </w:t>
      </w:r>
      <w:r w:rsidR="00CB1A7E">
        <w:rPr>
          <w:rFonts w:ascii="Times New Roman" w:hAnsi="Times New Roman"/>
        </w:rPr>
        <w:t xml:space="preserve">GPLGPU will own </w:t>
      </w:r>
      <w:r>
        <w:rPr>
          <w:rFonts w:ascii="Times New Roman" w:hAnsi="Times New Roman"/>
        </w:rPr>
        <w:t xml:space="preserve">the VGA DAC cycles.  </w:t>
      </w:r>
      <w:r w:rsidR="00CB1A7E">
        <w:rPr>
          <w:rFonts w:ascii="Times New Roman" w:hAnsi="Times New Roman"/>
        </w:rPr>
        <w:t>GPLGPU</w:t>
      </w:r>
      <w:r>
        <w:rPr>
          <w:rFonts w:ascii="Times New Roman" w:hAnsi="Times New Roman"/>
        </w:rPr>
        <w:t xml:space="preserve"> will claim VGA DAC cycles on the bus. Both reads and writes will be routed to the  RAM DAC.  Snooping is controlled by bit 5 in PCI configuration register 1.  VGA DAC cycles decoded is controlled by the “vde” bit in the VGA_CTRL register, (</w:t>
      </w:r>
      <w:r>
        <w:rPr>
          <w:rFonts w:ascii="Times New Roman" w:hAnsi="Times New Roman"/>
          <w:i/>
        </w:rPr>
        <w:t>see section E.2.3)</w:t>
      </w:r>
      <w:r>
        <w:rPr>
          <w:rFonts w:ascii="Times New Roman" w:hAnsi="Times New Roman"/>
        </w:rPr>
        <w:t xml:space="preserve">. </w:t>
      </w:r>
    </w:p>
    <w:p w14:paraId="335000F3" w14:textId="77777777" w:rsidR="00744718" w:rsidRDefault="00744718" w:rsidP="00744718">
      <w:pPr>
        <w:pStyle w:val="NormalIndent"/>
        <w:ind w:left="0"/>
        <w:rPr>
          <w:rFonts w:ascii="Times New Roman" w:hAnsi="Times New Roman"/>
        </w:rPr>
      </w:pPr>
    </w:p>
    <w:p w14:paraId="1F4139DA" w14:textId="77777777" w:rsidR="00744718" w:rsidRDefault="00744718" w:rsidP="00744718">
      <w:pPr>
        <w:pStyle w:val="NormalIndent"/>
        <w:ind w:left="0"/>
        <w:rPr>
          <w:rFonts w:ascii="Times New Roman" w:hAnsi="Times New Roman"/>
        </w:rPr>
      </w:pPr>
      <w:r>
        <w:rPr>
          <w:rFonts w:ascii="Times New Roman" w:hAnsi="Times New Roman"/>
        </w:rPr>
        <w:t>(See Tom on organization of DAC section).</w:t>
      </w:r>
    </w:p>
    <w:p w14:paraId="2455364A" w14:textId="77777777" w:rsidR="00744718" w:rsidRDefault="00744718" w:rsidP="00744718">
      <w:pPr>
        <w:pStyle w:val="NormalIndent"/>
        <w:ind w:left="0"/>
        <w:rPr>
          <w:rFonts w:ascii="Times New Roman" w:hAnsi="Times New Roman"/>
        </w:rPr>
      </w:pPr>
    </w:p>
    <w:p w14:paraId="74108368" w14:textId="77777777" w:rsidR="00744718" w:rsidRDefault="00744718" w:rsidP="00744718">
      <w:pPr>
        <w:pStyle w:val="Heading3"/>
      </w:pPr>
      <w:r>
        <w:t>5.2.1</w:t>
      </w:r>
      <w:r>
        <w:tab/>
        <w:t xml:space="preserve">Pixel Mask Registers 0 x 03C6 </w:t>
      </w:r>
    </w:p>
    <w:p w14:paraId="388E1468" w14:textId="77777777" w:rsidR="00744718" w:rsidRDefault="00744718" w:rsidP="00744718">
      <w:pPr>
        <w:pStyle w:val="NormalIndent"/>
        <w:ind w:left="0"/>
        <w:rPr>
          <w:rFonts w:ascii="Times New Roman" w:hAnsi="Times New Roman"/>
          <w:b/>
        </w:rPr>
      </w:pPr>
      <w:r>
        <w:rPr>
          <w:rFonts w:ascii="Times New Roman" w:hAnsi="Times New Roman"/>
          <w:b/>
        </w:rPr>
        <w:t xml:space="preserve">Name: </w:t>
      </w:r>
      <w:r>
        <w:rPr>
          <w:rFonts w:ascii="Times New Roman" w:hAnsi="Times New Roman"/>
          <w:b/>
        </w:rPr>
        <w:tab/>
        <w:t>PEL_MASK</w:t>
      </w:r>
    </w:p>
    <w:p w14:paraId="3DB1BBB7" w14:textId="77777777" w:rsidR="00744718" w:rsidRDefault="00744718" w:rsidP="00744718">
      <w:pPr>
        <w:pStyle w:val="NormalIndent"/>
        <w:ind w:left="0"/>
        <w:rPr>
          <w:rFonts w:ascii="Times New Roman" w:hAnsi="Times New Roman"/>
          <w:b/>
        </w:rPr>
      </w:pPr>
      <w:r>
        <w:rPr>
          <w:rFonts w:ascii="Times New Roman" w:hAnsi="Times New Roman"/>
          <w:b/>
        </w:rPr>
        <w:t xml:space="preserve">Type: </w:t>
      </w:r>
      <w:r>
        <w:rPr>
          <w:rFonts w:ascii="Times New Roman" w:hAnsi="Times New Roman"/>
          <w:b/>
        </w:rPr>
        <w:tab/>
        <w:t>I/O or Memory mapped read write</w:t>
      </w:r>
    </w:p>
    <w:p w14:paraId="667B1E77" w14:textId="77777777" w:rsidR="00744718" w:rsidRDefault="00744718" w:rsidP="00744718">
      <w:pPr>
        <w:pStyle w:val="NormalIndent"/>
        <w:ind w:left="0"/>
        <w:jc w:val="both"/>
        <w:rPr>
          <w:rFonts w:ascii="Times New Roman" w:hAnsi="Times New Roman"/>
        </w:rPr>
      </w:pPr>
      <w:r>
        <w:rPr>
          <w:rFonts w:ascii="Times New Roman" w:hAnsi="Times New Roman"/>
        </w:rPr>
        <w:t xml:space="preserve">The contents of this register are logically AND’ed with the pixel input to the VGA color palette. </w:t>
      </w:r>
    </w:p>
    <w:p w14:paraId="1C4CA3E8" w14:textId="17B9DE3C" w:rsidR="00744718" w:rsidRDefault="00744718" w:rsidP="00744718">
      <w:r>
        <w:object w:dxaOrig="5798" w:dyaOrig="1460" w14:anchorId="02C38323">
          <v:shape id="_x0000_i1054" type="#_x0000_t75" style="width:290.15pt;height:73.1pt" o:ole="">
            <v:imagedata r:id="rId68" o:title=""/>
          </v:shape>
          <o:OLEObject Type="Embed" ProgID="MSDraw" ShapeID="_x0000_i1054" DrawAspect="Content" ObjectID="_1342457301" r:id="rId69">
            <o:FieldCodes>\* mergeformat</o:FieldCodes>
          </o:OLEObject>
        </w:object>
      </w:r>
    </w:p>
    <w:p w14:paraId="4338CB9B" w14:textId="77777777" w:rsidR="00744718" w:rsidRDefault="00744718" w:rsidP="00744718">
      <w:pPr>
        <w:pStyle w:val="NormalIndent"/>
        <w:rPr>
          <w:rFonts w:ascii="Times New Roman" w:hAnsi="Times New Roman"/>
        </w:rPr>
      </w:pPr>
    </w:p>
    <w:p w14:paraId="74E7C85B" w14:textId="77777777" w:rsidR="00744718" w:rsidRDefault="00744718" w:rsidP="00744718">
      <w:pPr>
        <w:pStyle w:val="Heading3"/>
      </w:pPr>
      <w:r>
        <w:t>5.2.2</w:t>
      </w:r>
      <w:r>
        <w:tab/>
        <w:t>Read Address Register 0x03C7</w:t>
      </w:r>
    </w:p>
    <w:p w14:paraId="7AFE3D19"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Name: </w:t>
      </w:r>
      <w:r>
        <w:rPr>
          <w:rFonts w:ascii="Times New Roman" w:hAnsi="Times New Roman"/>
          <w:b/>
        </w:rPr>
        <w:tab/>
        <w:t>RD_ADR</w:t>
      </w:r>
    </w:p>
    <w:p w14:paraId="067AD39C"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Type: </w:t>
      </w:r>
      <w:r>
        <w:rPr>
          <w:rFonts w:ascii="Times New Roman" w:hAnsi="Times New Roman"/>
          <w:b/>
        </w:rPr>
        <w:tab/>
        <w:t>I/O or Memory mapped read write</w:t>
      </w:r>
    </w:p>
    <w:p w14:paraId="3114ADF6" w14:textId="77777777" w:rsidR="00744718" w:rsidRDefault="00744718" w:rsidP="00744718">
      <w:pPr>
        <w:pStyle w:val="NormalIndent"/>
        <w:ind w:left="0"/>
        <w:rPr>
          <w:rFonts w:ascii="Times New Roman" w:hAnsi="Times New Roman"/>
        </w:rPr>
      </w:pPr>
      <w:r>
        <w:rPr>
          <w:rFonts w:ascii="Times New Roman" w:hAnsi="Times New Roman"/>
        </w:rPr>
        <w:t xml:space="preserve">This register defines the read address of the VGA color palette. This register is auto incrementing (with 3 successive reads of 0x3C9). </w:t>
      </w:r>
    </w:p>
    <w:p w14:paraId="0162893E" w14:textId="77777777" w:rsidR="00744718" w:rsidRDefault="00744718" w:rsidP="00744718">
      <w:r>
        <w:object w:dxaOrig="5798" w:dyaOrig="1460" w14:anchorId="218A9A93">
          <v:shape id="_x0000_i1055" type="#_x0000_t75" style="width:290.15pt;height:73.1pt" o:ole="">
            <v:imagedata r:id="rId70" o:title=""/>
          </v:shape>
          <o:OLEObject Type="Embed" ProgID="MSDraw" ShapeID="_x0000_i1055" DrawAspect="Content" ObjectID="_1342457302" r:id="rId71">
            <o:FieldCodes>\* mergeformat</o:FieldCodes>
          </o:OLEObject>
        </w:object>
      </w:r>
      <w:r>
        <w:t xml:space="preserve"> </w:t>
      </w:r>
    </w:p>
    <w:p w14:paraId="3C37BEF4" w14:textId="77777777" w:rsidR="00744718" w:rsidRDefault="00744718" w:rsidP="00744718">
      <w:pPr>
        <w:pStyle w:val="Heading3"/>
      </w:pPr>
      <w:r>
        <w:br w:type="page"/>
      </w:r>
      <w:r>
        <w:lastRenderedPageBreak/>
        <w:t>5.2.3</w:t>
      </w:r>
      <w:r>
        <w:tab/>
        <w:t>Write Address Register 0x03C8</w:t>
      </w:r>
    </w:p>
    <w:p w14:paraId="41A56FA8"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Name:</w:t>
      </w:r>
      <w:r>
        <w:rPr>
          <w:rFonts w:ascii="Times New Roman" w:hAnsi="Times New Roman"/>
          <w:b/>
        </w:rPr>
        <w:tab/>
        <w:t>WR_ADR</w:t>
      </w:r>
    </w:p>
    <w:p w14:paraId="02B95D3F" w14:textId="77777777" w:rsidR="00744718" w:rsidRDefault="00744718" w:rsidP="00744718">
      <w:pPr>
        <w:pStyle w:val="NormalIndent"/>
        <w:tabs>
          <w:tab w:val="left" w:pos="720"/>
        </w:tabs>
        <w:ind w:left="0"/>
        <w:rPr>
          <w:rFonts w:ascii="Times New Roman" w:hAnsi="Times New Roman"/>
        </w:rPr>
      </w:pPr>
      <w:r>
        <w:rPr>
          <w:rFonts w:ascii="Times New Roman" w:hAnsi="Times New Roman"/>
          <w:b/>
        </w:rPr>
        <w:t xml:space="preserve">Type: </w:t>
      </w:r>
      <w:r>
        <w:rPr>
          <w:rFonts w:ascii="Times New Roman" w:hAnsi="Times New Roman"/>
          <w:b/>
        </w:rPr>
        <w:tab/>
        <w:t>I/O or Memory mapped read write</w:t>
      </w:r>
    </w:p>
    <w:p w14:paraId="1C3AEBDE" w14:textId="77777777" w:rsidR="00744718" w:rsidRDefault="00744718" w:rsidP="00744718">
      <w:pPr>
        <w:pStyle w:val="NormalIndent"/>
        <w:ind w:left="0"/>
        <w:rPr>
          <w:rFonts w:ascii="Times New Roman" w:hAnsi="Times New Roman"/>
        </w:rPr>
      </w:pPr>
      <w:r>
        <w:rPr>
          <w:rFonts w:ascii="Times New Roman" w:hAnsi="Times New Roman"/>
        </w:rPr>
        <w:t xml:space="preserve">This register defines the starting write address of the VGA color palette. This register is auto incrementing (with 3 successive writes of 0x3C9).. </w:t>
      </w:r>
    </w:p>
    <w:p w14:paraId="1B775D0C" w14:textId="77777777" w:rsidR="00744718" w:rsidRDefault="00744718" w:rsidP="00744718">
      <w:r>
        <w:rPr>
          <w:b/>
        </w:rPr>
        <w:object w:dxaOrig="5798" w:dyaOrig="1460" w14:anchorId="5D58D078">
          <v:shape id="_x0000_i1056" type="#_x0000_t75" style="width:290.15pt;height:73.1pt" o:ole="">
            <v:imagedata r:id="rId72" o:title=""/>
          </v:shape>
          <o:OLEObject Type="Embed" ProgID="MSDraw" ShapeID="_x0000_i1056" DrawAspect="Content" ObjectID="_1342457303" r:id="rId73">
            <o:FieldCodes>\* mergeformat</o:FieldCodes>
          </o:OLEObject>
        </w:object>
      </w:r>
    </w:p>
    <w:p w14:paraId="4D396515" w14:textId="77777777" w:rsidR="00744718" w:rsidRDefault="00744718" w:rsidP="00744718"/>
    <w:p w14:paraId="2DE7BAA9" w14:textId="77777777" w:rsidR="00744718" w:rsidRDefault="00744718" w:rsidP="00744718"/>
    <w:p w14:paraId="2DF0ABAE" w14:textId="77777777" w:rsidR="00744718" w:rsidRDefault="00744718" w:rsidP="00744718">
      <w:pPr>
        <w:pStyle w:val="Heading3"/>
      </w:pPr>
      <w:r>
        <w:t>5.2.4</w:t>
      </w:r>
      <w:r>
        <w:tab/>
        <w:t>Palette Data Register 0x03C9</w:t>
      </w:r>
    </w:p>
    <w:p w14:paraId="04F6F43A"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Name:</w:t>
      </w:r>
      <w:r>
        <w:rPr>
          <w:rFonts w:ascii="Times New Roman" w:hAnsi="Times New Roman"/>
          <w:b/>
        </w:rPr>
        <w:tab/>
        <w:t>PAL_DAT</w:t>
      </w:r>
    </w:p>
    <w:p w14:paraId="11040986" w14:textId="77777777" w:rsidR="00744718" w:rsidRDefault="00744718" w:rsidP="00744718">
      <w:pPr>
        <w:pStyle w:val="NormalIndent"/>
        <w:tabs>
          <w:tab w:val="left" w:pos="720"/>
        </w:tabs>
        <w:ind w:left="0"/>
        <w:rPr>
          <w:rFonts w:ascii="Times New Roman" w:hAnsi="Times New Roman"/>
        </w:rPr>
      </w:pPr>
      <w:r>
        <w:rPr>
          <w:rFonts w:ascii="Times New Roman" w:hAnsi="Times New Roman"/>
          <w:b/>
        </w:rPr>
        <w:t xml:space="preserve">Type: </w:t>
      </w:r>
      <w:r>
        <w:rPr>
          <w:rFonts w:ascii="Times New Roman" w:hAnsi="Times New Roman"/>
          <w:b/>
        </w:rPr>
        <w:tab/>
        <w:t>I/O or Memory mapped read write</w:t>
      </w:r>
    </w:p>
    <w:p w14:paraId="62EE12D9" w14:textId="77777777" w:rsidR="00744718" w:rsidRDefault="00744718" w:rsidP="00744718">
      <w:pPr>
        <w:pStyle w:val="NormalIndent"/>
        <w:ind w:left="0"/>
        <w:rPr>
          <w:rFonts w:ascii="Times New Roman" w:hAnsi="Times New Roman"/>
        </w:rPr>
      </w:pPr>
      <w:r>
        <w:rPr>
          <w:rFonts w:ascii="Times New Roman" w:hAnsi="Times New Roman"/>
        </w:rPr>
        <w:t xml:space="preserve">This register contains data to be read from or written to the VGA color palette. </w:t>
      </w:r>
    </w:p>
    <w:p w14:paraId="6255FF5F" w14:textId="77777777" w:rsidR="00744718" w:rsidRDefault="00744718" w:rsidP="00744718">
      <w:r>
        <w:rPr>
          <w:b/>
        </w:rPr>
        <w:object w:dxaOrig="5798" w:dyaOrig="1460" w14:anchorId="33427EFC">
          <v:shape id="_x0000_i1057" type="#_x0000_t75" style="width:290.15pt;height:73.1pt" o:ole="">
            <v:imagedata r:id="rId74" o:title=""/>
          </v:shape>
          <o:OLEObject Type="Embed" ProgID="MSDraw" ShapeID="_x0000_i1057" DrawAspect="Content" ObjectID="_1342457304" r:id="rId75">
            <o:FieldCodes>\* mergeformat</o:FieldCodes>
          </o:OLEObject>
        </w:object>
      </w:r>
    </w:p>
    <w:p w14:paraId="1832D8F9" w14:textId="77777777" w:rsidR="00744718" w:rsidRDefault="00744718" w:rsidP="00744718">
      <w:pPr>
        <w:pStyle w:val="Heading2"/>
        <w:tabs>
          <w:tab w:val="left" w:pos="720"/>
        </w:tabs>
      </w:pPr>
      <w:r>
        <w:br w:type="page"/>
      </w:r>
      <w:bookmarkStart w:id="111" w:name="_Toc332687552"/>
      <w:bookmarkStart w:id="112" w:name="_Toc332695226"/>
      <w:bookmarkStart w:id="113" w:name="_Toc332695686"/>
      <w:r>
        <w:lastRenderedPageBreak/>
        <w:t>5.3</w:t>
      </w:r>
      <w:r>
        <w:tab/>
        <w:t>Miscellaneous I/O  Registers</w:t>
      </w:r>
      <w:bookmarkEnd w:id="111"/>
      <w:bookmarkEnd w:id="112"/>
      <w:bookmarkEnd w:id="113"/>
    </w:p>
    <w:p w14:paraId="71BA8CCA" w14:textId="77777777" w:rsidR="00744718" w:rsidRDefault="00744718" w:rsidP="00744718">
      <w:pPr>
        <w:tabs>
          <w:tab w:val="left" w:pos="720"/>
        </w:tabs>
      </w:pPr>
    </w:p>
    <w:p w14:paraId="1CB81466" w14:textId="77777777" w:rsidR="00744718" w:rsidRDefault="00744718" w:rsidP="00744718">
      <w:pPr>
        <w:pStyle w:val="Heading3"/>
      </w:pPr>
      <w:r>
        <w:t>5.3.1</w:t>
      </w:r>
      <w:r>
        <w:tab/>
        <w:t>ID Register {PCIB4,(0x0018)}</w:t>
      </w:r>
    </w:p>
    <w:p w14:paraId="5CF36000"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Name: </w:t>
      </w:r>
      <w:r>
        <w:rPr>
          <w:rFonts w:ascii="Times New Roman" w:hAnsi="Times New Roman"/>
          <w:b/>
        </w:rPr>
        <w:tab/>
        <w:t>ID</w:t>
      </w:r>
    </w:p>
    <w:p w14:paraId="7FB6BCC2"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Type: </w:t>
      </w:r>
      <w:r>
        <w:rPr>
          <w:rFonts w:ascii="Times New Roman" w:hAnsi="Times New Roman"/>
          <w:b/>
        </w:rPr>
        <w:tab/>
        <w:t xml:space="preserve">I/O space mapped read only </w:t>
      </w:r>
    </w:p>
    <w:p w14:paraId="207459BC" w14:textId="77777777" w:rsidR="00744718" w:rsidRDefault="00744718" w:rsidP="00744718">
      <w:pPr>
        <w:pStyle w:val="NormalIndent"/>
        <w:ind w:left="0"/>
        <w:jc w:val="both"/>
        <w:rPr>
          <w:rFonts w:ascii="Times New Roman" w:hAnsi="Times New Roman"/>
        </w:rPr>
      </w:pPr>
      <w:r>
        <w:rPr>
          <w:rFonts w:ascii="Times New Roman" w:hAnsi="Times New Roman"/>
        </w:rPr>
        <w:t>The ID Register contains the hardwired chip revision as well as configuration information. Configuration pins, as indicated, are used to initialize most of the fields in this register.</w:t>
      </w:r>
    </w:p>
    <w:p w14:paraId="2AA3537F" w14:textId="77777777" w:rsidR="00744718" w:rsidRDefault="00744718" w:rsidP="00744718">
      <w:pPr>
        <w:pStyle w:val="NormalIndent"/>
        <w:ind w:left="0"/>
        <w:rPr>
          <w:rFonts w:ascii="Times New Roman" w:hAnsi="Times New Roman"/>
        </w:rPr>
      </w:pPr>
      <w:r>
        <w:rPr>
          <w:rFonts w:ascii="Times New Roman" w:hAnsi="Times New Roman"/>
          <w:b/>
        </w:rPr>
        <w:object w:dxaOrig="6157" w:dyaOrig="1220" w14:anchorId="190E58E6">
          <v:shape id="_x0000_i1058" type="#_x0000_t75" style="width:308.05pt;height:61.15pt" o:ole="">
            <v:imagedata r:id="rId76" o:title=""/>
          </v:shape>
          <o:OLEObject Type="Embed" ProgID="MSDraw" ShapeID="_x0000_i1058" DrawAspect="Content" ObjectID="_1342457305" r:id="rId77">
            <o:FieldCodes>\* mergeformat</o:FieldCodes>
          </o:OLEObject>
        </w:object>
      </w:r>
    </w:p>
    <w:p w14:paraId="56C6EC94" w14:textId="77777777" w:rsidR="00744718" w:rsidRDefault="00744718" w:rsidP="00744718">
      <w:pPr>
        <w:pStyle w:val="NormalIndent"/>
        <w:rPr>
          <w:rFonts w:ascii="Times New Roman" w:hAnsi="Times New Roman"/>
        </w:rPr>
      </w:pPr>
    </w:p>
    <w:tbl>
      <w:tblP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440"/>
        <w:gridCol w:w="1388"/>
        <w:gridCol w:w="1632"/>
        <w:gridCol w:w="1056"/>
        <w:gridCol w:w="3843"/>
      </w:tblGrid>
      <w:tr w:rsidR="00744718" w14:paraId="06B78E20" w14:textId="77777777" w:rsidTr="00744718">
        <w:trPr>
          <w:cantSplit/>
        </w:trPr>
        <w:tc>
          <w:tcPr>
            <w:tcW w:w="1440" w:type="dxa"/>
            <w:tcBorders>
              <w:top w:val="single" w:sz="12" w:space="0" w:color="auto"/>
              <w:bottom w:val="single" w:sz="12" w:space="0" w:color="auto"/>
            </w:tcBorders>
          </w:tcPr>
          <w:p w14:paraId="286EC182" w14:textId="77777777" w:rsidR="00744718" w:rsidRDefault="00744718" w:rsidP="00744718">
            <w:pPr>
              <w:pStyle w:val="NormalIndent"/>
              <w:ind w:left="0"/>
              <w:jc w:val="center"/>
              <w:rPr>
                <w:rFonts w:ascii="Times New Roman" w:hAnsi="Times New Roman"/>
              </w:rPr>
            </w:pPr>
            <w:r>
              <w:rPr>
                <w:rFonts w:ascii="Times New Roman" w:hAnsi="Times New Roman"/>
                <w:b/>
              </w:rPr>
              <w:t>BITS</w:t>
            </w:r>
            <w:r>
              <w:rPr>
                <w:rFonts w:ascii="Times New Roman" w:hAnsi="Times New Roman"/>
              </w:rPr>
              <w:t xml:space="preserve">                                                                                         </w:t>
            </w:r>
          </w:p>
        </w:tc>
        <w:tc>
          <w:tcPr>
            <w:tcW w:w="1388" w:type="dxa"/>
            <w:tcBorders>
              <w:top w:val="single" w:sz="12" w:space="0" w:color="auto"/>
              <w:bottom w:val="single" w:sz="12" w:space="0" w:color="auto"/>
            </w:tcBorders>
          </w:tcPr>
          <w:p w14:paraId="3C02669A" w14:textId="77777777" w:rsidR="00744718" w:rsidRDefault="00744718" w:rsidP="00744718">
            <w:pPr>
              <w:pStyle w:val="NormalIndent"/>
              <w:ind w:left="0"/>
              <w:jc w:val="center"/>
              <w:rPr>
                <w:rFonts w:ascii="Times New Roman" w:hAnsi="Times New Roman"/>
              </w:rPr>
            </w:pPr>
            <w:r>
              <w:rPr>
                <w:rFonts w:ascii="Times New Roman" w:hAnsi="Times New Roman"/>
                <w:b/>
              </w:rPr>
              <w:t>NAME</w:t>
            </w:r>
            <w:r>
              <w:rPr>
                <w:rFonts w:ascii="Times New Roman" w:hAnsi="Times New Roman"/>
              </w:rPr>
              <w:t xml:space="preserve">                                                                                       </w:t>
            </w:r>
          </w:p>
        </w:tc>
        <w:tc>
          <w:tcPr>
            <w:tcW w:w="1632" w:type="dxa"/>
            <w:tcBorders>
              <w:top w:val="single" w:sz="12" w:space="0" w:color="auto"/>
              <w:bottom w:val="single" w:sz="12" w:space="0" w:color="auto"/>
            </w:tcBorders>
          </w:tcPr>
          <w:p w14:paraId="4326FBA2" w14:textId="77777777" w:rsidR="00744718" w:rsidRDefault="00744718" w:rsidP="00744718">
            <w:pPr>
              <w:pStyle w:val="NormalIndent"/>
              <w:ind w:left="0"/>
              <w:jc w:val="center"/>
              <w:rPr>
                <w:rFonts w:ascii="Times New Roman" w:hAnsi="Times New Roman"/>
              </w:rPr>
            </w:pPr>
            <w:r>
              <w:rPr>
                <w:rFonts w:ascii="Times New Roman" w:hAnsi="Times New Roman"/>
                <w:b/>
              </w:rPr>
              <w:t>Config. pin</w:t>
            </w:r>
            <w:r>
              <w:rPr>
                <w:rFonts w:ascii="Times New Roman" w:hAnsi="Times New Roman"/>
              </w:rPr>
              <w:t xml:space="preserve">                                                                                         </w:t>
            </w:r>
          </w:p>
        </w:tc>
        <w:tc>
          <w:tcPr>
            <w:tcW w:w="1056" w:type="dxa"/>
            <w:tcBorders>
              <w:top w:val="single" w:sz="12" w:space="0" w:color="auto"/>
              <w:bottom w:val="single" w:sz="12" w:space="0" w:color="auto"/>
            </w:tcBorders>
          </w:tcPr>
          <w:p w14:paraId="49905FF3" w14:textId="77777777" w:rsidR="00744718" w:rsidRDefault="00744718" w:rsidP="00744718">
            <w:pPr>
              <w:pStyle w:val="NormalIndent"/>
              <w:ind w:left="0"/>
              <w:jc w:val="center"/>
              <w:rPr>
                <w:rFonts w:ascii="Times New Roman" w:hAnsi="Times New Roman"/>
              </w:rPr>
            </w:pPr>
            <w:r>
              <w:rPr>
                <w:rFonts w:ascii="Times New Roman" w:hAnsi="Times New Roman"/>
                <w:b/>
              </w:rPr>
              <w:t>VALUE</w:t>
            </w:r>
            <w:r>
              <w:rPr>
                <w:rFonts w:ascii="Times New Roman" w:hAnsi="Times New Roman"/>
              </w:rPr>
              <w:t xml:space="preserve">                                                                                         </w:t>
            </w:r>
          </w:p>
        </w:tc>
        <w:tc>
          <w:tcPr>
            <w:tcW w:w="3843" w:type="dxa"/>
            <w:tcBorders>
              <w:top w:val="single" w:sz="12" w:space="0" w:color="auto"/>
              <w:bottom w:val="single" w:sz="12" w:space="0" w:color="auto"/>
            </w:tcBorders>
          </w:tcPr>
          <w:p w14:paraId="42BDCEE9" w14:textId="77777777" w:rsidR="00744718" w:rsidRDefault="00744718" w:rsidP="00744718">
            <w:pPr>
              <w:pStyle w:val="NormalIndent"/>
              <w:ind w:left="0"/>
              <w:rPr>
                <w:rFonts w:ascii="Times New Roman" w:hAnsi="Times New Roman"/>
              </w:rPr>
            </w:pPr>
            <w:r>
              <w:rPr>
                <w:rFonts w:ascii="Times New Roman" w:hAnsi="Times New Roman"/>
                <w:b/>
              </w:rPr>
              <w:t>DESCRIPTION</w:t>
            </w:r>
            <w:r>
              <w:rPr>
                <w:rFonts w:ascii="Times New Roman" w:hAnsi="Times New Roman"/>
              </w:rPr>
              <w:t xml:space="preserve">                                                                                       </w:t>
            </w:r>
          </w:p>
        </w:tc>
      </w:tr>
      <w:tr w:rsidR="00744718" w14:paraId="3F57C49C" w14:textId="77777777" w:rsidTr="00744718">
        <w:trPr>
          <w:cantSplit/>
        </w:trPr>
        <w:tc>
          <w:tcPr>
            <w:tcW w:w="1440" w:type="dxa"/>
            <w:tcBorders>
              <w:top w:val="nil"/>
            </w:tcBorders>
          </w:tcPr>
          <w:p w14:paraId="4AD40E0F" w14:textId="77777777" w:rsidR="00744718" w:rsidRDefault="00744718" w:rsidP="00744718">
            <w:pPr>
              <w:pStyle w:val="NormalIndent"/>
              <w:ind w:left="0"/>
              <w:jc w:val="center"/>
              <w:rPr>
                <w:rFonts w:ascii="Times New Roman" w:hAnsi="Times New Roman"/>
              </w:rPr>
            </w:pPr>
            <w:r>
              <w:rPr>
                <w:rFonts w:ascii="Times New Roman" w:hAnsi="Times New Roman"/>
              </w:rPr>
              <w:t>ID[2:0]</w:t>
            </w:r>
          </w:p>
        </w:tc>
        <w:tc>
          <w:tcPr>
            <w:tcW w:w="1388" w:type="dxa"/>
            <w:tcBorders>
              <w:top w:val="nil"/>
            </w:tcBorders>
          </w:tcPr>
          <w:p w14:paraId="442C2446" w14:textId="77777777" w:rsidR="00744718" w:rsidRDefault="00744718" w:rsidP="00744718">
            <w:pPr>
              <w:pStyle w:val="NormalIndent"/>
              <w:ind w:left="0"/>
              <w:jc w:val="center"/>
              <w:rPr>
                <w:rFonts w:ascii="Times New Roman" w:hAnsi="Times New Roman"/>
              </w:rPr>
            </w:pPr>
            <w:r>
              <w:rPr>
                <w:rFonts w:ascii="Times New Roman" w:hAnsi="Times New Roman"/>
              </w:rPr>
              <w:t>REV</w:t>
            </w:r>
          </w:p>
        </w:tc>
        <w:tc>
          <w:tcPr>
            <w:tcW w:w="1632" w:type="dxa"/>
            <w:tcBorders>
              <w:top w:val="nil"/>
            </w:tcBorders>
          </w:tcPr>
          <w:p w14:paraId="6C786E90" w14:textId="77777777" w:rsidR="00744718" w:rsidRDefault="00744718" w:rsidP="00744718">
            <w:pPr>
              <w:pStyle w:val="NormalIndent"/>
              <w:ind w:left="0"/>
              <w:jc w:val="center"/>
              <w:rPr>
                <w:rFonts w:ascii="Times New Roman" w:hAnsi="Times New Roman"/>
              </w:rPr>
            </w:pPr>
          </w:p>
        </w:tc>
        <w:tc>
          <w:tcPr>
            <w:tcW w:w="1056" w:type="dxa"/>
            <w:tcBorders>
              <w:top w:val="nil"/>
            </w:tcBorders>
          </w:tcPr>
          <w:p w14:paraId="6336820C" w14:textId="77777777" w:rsidR="00744718" w:rsidRDefault="00744718" w:rsidP="00744718">
            <w:pPr>
              <w:pStyle w:val="NormalIndent"/>
              <w:ind w:left="0"/>
              <w:jc w:val="center"/>
              <w:rPr>
                <w:rFonts w:ascii="Times New Roman" w:hAnsi="Times New Roman"/>
              </w:rPr>
            </w:pPr>
          </w:p>
        </w:tc>
        <w:tc>
          <w:tcPr>
            <w:tcW w:w="3843" w:type="dxa"/>
            <w:tcBorders>
              <w:top w:val="nil"/>
            </w:tcBorders>
          </w:tcPr>
          <w:p w14:paraId="3D27EA64" w14:textId="77777777" w:rsidR="00744718" w:rsidRDefault="00744718" w:rsidP="00744718">
            <w:pPr>
              <w:pStyle w:val="NormalIndent"/>
              <w:ind w:left="0"/>
              <w:rPr>
                <w:rFonts w:ascii="Times New Roman" w:hAnsi="Times New Roman"/>
              </w:rPr>
            </w:pPr>
            <w:r>
              <w:rPr>
                <w:rFonts w:ascii="Times New Roman" w:hAnsi="Times New Roman"/>
              </w:rPr>
              <w:t>Chip Revision</w:t>
            </w:r>
          </w:p>
        </w:tc>
      </w:tr>
      <w:tr w:rsidR="00744718" w14:paraId="10F9B3B4" w14:textId="77777777" w:rsidTr="00744718">
        <w:trPr>
          <w:cantSplit/>
        </w:trPr>
        <w:tc>
          <w:tcPr>
            <w:tcW w:w="1440" w:type="dxa"/>
          </w:tcPr>
          <w:p w14:paraId="251E7D0D" w14:textId="77777777" w:rsidR="00744718" w:rsidRDefault="00744718" w:rsidP="00744718">
            <w:pPr>
              <w:pStyle w:val="NormalIndent"/>
              <w:ind w:left="0"/>
              <w:jc w:val="center"/>
              <w:rPr>
                <w:rFonts w:ascii="Times New Roman" w:hAnsi="Times New Roman"/>
              </w:rPr>
            </w:pPr>
            <w:r>
              <w:rPr>
                <w:rFonts w:ascii="Times New Roman" w:hAnsi="Times New Roman"/>
              </w:rPr>
              <w:t>ID[3]</w:t>
            </w:r>
          </w:p>
        </w:tc>
        <w:tc>
          <w:tcPr>
            <w:tcW w:w="1388" w:type="dxa"/>
          </w:tcPr>
          <w:p w14:paraId="1DB0102D" w14:textId="77777777" w:rsidR="00744718" w:rsidRDefault="00744718" w:rsidP="00744718">
            <w:pPr>
              <w:pStyle w:val="NormalIndent"/>
              <w:ind w:left="0"/>
              <w:jc w:val="center"/>
              <w:rPr>
                <w:rFonts w:ascii="Times New Roman" w:hAnsi="Times New Roman"/>
              </w:rPr>
            </w:pPr>
            <w:r>
              <w:rPr>
                <w:rFonts w:ascii="Times New Roman" w:hAnsi="Times New Roman"/>
              </w:rPr>
              <w:t>HBT</w:t>
            </w:r>
          </w:p>
        </w:tc>
        <w:tc>
          <w:tcPr>
            <w:tcW w:w="1632" w:type="dxa"/>
          </w:tcPr>
          <w:p w14:paraId="06694786" w14:textId="77777777" w:rsidR="00744718" w:rsidRDefault="00744718" w:rsidP="00744718">
            <w:pPr>
              <w:pStyle w:val="NormalIndent"/>
              <w:ind w:left="0"/>
              <w:jc w:val="center"/>
              <w:rPr>
                <w:rFonts w:ascii="Times New Roman" w:hAnsi="Times New Roman"/>
              </w:rPr>
            </w:pPr>
          </w:p>
          <w:p w14:paraId="0FE98380" w14:textId="77777777" w:rsidR="00744718" w:rsidRDefault="00744718" w:rsidP="00744718">
            <w:pPr>
              <w:pStyle w:val="NormalIndent"/>
              <w:ind w:left="0"/>
              <w:jc w:val="center"/>
              <w:rPr>
                <w:rFonts w:ascii="Times New Roman" w:hAnsi="Times New Roman"/>
              </w:rPr>
            </w:pPr>
            <w:r>
              <w:rPr>
                <w:rFonts w:ascii="Times New Roman" w:hAnsi="Times New Roman"/>
              </w:rPr>
              <w:t>CP[23]=0</w:t>
            </w:r>
          </w:p>
          <w:p w14:paraId="0C66723C" w14:textId="77777777" w:rsidR="00744718" w:rsidRDefault="00744718" w:rsidP="00744718">
            <w:pPr>
              <w:pStyle w:val="NormalIndent"/>
              <w:ind w:left="0"/>
              <w:jc w:val="center"/>
              <w:rPr>
                <w:rFonts w:ascii="Times New Roman" w:hAnsi="Times New Roman"/>
              </w:rPr>
            </w:pPr>
            <w:r>
              <w:rPr>
                <w:rFonts w:ascii="Times New Roman" w:hAnsi="Times New Roman"/>
              </w:rPr>
              <w:t>CP[23]=1</w:t>
            </w:r>
          </w:p>
          <w:p w14:paraId="51392C21" w14:textId="77777777" w:rsidR="00744718" w:rsidRDefault="00744718" w:rsidP="00744718">
            <w:pPr>
              <w:pStyle w:val="NormalIndent"/>
              <w:ind w:left="0"/>
              <w:jc w:val="center"/>
              <w:rPr>
                <w:rFonts w:ascii="Times New Roman" w:hAnsi="Times New Roman"/>
              </w:rPr>
            </w:pPr>
          </w:p>
        </w:tc>
        <w:tc>
          <w:tcPr>
            <w:tcW w:w="1056" w:type="dxa"/>
          </w:tcPr>
          <w:p w14:paraId="195EE102" w14:textId="77777777" w:rsidR="00744718" w:rsidRDefault="00744718" w:rsidP="00744718">
            <w:pPr>
              <w:pStyle w:val="NormalIndent"/>
              <w:ind w:left="0"/>
              <w:jc w:val="center"/>
              <w:rPr>
                <w:rFonts w:ascii="Times New Roman" w:hAnsi="Times New Roman"/>
              </w:rPr>
            </w:pPr>
          </w:p>
          <w:p w14:paraId="67EAB63B" w14:textId="77777777" w:rsidR="00744718" w:rsidRDefault="00744718" w:rsidP="00744718">
            <w:pPr>
              <w:pStyle w:val="NormalIndent"/>
              <w:ind w:left="0"/>
              <w:jc w:val="center"/>
              <w:rPr>
                <w:rFonts w:ascii="Times New Roman" w:hAnsi="Times New Roman"/>
              </w:rPr>
            </w:pPr>
            <w:r>
              <w:rPr>
                <w:rFonts w:ascii="Times New Roman" w:hAnsi="Times New Roman"/>
              </w:rPr>
              <w:t xml:space="preserve">0x0                     </w:t>
            </w:r>
          </w:p>
          <w:p w14:paraId="325DF197" w14:textId="77777777" w:rsidR="00744718" w:rsidRDefault="00744718" w:rsidP="00744718">
            <w:pPr>
              <w:pStyle w:val="NormalIndent"/>
              <w:ind w:left="0"/>
              <w:jc w:val="center"/>
              <w:rPr>
                <w:rFonts w:ascii="Times New Roman" w:hAnsi="Times New Roman"/>
              </w:rPr>
            </w:pPr>
            <w:r>
              <w:rPr>
                <w:rFonts w:ascii="Times New Roman" w:hAnsi="Times New Roman"/>
              </w:rPr>
              <w:t xml:space="preserve">0x1 </w:t>
            </w:r>
          </w:p>
        </w:tc>
        <w:tc>
          <w:tcPr>
            <w:tcW w:w="3843" w:type="dxa"/>
          </w:tcPr>
          <w:p w14:paraId="590A06DE" w14:textId="77777777" w:rsidR="00744718" w:rsidRDefault="00744718" w:rsidP="00744718">
            <w:pPr>
              <w:pStyle w:val="NormalIndent"/>
              <w:ind w:left="0"/>
              <w:rPr>
                <w:rFonts w:ascii="Times New Roman" w:hAnsi="Times New Roman"/>
              </w:rPr>
            </w:pPr>
            <w:r>
              <w:rPr>
                <w:rFonts w:ascii="Times New Roman" w:hAnsi="Times New Roman"/>
              </w:rPr>
              <w:t>Host bus type</w:t>
            </w:r>
          </w:p>
          <w:p w14:paraId="70B66AC1" w14:textId="3C4AC282" w:rsidR="00744718" w:rsidRDefault="00CB1A7E" w:rsidP="00744718">
            <w:pPr>
              <w:pStyle w:val="NormalIndent"/>
              <w:ind w:left="0"/>
              <w:rPr>
                <w:rFonts w:ascii="Times New Roman" w:hAnsi="Times New Roman"/>
              </w:rPr>
            </w:pPr>
            <w:r>
              <w:rPr>
                <w:rFonts w:ascii="Times New Roman" w:hAnsi="Times New Roman"/>
              </w:rPr>
              <w:t>Not Supported</w:t>
            </w:r>
          </w:p>
          <w:p w14:paraId="212A74D6" w14:textId="77777777" w:rsidR="00744718" w:rsidRDefault="00744718" w:rsidP="00744718">
            <w:pPr>
              <w:pStyle w:val="NormalIndent"/>
              <w:ind w:left="0"/>
              <w:rPr>
                <w:rFonts w:ascii="Times New Roman" w:hAnsi="Times New Roman"/>
              </w:rPr>
            </w:pPr>
            <w:r>
              <w:rPr>
                <w:rFonts w:ascii="Times New Roman" w:hAnsi="Times New Roman"/>
              </w:rPr>
              <w:t xml:space="preserve">PCI Local Bus </w:t>
            </w:r>
          </w:p>
          <w:p w14:paraId="74D0FFFE" w14:textId="77777777" w:rsidR="00744718" w:rsidRDefault="00744718" w:rsidP="00744718">
            <w:pPr>
              <w:pStyle w:val="NormalIndent"/>
              <w:ind w:left="0"/>
              <w:rPr>
                <w:rFonts w:ascii="Times New Roman" w:hAnsi="Times New Roman"/>
              </w:rPr>
            </w:pPr>
          </w:p>
        </w:tc>
      </w:tr>
      <w:tr w:rsidR="00744718" w14:paraId="4AA59AE5" w14:textId="77777777" w:rsidTr="00744718">
        <w:trPr>
          <w:cantSplit/>
        </w:trPr>
        <w:tc>
          <w:tcPr>
            <w:tcW w:w="1440" w:type="dxa"/>
          </w:tcPr>
          <w:p w14:paraId="566FC0C1" w14:textId="77777777" w:rsidR="00744718" w:rsidRDefault="00744718" w:rsidP="00744718">
            <w:pPr>
              <w:pStyle w:val="NormalIndent"/>
              <w:ind w:left="0"/>
              <w:jc w:val="center"/>
              <w:rPr>
                <w:rFonts w:ascii="Times New Roman" w:hAnsi="Times New Roman"/>
              </w:rPr>
            </w:pPr>
            <w:r>
              <w:rPr>
                <w:rFonts w:ascii="Times New Roman" w:hAnsi="Times New Roman"/>
              </w:rPr>
              <w:t>ID[7:6]</w:t>
            </w:r>
          </w:p>
        </w:tc>
        <w:tc>
          <w:tcPr>
            <w:tcW w:w="1388" w:type="dxa"/>
          </w:tcPr>
          <w:p w14:paraId="18428714" w14:textId="77777777" w:rsidR="00744718" w:rsidRDefault="00744718" w:rsidP="00744718">
            <w:pPr>
              <w:pStyle w:val="NormalIndent"/>
              <w:ind w:left="0"/>
              <w:jc w:val="center"/>
              <w:rPr>
                <w:rFonts w:ascii="Times New Roman" w:hAnsi="Times New Roman"/>
              </w:rPr>
            </w:pPr>
            <w:r>
              <w:rPr>
                <w:rFonts w:ascii="Times New Roman" w:hAnsi="Times New Roman"/>
              </w:rPr>
              <w:t>BASE0</w:t>
            </w:r>
          </w:p>
        </w:tc>
        <w:tc>
          <w:tcPr>
            <w:tcW w:w="1632" w:type="dxa"/>
          </w:tcPr>
          <w:p w14:paraId="4B44D15F" w14:textId="77777777" w:rsidR="00744718" w:rsidRDefault="00744718" w:rsidP="00744718">
            <w:pPr>
              <w:pStyle w:val="NormalIndent"/>
              <w:ind w:left="0"/>
              <w:jc w:val="center"/>
              <w:rPr>
                <w:rFonts w:ascii="Times New Roman" w:hAnsi="Times New Roman"/>
              </w:rPr>
            </w:pPr>
          </w:p>
          <w:p w14:paraId="2A2111D0" w14:textId="77777777" w:rsidR="00744718" w:rsidRDefault="00744718" w:rsidP="00744718">
            <w:pPr>
              <w:pStyle w:val="NormalIndent"/>
              <w:ind w:left="0"/>
              <w:jc w:val="center"/>
              <w:rPr>
                <w:rFonts w:ascii="Times New Roman" w:hAnsi="Times New Roman"/>
              </w:rPr>
            </w:pPr>
          </w:p>
          <w:p w14:paraId="51B52C68" w14:textId="77777777" w:rsidR="00744718" w:rsidRDefault="00744718" w:rsidP="00744718">
            <w:pPr>
              <w:pStyle w:val="NormalIndent"/>
              <w:ind w:left="0"/>
              <w:jc w:val="center"/>
              <w:rPr>
                <w:rFonts w:ascii="Times New Roman" w:hAnsi="Times New Roman"/>
              </w:rPr>
            </w:pPr>
            <w:r>
              <w:rPr>
                <w:rFonts w:ascii="Times New Roman" w:hAnsi="Times New Roman"/>
              </w:rPr>
              <w:t>CP[31:30] = 00                         CP[31:30] = 01</w:t>
            </w:r>
          </w:p>
          <w:p w14:paraId="2E757570" w14:textId="77777777" w:rsidR="00744718" w:rsidRDefault="00744718" w:rsidP="00744718">
            <w:pPr>
              <w:pStyle w:val="NormalIndent"/>
              <w:spacing w:before="0"/>
              <w:ind w:left="0"/>
              <w:jc w:val="center"/>
              <w:rPr>
                <w:rFonts w:ascii="Times New Roman" w:hAnsi="Times New Roman"/>
              </w:rPr>
            </w:pPr>
            <w:r>
              <w:rPr>
                <w:rFonts w:ascii="Times New Roman" w:hAnsi="Times New Roman"/>
              </w:rPr>
              <w:t>CP[31:30] = 10</w:t>
            </w:r>
          </w:p>
          <w:p w14:paraId="6B27137D" w14:textId="77777777" w:rsidR="00744718" w:rsidRDefault="00744718" w:rsidP="00744718">
            <w:pPr>
              <w:pStyle w:val="NormalIndent"/>
              <w:spacing w:before="0"/>
              <w:ind w:left="0"/>
              <w:jc w:val="center"/>
              <w:rPr>
                <w:rFonts w:ascii="Times New Roman" w:hAnsi="Times New Roman"/>
              </w:rPr>
            </w:pPr>
            <w:r>
              <w:rPr>
                <w:rFonts w:ascii="Times New Roman" w:hAnsi="Times New Roman"/>
              </w:rPr>
              <w:t xml:space="preserve">CP[31:30] = 11                                                                                                                  </w:t>
            </w:r>
          </w:p>
        </w:tc>
        <w:tc>
          <w:tcPr>
            <w:tcW w:w="1056" w:type="dxa"/>
          </w:tcPr>
          <w:p w14:paraId="55239F64" w14:textId="77777777" w:rsidR="00744718" w:rsidRDefault="00744718" w:rsidP="00744718">
            <w:pPr>
              <w:pStyle w:val="NormalIndent"/>
              <w:ind w:left="0"/>
              <w:jc w:val="center"/>
              <w:rPr>
                <w:rFonts w:ascii="Times New Roman" w:hAnsi="Times New Roman"/>
              </w:rPr>
            </w:pPr>
          </w:p>
          <w:p w14:paraId="52A69844" w14:textId="77777777" w:rsidR="00744718" w:rsidRDefault="00744718" w:rsidP="00744718">
            <w:pPr>
              <w:pStyle w:val="NormalIndent"/>
              <w:ind w:left="0"/>
              <w:jc w:val="center"/>
              <w:rPr>
                <w:rFonts w:ascii="Times New Roman" w:hAnsi="Times New Roman"/>
              </w:rPr>
            </w:pPr>
          </w:p>
          <w:p w14:paraId="5C2C59D8" w14:textId="77777777" w:rsidR="00744718" w:rsidRDefault="00744718" w:rsidP="00744718">
            <w:pPr>
              <w:pStyle w:val="NormalIndent"/>
              <w:ind w:left="0"/>
              <w:jc w:val="center"/>
              <w:rPr>
                <w:rFonts w:ascii="Times New Roman" w:hAnsi="Times New Roman"/>
              </w:rPr>
            </w:pPr>
            <w:r>
              <w:rPr>
                <w:rFonts w:ascii="Times New Roman" w:hAnsi="Times New Roman"/>
              </w:rPr>
              <w:t xml:space="preserve">0x0                        0x1                           0x2                      0x3                                                                                             </w:t>
            </w:r>
          </w:p>
        </w:tc>
        <w:tc>
          <w:tcPr>
            <w:tcW w:w="3843" w:type="dxa"/>
          </w:tcPr>
          <w:p w14:paraId="2C7F97F3" w14:textId="77777777" w:rsidR="00744718" w:rsidRDefault="00744718" w:rsidP="00744718">
            <w:pPr>
              <w:pStyle w:val="NormalIndent"/>
              <w:ind w:left="0"/>
              <w:rPr>
                <w:rFonts w:ascii="Times New Roman" w:hAnsi="Times New Roman"/>
              </w:rPr>
            </w:pPr>
            <w:r>
              <w:rPr>
                <w:rFonts w:ascii="Times New Roman" w:hAnsi="Times New Roman"/>
              </w:rPr>
              <w:t>PCI Base 0 Address Register Size</w:t>
            </w:r>
          </w:p>
          <w:p w14:paraId="35F50F02" w14:textId="77777777" w:rsidR="00744718" w:rsidRDefault="00744718" w:rsidP="00744718">
            <w:pPr>
              <w:pStyle w:val="NormalIndent"/>
              <w:ind w:left="0"/>
              <w:rPr>
                <w:rFonts w:ascii="Times New Roman" w:hAnsi="Times New Roman"/>
              </w:rPr>
            </w:pPr>
            <w:r>
              <w:rPr>
                <w:rFonts w:ascii="Times New Roman" w:hAnsi="Times New Roman"/>
              </w:rPr>
              <w:t>( Linear Memory Window 0 )</w:t>
            </w:r>
          </w:p>
          <w:p w14:paraId="154D8F61" w14:textId="77777777" w:rsidR="00744718" w:rsidRDefault="00744718" w:rsidP="00744718">
            <w:pPr>
              <w:pStyle w:val="NormalIndent"/>
              <w:ind w:left="0"/>
              <w:rPr>
                <w:rFonts w:ascii="Times New Roman" w:hAnsi="Times New Roman"/>
              </w:rPr>
            </w:pPr>
            <w:r>
              <w:rPr>
                <w:rFonts w:ascii="Times New Roman" w:hAnsi="Times New Roman"/>
              </w:rPr>
              <w:t>4 Megabyte Memory Space Requested</w:t>
            </w:r>
          </w:p>
          <w:p w14:paraId="5B8232EF" w14:textId="77777777" w:rsidR="00744718" w:rsidRDefault="00744718" w:rsidP="00744718">
            <w:pPr>
              <w:pStyle w:val="NormalIndent"/>
              <w:spacing w:before="0"/>
              <w:ind w:left="0"/>
              <w:rPr>
                <w:rFonts w:ascii="Times New Roman" w:hAnsi="Times New Roman"/>
              </w:rPr>
            </w:pPr>
            <w:r>
              <w:rPr>
                <w:rFonts w:ascii="Times New Roman" w:hAnsi="Times New Roman"/>
              </w:rPr>
              <w:t>8 Megabyte Memory Space Requested</w:t>
            </w:r>
          </w:p>
          <w:p w14:paraId="2CE8EB98" w14:textId="77777777" w:rsidR="00744718" w:rsidRDefault="00744718" w:rsidP="00744718">
            <w:pPr>
              <w:pStyle w:val="NormalIndent"/>
              <w:spacing w:before="0"/>
              <w:ind w:left="0"/>
              <w:rPr>
                <w:rFonts w:ascii="Times New Roman" w:hAnsi="Times New Roman"/>
              </w:rPr>
            </w:pPr>
            <w:r>
              <w:rPr>
                <w:rFonts w:ascii="Times New Roman" w:hAnsi="Times New Roman"/>
              </w:rPr>
              <w:t>16 Megabyte Memory Space Requested</w:t>
            </w:r>
          </w:p>
          <w:p w14:paraId="7EA2E7DA" w14:textId="77777777" w:rsidR="00744718" w:rsidRDefault="00744718" w:rsidP="00744718">
            <w:pPr>
              <w:pStyle w:val="NormalIndent"/>
              <w:spacing w:before="0"/>
              <w:ind w:left="0"/>
              <w:rPr>
                <w:rFonts w:ascii="Times New Roman" w:hAnsi="Times New Roman"/>
              </w:rPr>
            </w:pPr>
            <w:r>
              <w:rPr>
                <w:rFonts w:ascii="Times New Roman" w:hAnsi="Times New Roman"/>
              </w:rPr>
              <w:t>32 Megabyte Memory Space Requested</w:t>
            </w:r>
          </w:p>
        </w:tc>
      </w:tr>
      <w:tr w:rsidR="00744718" w14:paraId="13DF7FB8" w14:textId="77777777" w:rsidTr="00744718">
        <w:trPr>
          <w:cantSplit/>
        </w:trPr>
        <w:tc>
          <w:tcPr>
            <w:tcW w:w="1440" w:type="dxa"/>
          </w:tcPr>
          <w:p w14:paraId="4E34110B" w14:textId="77777777" w:rsidR="00744718" w:rsidRDefault="00744718" w:rsidP="00744718">
            <w:pPr>
              <w:pStyle w:val="NormalIndent"/>
              <w:ind w:left="0"/>
              <w:jc w:val="center"/>
              <w:rPr>
                <w:rFonts w:ascii="Times New Roman" w:hAnsi="Times New Roman"/>
              </w:rPr>
            </w:pPr>
            <w:r>
              <w:rPr>
                <w:rFonts w:ascii="Times New Roman" w:hAnsi="Times New Roman"/>
              </w:rPr>
              <w:t>ID[9:8]</w:t>
            </w:r>
          </w:p>
        </w:tc>
        <w:tc>
          <w:tcPr>
            <w:tcW w:w="1388" w:type="dxa"/>
          </w:tcPr>
          <w:p w14:paraId="3E7EA245" w14:textId="77777777" w:rsidR="00744718" w:rsidRDefault="00744718" w:rsidP="00744718">
            <w:pPr>
              <w:pStyle w:val="NormalIndent"/>
              <w:ind w:left="0"/>
              <w:jc w:val="center"/>
              <w:rPr>
                <w:rFonts w:ascii="Times New Roman" w:hAnsi="Times New Roman"/>
              </w:rPr>
            </w:pPr>
            <w:r>
              <w:rPr>
                <w:rFonts w:ascii="Times New Roman" w:hAnsi="Times New Roman"/>
              </w:rPr>
              <w:t>DDEN</w:t>
            </w:r>
          </w:p>
        </w:tc>
        <w:tc>
          <w:tcPr>
            <w:tcW w:w="1632" w:type="dxa"/>
          </w:tcPr>
          <w:p w14:paraId="1B2411A7" w14:textId="77777777" w:rsidR="00744718" w:rsidRDefault="00744718" w:rsidP="00744718">
            <w:pPr>
              <w:pStyle w:val="NormalIndent"/>
              <w:ind w:left="0"/>
              <w:jc w:val="center"/>
              <w:rPr>
                <w:rFonts w:ascii="Times New Roman" w:hAnsi="Times New Roman"/>
              </w:rPr>
            </w:pPr>
          </w:p>
          <w:p w14:paraId="51C5EC50" w14:textId="77777777" w:rsidR="00744718" w:rsidRDefault="00744718" w:rsidP="00744718">
            <w:pPr>
              <w:pStyle w:val="NormalIndent"/>
              <w:ind w:left="0"/>
              <w:jc w:val="center"/>
              <w:rPr>
                <w:rFonts w:ascii="Times New Roman" w:hAnsi="Times New Roman"/>
              </w:rPr>
            </w:pPr>
            <w:r>
              <w:rPr>
                <w:rFonts w:ascii="Times New Roman" w:hAnsi="Times New Roman"/>
              </w:rPr>
              <w:t xml:space="preserve">CP[27:26] = 00 </w:t>
            </w:r>
          </w:p>
          <w:p w14:paraId="31079F31" w14:textId="77777777" w:rsidR="00744718" w:rsidRDefault="00744718" w:rsidP="00744718">
            <w:pPr>
              <w:pStyle w:val="NormalIndent"/>
              <w:spacing w:before="0"/>
              <w:ind w:left="0"/>
              <w:jc w:val="center"/>
              <w:rPr>
                <w:rFonts w:ascii="Times New Roman" w:hAnsi="Times New Roman"/>
              </w:rPr>
            </w:pPr>
            <w:r>
              <w:rPr>
                <w:rFonts w:ascii="Times New Roman" w:hAnsi="Times New Roman"/>
              </w:rPr>
              <w:t xml:space="preserve">CP[27:26] = 01  </w:t>
            </w:r>
          </w:p>
          <w:p w14:paraId="0C72E462" w14:textId="77777777" w:rsidR="00744718" w:rsidRDefault="00744718" w:rsidP="00744718">
            <w:pPr>
              <w:pStyle w:val="NormalIndent"/>
              <w:spacing w:before="0"/>
              <w:ind w:left="0"/>
              <w:jc w:val="center"/>
              <w:rPr>
                <w:rFonts w:ascii="Times New Roman" w:hAnsi="Times New Roman"/>
              </w:rPr>
            </w:pPr>
          </w:p>
          <w:p w14:paraId="2EB04551" w14:textId="77777777" w:rsidR="00744718" w:rsidRDefault="00744718" w:rsidP="00744718">
            <w:pPr>
              <w:pStyle w:val="NormalIndent"/>
              <w:spacing w:before="0"/>
              <w:ind w:left="0"/>
              <w:jc w:val="center"/>
              <w:rPr>
                <w:rFonts w:ascii="Times New Roman" w:hAnsi="Times New Roman"/>
              </w:rPr>
            </w:pPr>
            <w:r>
              <w:rPr>
                <w:rFonts w:ascii="Times New Roman" w:hAnsi="Times New Roman"/>
              </w:rPr>
              <w:t xml:space="preserve">CP[27:26] =10 </w:t>
            </w:r>
          </w:p>
          <w:p w14:paraId="3B5FF35E" w14:textId="77777777" w:rsidR="00744718" w:rsidRDefault="00744718" w:rsidP="00744718">
            <w:pPr>
              <w:pStyle w:val="NormalIndent"/>
              <w:spacing w:before="0"/>
              <w:ind w:left="0"/>
              <w:jc w:val="center"/>
              <w:rPr>
                <w:rFonts w:ascii="Times New Roman" w:hAnsi="Times New Roman"/>
              </w:rPr>
            </w:pPr>
          </w:p>
          <w:p w14:paraId="6B0826CD" w14:textId="77777777" w:rsidR="00744718" w:rsidRDefault="00744718" w:rsidP="00744718">
            <w:pPr>
              <w:pStyle w:val="NormalIndent"/>
              <w:spacing w:before="0"/>
              <w:ind w:left="0"/>
              <w:jc w:val="center"/>
              <w:rPr>
                <w:rFonts w:ascii="Times New Roman" w:hAnsi="Times New Roman"/>
              </w:rPr>
            </w:pPr>
          </w:p>
          <w:p w14:paraId="32C57584" w14:textId="77777777" w:rsidR="00744718" w:rsidRDefault="00744718" w:rsidP="00744718">
            <w:pPr>
              <w:pStyle w:val="NormalIndent"/>
              <w:spacing w:before="0"/>
              <w:ind w:left="0"/>
              <w:jc w:val="center"/>
              <w:rPr>
                <w:rFonts w:ascii="Times New Roman" w:hAnsi="Times New Roman"/>
              </w:rPr>
            </w:pPr>
            <w:r>
              <w:rPr>
                <w:rFonts w:ascii="Times New Roman" w:hAnsi="Times New Roman"/>
              </w:rPr>
              <w:t xml:space="preserve">CP[27:26] = 11                                                                                                                 </w:t>
            </w:r>
          </w:p>
        </w:tc>
        <w:tc>
          <w:tcPr>
            <w:tcW w:w="1056" w:type="dxa"/>
          </w:tcPr>
          <w:p w14:paraId="5C3A2A49" w14:textId="77777777" w:rsidR="00744718" w:rsidRDefault="00744718" w:rsidP="00744718">
            <w:pPr>
              <w:pStyle w:val="NormalIndent"/>
              <w:ind w:left="0"/>
              <w:jc w:val="center"/>
              <w:rPr>
                <w:rFonts w:ascii="Times New Roman" w:hAnsi="Times New Roman"/>
              </w:rPr>
            </w:pPr>
          </w:p>
          <w:p w14:paraId="3E750A7C" w14:textId="77777777" w:rsidR="00744718" w:rsidRDefault="00744718" w:rsidP="00744718">
            <w:pPr>
              <w:pStyle w:val="NormalIndent"/>
              <w:ind w:left="0"/>
              <w:jc w:val="center"/>
              <w:rPr>
                <w:rFonts w:ascii="Times New Roman" w:hAnsi="Times New Roman"/>
              </w:rPr>
            </w:pPr>
            <w:r>
              <w:rPr>
                <w:rFonts w:ascii="Times New Roman" w:hAnsi="Times New Roman"/>
              </w:rPr>
              <w:t xml:space="preserve">0x0                        0x1                           </w:t>
            </w:r>
            <w:r>
              <w:rPr>
                <w:rFonts w:ascii="Times New Roman" w:hAnsi="Times New Roman"/>
              </w:rPr>
              <w:br/>
            </w:r>
            <w:r>
              <w:rPr>
                <w:rFonts w:ascii="Times New Roman" w:hAnsi="Times New Roman"/>
              </w:rPr>
              <w:br/>
              <w:t xml:space="preserve">0x2                      </w:t>
            </w:r>
          </w:p>
          <w:p w14:paraId="2B201A54" w14:textId="77777777" w:rsidR="00744718" w:rsidRDefault="00744718" w:rsidP="00744718">
            <w:pPr>
              <w:pStyle w:val="NormalIndent"/>
              <w:ind w:left="0"/>
              <w:jc w:val="center"/>
              <w:rPr>
                <w:rFonts w:ascii="Times New Roman" w:hAnsi="Times New Roman"/>
              </w:rPr>
            </w:pPr>
          </w:p>
          <w:p w14:paraId="099ED5D8" w14:textId="77777777" w:rsidR="00744718" w:rsidRDefault="00744718" w:rsidP="00744718">
            <w:pPr>
              <w:pStyle w:val="NormalIndent"/>
              <w:ind w:left="0"/>
              <w:jc w:val="center"/>
              <w:rPr>
                <w:rFonts w:ascii="Times New Roman" w:hAnsi="Times New Roman"/>
              </w:rPr>
            </w:pPr>
            <w:r>
              <w:rPr>
                <w:rFonts w:ascii="Times New Roman" w:hAnsi="Times New Roman"/>
              </w:rPr>
              <w:t xml:space="preserve">0x3                                                                                             </w:t>
            </w:r>
          </w:p>
        </w:tc>
        <w:tc>
          <w:tcPr>
            <w:tcW w:w="3843" w:type="dxa"/>
          </w:tcPr>
          <w:p w14:paraId="2D7E8454" w14:textId="77777777" w:rsidR="00744718" w:rsidRDefault="00744718" w:rsidP="00744718">
            <w:pPr>
              <w:pStyle w:val="NormalIndent"/>
              <w:ind w:left="0"/>
              <w:rPr>
                <w:rFonts w:ascii="Times New Roman" w:hAnsi="Times New Roman"/>
              </w:rPr>
            </w:pPr>
            <w:r>
              <w:rPr>
                <w:rFonts w:ascii="Times New Roman" w:hAnsi="Times New Roman"/>
              </w:rPr>
              <w:t>Display buffer density</w:t>
            </w:r>
          </w:p>
          <w:p w14:paraId="69A76195" w14:textId="77777777" w:rsidR="00744718" w:rsidRDefault="00744718" w:rsidP="00744718">
            <w:pPr>
              <w:pStyle w:val="NormalIndent"/>
              <w:ind w:left="0"/>
              <w:rPr>
                <w:rFonts w:ascii="Times New Roman" w:hAnsi="Times New Roman"/>
              </w:rPr>
            </w:pPr>
            <w:r>
              <w:rPr>
                <w:rFonts w:ascii="Times New Roman" w:hAnsi="Times New Roman"/>
              </w:rPr>
              <w:t>Reserved</w:t>
            </w:r>
          </w:p>
          <w:p w14:paraId="55576D84" w14:textId="77777777" w:rsidR="00744718" w:rsidRDefault="00744718" w:rsidP="00744718">
            <w:pPr>
              <w:pStyle w:val="NormalIndent"/>
              <w:spacing w:before="0"/>
              <w:ind w:left="0"/>
              <w:rPr>
                <w:rFonts w:ascii="Times New Roman" w:hAnsi="Times New Roman"/>
              </w:rPr>
            </w:pPr>
            <w:r>
              <w:rPr>
                <w:rFonts w:ascii="Times New Roman" w:hAnsi="Times New Roman"/>
              </w:rPr>
              <w:t>256K bits by N  memory chips</w:t>
            </w:r>
          </w:p>
          <w:p w14:paraId="1611395F" w14:textId="77777777" w:rsidR="00744718" w:rsidRDefault="00744718" w:rsidP="00744718">
            <w:pPr>
              <w:pStyle w:val="NormalIndent"/>
              <w:spacing w:before="0"/>
              <w:ind w:left="0"/>
              <w:rPr>
                <w:rFonts w:ascii="Times New Roman" w:hAnsi="Times New Roman"/>
              </w:rPr>
            </w:pPr>
          </w:p>
          <w:p w14:paraId="2DD2B1E0" w14:textId="77777777" w:rsidR="00744718" w:rsidRDefault="00744718" w:rsidP="00744718">
            <w:pPr>
              <w:pStyle w:val="NormalIndent"/>
              <w:spacing w:before="0"/>
              <w:ind w:left="0"/>
              <w:rPr>
                <w:rFonts w:ascii="Times New Roman" w:hAnsi="Times New Roman"/>
              </w:rPr>
            </w:pPr>
            <w:r>
              <w:rPr>
                <w:rFonts w:ascii="Times New Roman" w:hAnsi="Times New Roman"/>
              </w:rPr>
              <w:t>if SGRAM     -  16Mbit chips</w:t>
            </w:r>
          </w:p>
          <w:p w14:paraId="06FEB957" w14:textId="77777777" w:rsidR="00744718" w:rsidRDefault="00744718" w:rsidP="00744718">
            <w:pPr>
              <w:pStyle w:val="NormalIndent"/>
              <w:spacing w:before="0"/>
              <w:ind w:left="0"/>
              <w:rPr>
                <w:rFonts w:ascii="Times New Roman" w:hAnsi="Times New Roman"/>
              </w:rPr>
            </w:pPr>
            <w:r>
              <w:rPr>
                <w:rFonts w:ascii="Times New Roman" w:hAnsi="Times New Roman"/>
              </w:rPr>
              <w:t xml:space="preserve"> if WRAM      -  256Kbit chips</w:t>
            </w:r>
          </w:p>
          <w:p w14:paraId="751905B6" w14:textId="77777777" w:rsidR="00744718" w:rsidRDefault="00744718" w:rsidP="00744718">
            <w:pPr>
              <w:pStyle w:val="NormalIndent"/>
              <w:spacing w:before="0"/>
              <w:ind w:left="0"/>
              <w:rPr>
                <w:rFonts w:ascii="Times New Roman" w:hAnsi="Times New Roman"/>
              </w:rPr>
            </w:pPr>
            <w:r>
              <w:rPr>
                <w:rFonts w:ascii="Times New Roman" w:hAnsi="Times New Roman"/>
              </w:rPr>
              <w:t xml:space="preserve">                          in interleaved banks </w:t>
            </w:r>
          </w:p>
          <w:p w14:paraId="5BFCFF6A" w14:textId="77777777" w:rsidR="00744718" w:rsidRDefault="00744718" w:rsidP="00744718">
            <w:pPr>
              <w:pStyle w:val="NormalIndent"/>
              <w:spacing w:before="0"/>
              <w:ind w:left="0"/>
              <w:rPr>
                <w:rFonts w:ascii="Times New Roman" w:hAnsi="Times New Roman"/>
              </w:rPr>
            </w:pPr>
            <w:r>
              <w:rPr>
                <w:rFonts w:ascii="Times New Roman" w:hAnsi="Times New Roman"/>
              </w:rPr>
              <w:t xml:space="preserve">Reserved </w:t>
            </w:r>
          </w:p>
        </w:tc>
      </w:tr>
    </w:tbl>
    <w:p w14:paraId="00337324" w14:textId="77777777" w:rsidR="00744718" w:rsidRDefault="00744718" w:rsidP="00744718">
      <w:pPr>
        <w:rPr>
          <w:b/>
        </w:rPr>
      </w:pPr>
      <w:r>
        <w:br w:type="page"/>
      </w:r>
      <w:r>
        <w:rPr>
          <w:b/>
        </w:rPr>
        <w:lastRenderedPageBreak/>
        <w:t>ID Register {PCIB4,(0x0018)}   ( Continued )</w:t>
      </w:r>
    </w:p>
    <w:p w14:paraId="50D4CF85" w14:textId="77777777" w:rsidR="00744718" w:rsidRDefault="00744718" w:rsidP="00744718"/>
    <w:p w14:paraId="0F29F7F0" w14:textId="77777777" w:rsidR="00744718" w:rsidRDefault="00744718" w:rsidP="00744718"/>
    <w:p w14:paraId="58197326" w14:textId="77777777" w:rsidR="00744718" w:rsidRDefault="00744718" w:rsidP="00744718"/>
    <w:p w14:paraId="63636526" w14:textId="77777777" w:rsidR="00744718" w:rsidRDefault="00744718" w:rsidP="00744718"/>
    <w:p w14:paraId="772C55AB" w14:textId="77777777" w:rsidR="00744718" w:rsidRDefault="00744718" w:rsidP="00744718">
      <w:r>
        <w:rPr>
          <w:b/>
        </w:rPr>
        <w:object w:dxaOrig="6157" w:dyaOrig="1220" w14:anchorId="567530BE">
          <v:shape id="_x0000_i1059" type="#_x0000_t75" style="width:308.05pt;height:61.15pt" o:ole="">
            <v:imagedata r:id="rId78" o:title=""/>
          </v:shape>
          <o:OLEObject Type="Embed" ProgID="MSDraw" ShapeID="_x0000_i1059" DrawAspect="Content" ObjectID="_1342457306" r:id="rId79">
            <o:FieldCodes>\* mergeformat</o:FieldCodes>
          </o:OLEObject>
        </w:object>
      </w:r>
    </w:p>
    <w:p w14:paraId="7ADF6C6A" w14:textId="77777777" w:rsidR="00744718" w:rsidRDefault="00744718" w:rsidP="00744718"/>
    <w:p w14:paraId="684F22E7" w14:textId="77777777" w:rsidR="00744718" w:rsidRDefault="00744718" w:rsidP="00744718"/>
    <w:p w14:paraId="3EFAF69F" w14:textId="77777777" w:rsidR="00744718" w:rsidRDefault="00744718" w:rsidP="00744718"/>
    <w:p w14:paraId="3CD41185" w14:textId="77777777" w:rsidR="00744718" w:rsidRDefault="00744718" w:rsidP="00744718"/>
    <w:p w14:paraId="2EB0FA67" w14:textId="77777777" w:rsidR="00744718" w:rsidRDefault="00744718" w:rsidP="00744718">
      <w:pPr>
        <w:pStyle w:val="NormalIndent"/>
        <w:rPr>
          <w:rFonts w:ascii="Times New Roman" w:hAnsi="Times New Roman"/>
        </w:rPr>
      </w:pPr>
    </w:p>
    <w:tbl>
      <w:tblP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305"/>
        <w:gridCol w:w="1382"/>
        <w:gridCol w:w="1668"/>
        <w:gridCol w:w="8"/>
        <w:gridCol w:w="1071"/>
        <w:gridCol w:w="12"/>
        <w:gridCol w:w="3734"/>
      </w:tblGrid>
      <w:tr w:rsidR="00744718" w14:paraId="444CD7BF" w14:textId="77777777" w:rsidTr="00744718">
        <w:trPr>
          <w:cantSplit/>
        </w:trPr>
        <w:tc>
          <w:tcPr>
            <w:tcW w:w="1305" w:type="dxa"/>
            <w:tcBorders>
              <w:top w:val="single" w:sz="12" w:space="0" w:color="auto"/>
              <w:bottom w:val="single" w:sz="12" w:space="0" w:color="auto"/>
            </w:tcBorders>
          </w:tcPr>
          <w:p w14:paraId="56830826" w14:textId="77777777" w:rsidR="00744718" w:rsidRDefault="00744718" w:rsidP="00744718">
            <w:pPr>
              <w:pStyle w:val="NormalIndent"/>
              <w:ind w:left="0"/>
              <w:jc w:val="center"/>
              <w:rPr>
                <w:rFonts w:ascii="Times New Roman" w:hAnsi="Times New Roman"/>
              </w:rPr>
            </w:pPr>
            <w:r>
              <w:rPr>
                <w:rFonts w:ascii="Times New Roman" w:hAnsi="Times New Roman"/>
                <w:b/>
              </w:rPr>
              <w:t>BITS</w:t>
            </w:r>
            <w:r>
              <w:rPr>
                <w:rFonts w:ascii="Times New Roman" w:hAnsi="Times New Roman"/>
              </w:rPr>
              <w:t xml:space="preserve">                                                                                         </w:t>
            </w:r>
          </w:p>
        </w:tc>
        <w:tc>
          <w:tcPr>
            <w:tcW w:w="1382" w:type="dxa"/>
            <w:tcBorders>
              <w:top w:val="single" w:sz="12" w:space="0" w:color="auto"/>
              <w:bottom w:val="single" w:sz="12" w:space="0" w:color="auto"/>
            </w:tcBorders>
          </w:tcPr>
          <w:p w14:paraId="7BDC85A0" w14:textId="77777777" w:rsidR="00744718" w:rsidRDefault="00744718" w:rsidP="00744718">
            <w:pPr>
              <w:pStyle w:val="NormalIndent"/>
              <w:ind w:left="0"/>
              <w:jc w:val="center"/>
              <w:rPr>
                <w:rFonts w:ascii="Times New Roman" w:hAnsi="Times New Roman"/>
              </w:rPr>
            </w:pPr>
            <w:r>
              <w:rPr>
                <w:rFonts w:ascii="Times New Roman" w:hAnsi="Times New Roman"/>
                <w:b/>
              </w:rPr>
              <w:t>NAME</w:t>
            </w:r>
            <w:r>
              <w:rPr>
                <w:rFonts w:ascii="Times New Roman" w:hAnsi="Times New Roman"/>
              </w:rPr>
              <w:t xml:space="preserve">                                                                                       </w:t>
            </w:r>
          </w:p>
        </w:tc>
        <w:tc>
          <w:tcPr>
            <w:tcW w:w="1668" w:type="dxa"/>
            <w:tcBorders>
              <w:top w:val="single" w:sz="12" w:space="0" w:color="auto"/>
              <w:bottom w:val="single" w:sz="12" w:space="0" w:color="auto"/>
            </w:tcBorders>
          </w:tcPr>
          <w:p w14:paraId="55FF3393" w14:textId="77777777" w:rsidR="00744718" w:rsidRDefault="00744718" w:rsidP="00744718">
            <w:pPr>
              <w:pStyle w:val="NormalIndent"/>
              <w:ind w:left="0"/>
              <w:jc w:val="center"/>
              <w:rPr>
                <w:rFonts w:ascii="Times New Roman" w:hAnsi="Times New Roman"/>
              </w:rPr>
            </w:pPr>
            <w:r>
              <w:rPr>
                <w:rFonts w:ascii="Times New Roman" w:hAnsi="Times New Roman"/>
                <w:b/>
              </w:rPr>
              <w:t>Config. Pin</w:t>
            </w:r>
            <w:r>
              <w:rPr>
                <w:rFonts w:ascii="Times New Roman" w:hAnsi="Times New Roman"/>
              </w:rPr>
              <w:t xml:space="preserve">                                                                                      </w:t>
            </w:r>
          </w:p>
        </w:tc>
        <w:tc>
          <w:tcPr>
            <w:tcW w:w="1079" w:type="dxa"/>
            <w:gridSpan w:val="2"/>
            <w:tcBorders>
              <w:top w:val="single" w:sz="12" w:space="0" w:color="auto"/>
              <w:bottom w:val="single" w:sz="12" w:space="0" w:color="auto"/>
            </w:tcBorders>
          </w:tcPr>
          <w:p w14:paraId="3A6A7056" w14:textId="77777777" w:rsidR="00744718" w:rsidRDefault="00744718" w:rsidP="00744718">
            <w:pPr>
              <w:pStyle w:val="NormalIndent"/>
              <w:ind w:left="0"/>
              <w:jc w:val="center"/>
              <w:rPr>
                <w:rFonts w:ascii="Times New Roman" w:hAnsi="Times New Roman"/>
              </w:rPr>
            </w:pPr>
            <w:r>
              <w:rPr>
                <w:rFonts w:ascii="Times New Roman" w:hAnsi="Times New Roman"/>
                <w:b/>
              </w:rPr>
              <w:t>VALUE</w:t>
            </w:r>
            <w:r>
              <w:rPr>
                <w:rFonts w:ascii="Times New Roman" w:hAnsi="Times New Roman"/>
              </w:rPr>
              <w:t xml:space="preserve">                                                                                         </w:t>
            </w:r>
          </w:p>
        </w:tc>
        <w:tc>
          <w:tcPr>
            <w:tcW w:w="3746" w:type="dxa"/>
            <w:gridSpan w:val="2"/>
            <w:tcBorders>
              <w:top w:val="single" w:sz="12" w:space="0" w:color="auto"/>
              <w:bottom w:val="single" w:sz="12" w:space="0" w:color="auto"/>
            </w:tcBorders>
          </w:tcPr>
          <w:p w14:paraId="2064563B" w14:textId="77777777" w:rsidR="00744718" w:rsidRDefault="00744718" w:rsidP="00744718">
            <w:pPr>
              <w:pStyle w:val="NormalIndent"/>
              <w:ind w:left="0"/>
              <w:rPr>
                <w:rFonts w:ascii="Times New Roman" w:hAnsi="Times New Roman"/>
              </w:rPr>
            </w:pPr>
            <w:r>
              <w:rPr>
                <w:rFonts w:ascii="Times New Roman" w:hAnsi="Times New Roman"/>
                <w:b/>
              </w:rPr>
              <w:t>DESCRIPTION</w:t>
            </w:r>
            <w:r>
              <w:rPr>
                <w:rFonts w:ascii="Times New Roman" w:hAnsi="Times New Roman"/>
              </w:rPr>
              <w:t xml:space="preserve">                                                                                       </w:t>
            </w:r>
          </w:p>
        </w:tc>
      </w:tr>
      <w:tr w:rsidR="00744718" w14:paraId="7E084807" w14:textId="77777777" w:rsidTr="0074471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trPr>
        <w:tc>
          <w:tcPr>
            <w:tcW w:w="1305" w:type="dxa"/>
            <w:tcBorders>
              <w:top w:val="single" w:sz="6" w:space="0" w:color="auto"/>
              <w:left w:val="single" w:sz="12" w:space="0" w:color="auto"/>
              <w:bottom w:val="single" w:sz="6" w:space="0" w:color="auto"/>
              <w:right w:val="single" w:sz="6" w:space="0" w:color="auto"/>
            </w:tcBorders>
          </w:tcPr>
          <w:p w14:paraId="52FD8AB6" w14:textId="77777777" w:rsidR="00744718" w:rsidRDefault="00744718" w:rsidP="00744718">
            <w:pPr>
              <w:pStyle w:val="NormalIndent"/>
              <w:ind w:left="0"/>
              <w:jc w:val="center"/>
              <w:rPr>
                <w:rFonts w:ascii="Times New Roman" w:hAnsi="Times New Roman"/>
              </w:rPr>
            </w:pPr>
            <w:r>
              <w:rPr>
                <w:rFonts w:ascii="Times New Roman" w:hAnsi="Times New Roman"/>
              </w:rPr>
              <w:t>ID[12:11]</w:t>
            </w:r>
          </w:p>
        </w:tc>
        <w:tc>
          <w:tcPr>
            <w:tcW w:w="1382" w:type="dxa"/>
            <w:tcBorders>
              <w:top w:val="single" w:sz="6" w:space="0" w:color="auto"/>
              <w:left w:val="single" w:sz="6" w:space="0" w:color="auto"/>
              <w:bottom w:val="single" w:sz="6" w:space="0" w:color="auto"/>
              <w:right w:val="single" w:sz="6" w:space="0" w:color="auto"/>
            </w:tcBorders>
          </w:tcPr>
          <w:p w14:paraId="63BF372A" w14:textId="77777777" w:rsidR="00744718" w:rsidRDefault="00744718" w:rsidP="00744718">
            <w:pPr>
              <w:pStyle w:val="NormalIndent"/>
              <w:ind w:left="0"/>
              <w:jc w:val="center"/>
              <w:rPr>
                <w:rFonts w:ascii="Times New Roman" w:hAnsi="Times New Roman"/>
              </w:rPr>
            </w:pPr>
            <w:r>
              <w:rPr>
                <w:rFonts w:ascii="Times New Roman" w:hAnsi="Times New Roman"/>
              </w:rPr>
              <w:t>BASE1</w:t>
            </w:r>
          </w:p>
        </w:tc>
        <w:tc>
          <w:tcPr>
            <w:tcW w:w="1676" w:type="dxa"/>
            <w:gridSpan w:val="2"/>
            <w:tcBorders>
              <w:top w:val="single" w:sz="6" w:space="0" w:color="auto"/>
              <w:left w:val="single" w:sz="6" w:space="0" w:color="auto"/>
              <w:bottom w:val="single" w:sz="6" w:space="0" w:color="auto"/>
              <w:right w:val="single" w:sz="6" w:space="0" w:color="auto"/>
            </w:tcBorders>
          </w:tcPr>
          <w:p w14:paraId="39B4384D" w14:textId="77777777" w:rsidR="00744718" w:rsidRDefault="00744718" w:rsidP="00744718">
            <w:pPr>
              <w:pStyle w:val="NormalIndent"/>
              <w:ind w:left="0"/>
              <w:jc w:val="center"/>
              <w:rPr>
                <w:rFonts w:ascii="Times New Roman" w:hAnsi="Times New Roman"/>
              </w:rPr>
            </w:pPr>
          </w:p>
          <w:p w14:paraId="51E0A6FB" w14:textId="77777777" w:rsidR="00744718" w:rsidRDefault="00744718" w:rsidP="00744718">
            <w:pPr>
              <w:pStyle w:val="NormalIndent"/>
              <w:ind w:left="0"/>
              <w:jc w:val="center"/>
              <w:rPr>
                <w:rFonts w:ascii="Times New Roman" w:hAnsi="Times New Roman"/>
              </w:rPr>
            </w:pPr>
          </w:p>
          <w:p w14:paraId="3272D030" w14:textId="77777777" w:rsidR="00744718" w:rsidRDefault="00744718" w:rsidP="00744718">
            <w:pPr>
              <w:pStyle w:val="NormalIndent"/>
              <w:ind w:left="0"/>
              <w:jc w:val="center"/>
              <w:rPr>
                <w:rFonts w:ascii="Times New Roman" w:hAnsi="Times New Roman"/>
              </w:rPr>
            </w:pPr>
            <w:r>
              <w:rPr>
                <w:rFonts w:ascii="Times New Roman" w:hAnsi="Times New Roman"/>
              </w:rPr>
              <w:t>CP[31:30] = 00                         CP[31:30] = 01</w:t>
            </w:r>
          </w:p>
          <w:p w14:paraId="79A99594" w14:textId="77777777" w:rsidR="00744718" w:rsidRDefault="00744718" w:rsidP="00744718">
            <w:pPr>
              <w:pStyle w:val="NormalIndent"/>
              <w:spacing w:before="0"/>
              <w:ind w:left="0"/>
              <w:jc w:val="center"/>
              <w:rPr>
                <w:rFonts w:ascii="Times New Roman" w:hAnsi="Times New Roman"/>
              </w:rPr>
            </w:pPr>
            <w:r>
              <w:rPr>
                <w:rFonts w:ascii="Times New Roman" w:hAnsi="Times New Roman"/>
              </w:rPr>
              <w:t>CP[31:30] = 10</w:t>
            </w:r>
          </w:p>
          <w:p w14:paraId="79DC4E4A" w14:textId="77777777" w:rsidR="00744718" w:rsidRDefault="00744718" w:rsidP="00744718">
            <w:pPr>
              <w:pStyle w:val="NormalIndent"/>
              <w:spacing w:before="0"/>
              <w:ind w:left="0"/>
              <w:jc w:val="center"/>
              <w:rPr>
                <w:rFonts w:ascii="Times New Roman" w:hAnsi="Times New Roman"/>
              </w:rPr>
            </w:pPr>
            <w:r>
              <w:rPr>
                <w:rFonts w:ascii="Times New Roman" w:hAnsi="Times New Roman"/>
              </w:rPr>
              <w:t xml:space="preserve">CP[31:30] = 11                                                                                                                  </w:t>
            </w:r>
          </w:p>
        </w:tc>
        <w:tc>
          <w:tcPr>
            <w:tcW w:w="1083" w:type="dxa"/>
            <w:gridSpan w:val="2"/>
            <w:tcBorders>
              <w:top w:val="single" w:sz="6" w:space="0" w:color="auto"/>
              <w:left w:val="single" w:sz="6" w:space="0" w:color="auto"/>
              <w:bottom w:val="single" w:sz="6" w:space="0" w:color="auto"/>
              <w:right w:val="single" w:sz="6" w:space="0" w:color="auto"/>
            </w:tcBorders>
          </w:tcPr>
          <w:p w14:paraId="13B47315" w14:textId="77777777" w:rsidR="00744718" w:rsidRDefault="00744718" w:rsidP="00744718">
            <w:pPr>
              <w:pStyle w:val="NormalIndent"/>
              <w:ind w:left="0"/>
              <w:jc w:val="center"/>
              <w:rPr>
                <w:rFonts w:ascii="Times New Roman" w:hAnsi="Times New Roman"/>
              </w:rPr>
            </w:pPr>
          </w:p>
          <w:p w14:paraId="0CAFAC65" w14:textId="77777777" w:rsidR="00744718" w:rsidRDefault="00744718" w:rsidP="00744718">
            <w:pPr>
              <w:pStyle w:val="NormalIndent"/>
              <w:ind w:left="0"/>
              <w:jc w:val="center"/>
              <w:rPr>
                <w:rFonts w:ascii="Times New Roman" w:hAnsi="Times New Roman"/>
              </w:rPr>
            </w:pPr>
          </w:p>
          <w:p w14:paraId="4A756845" w14:textId="77777777" w:rsidR="00744718" w:rsidRDefault="00744718" w:rsidP="00744718">
            <w:pPr>
              <w:pStyle w:val="NormalIndent"/>
              <w:ind w:left="0"/>
              <w:jc w:val="center"/>
              <w:rPr>
                <w:rFonts w:ascii="Times New Roman" w:hAnsi="Times New Roman"/>
              </w:rPr>
            </w:pPr>
            <w:r>
              <w:rPr>
                <w:rFonts w:ascii="Times New Roman" w:hAnsi="Times New Roman"/>
              </w:rPr>
              <w:t xml:space="preserve">0x0                        0x1                           0x2                      0x3                                                                                             </w:t>
            </w:r>
          </w:p>
        </w:tc>
        <w:tc>
          <w:tcPr>
            <w:tcW w:w="3734" w:type="dxa"/>
            <w:tcBorders>
              <w:top w:val="single" w:sz="6" w:space="0" w:color="auto"/>
              <w:left w:val="single" w:sz="6" w:space="0" w:color="auto"/>
              <w:bottom w:val="single" w:sz="6" w:space="0" w:color="auto"/>
              <w:right w:val="single" w:sz="12" w:space="0" w:color="auto"/>
            </w:tcBorders>
          </w:tcPr>
          <w:p w14:paraId="152E0725" w14:textId="77777777" w:rsidR="00744718" w:rsidRDefault="00744718" w:rsidP="00744718">
            <w:pPr>
              <w:pStyle w:val="NormalIndent"/>
              <w:ind w:left="0"/>
              <w:rPr>
                <w:rFonts w:ascii="Times New Roman" w:hAnsi="Times New Roman"/>
              </w:rPr>
            </w:pPr>
            <w:r>
              <w:rPr>
                <w:rFonts w:ascii="Times New Roman" w:hAnsi="Times New Roman"/>
              </w:rPr>
              <w:t>PCI Base 1 Address Register Size</w:t>
            </w:r>
          </w:p>
          <w:p w14:paraId="21D4D562" w14:textId="77777777" w:rsidR="00744718" w:rsidRDefault="00744718" w:rsidP="00744718">
            <w:pPr>
              <w:pStyle w:val="NormalIndent"/>
              <w:ind w:left="0"/>
              <w:rPr>
                <w:rFonts w:ascii="Times New Roman" w:hAnsi="Times New Roman"/>
              </w:rPr>
            </w:pPr>
            <w:r>
              <w:rPr>
                <w:rFonts w:ascii="Times New Roman" w:hAnsi="Times New Roman"/>
              </w:rPr>
              <w:t>( Linear Memory Window 1)</w:t>
            </w:r>
          </w:p>
          <w:p w14:paraId="7D0ADA41" w14:textId="77777777" w:rsidR="00744718" w:rsidRDefault="00744718" w:rsidP="00744718">
            <w:pPr>
              <w:pStyle w:val="NormalIndent"/>
              <w:ind w:left="0"/>
              <w:rPr>
                <w:rFonts w:ascii="Times New Roman" w:hAnsi="Times New Roman"/>
              </w:rPr>
            </w:pPr>
            <w:r>
              <w:rPr>
                <w:rFonts w:ascii="Times New Roman" w:hAnsi="Times New Roman"/>
              </w:rPr>
              <w:t>4 Megabyte Memory Space Requested</w:t>
            </w:r>
          </w:p>
          <w:p w14:paraId="2463DEA9" w14:textId="77777777" w:rsidR="00744718" w:rsidRDefault="00744718" w:rsidP="00744718">
            <w:pPr>
              <w:pStyle w:val="NormalIndent"/>
              <w:spacing w:before="0"/>
              <w:ind w:left="0"/>
              <w:rPr>
                <w:rFonts w:ascii="Times New Roman" w:hAnsi="Times New Roman"/>
              </w:rPr>
            </w:pPr>
            <w:r>
              <w:rPr>
                <w:rFonts w:ascii="Times New Roman" w:hAnsi="Times New Roman"/>
              </w:rPr>
              <w:t>8 Megabyte Memory Space Requested</w:t>
            </w:r>
          </w:p>
          <w:p w14:paraId="2661B45D" w14:textId="77777777" w:rsidR="00744718" w:rsidRDefault="00744718" w:rsidP="00744718">
            <w:pPr>
              <w:pStyle w:val="NormalIndent"/>
              <w:spacing w:before="0"/>
              <w:ind w:left="0"/>
              <w:rPr>
                <w:rFonts w:ascii="Times New Roman" w:hAnsi="Times New Roman"/>
              </w:rPr>
            </w:pPr>
            <w:r>
              <w:rPr>
                <w:rFonts w:ascii="Times New Roman" w:hAnsi="Times New Roman"/>
              </w:rPr>
              <w:t>16 Megabyte Memory Space Requested</w:t>
            </w:r>
          </w:p>
          <w:p w14:paraId="0D512BC1" w14:textId="77777777" w:rsidR="00744718" w:rsidRDefault="00744718" w:rsidP="00744718">
            <w:pPr>
              <w:pStyle w:val="NormalIndent"/>
              <w:spacing w:before="0"/>
              <w:ind w:left="0"/>
              <w:rPr>
                <w:rFonts w:ascii="Times New Roman" w:hAnsi="Times New Roman"/>
              </w:rPr>
            </w:pPr>
            <w:r>
              <w:rPr>
                <w:rFonts w:ascii="Times New Roman" w:hAnsi="Times New Roman"/>
              </w:rPr>
              <w:t>32 Megabyte Memory Space Requested</w:t>
            </w:r>
          </w:p>
        </w:tc>
      </w:tr>
    </w:tbl>
    <w:p w14:paraId="5FC82978" w14:textId="1B14BB96" w:rsidR="00744718" w:rsidRPr="00CB1A7E" w:rsidRDefault="00744718" w:rsidP="00744718">
      <w:pPr>
        <w:rPr>
          <w:b/>
        </w:rPr>
      </w:pPr>
      <w:r>
        <w:br w:type="page"/>
      </w:r>
      <w:r>
        <w:rPr>
          <w:b/>
        </w:rPr>
        <w:lastRenderedPageBreak/>
        <w:t>ID Register {PCIB4,(0x0018)}   ( Continued )</w:t>
      </w:r>
    </w:p>
    <w:p w14:paraId="1CEBB903" w14:textId="77777777" w:rsidR="00744718" w:rsidRDefault="00744718" w:rsidP="00744718"/>
    <w:p w14:paraId="1A256875" w14:textId="77777777" w:rsidR="00744718" w:rsidRDefault="00744718" w:rsidP="00744718">
      <w:r>
        <w:rPr>
          <w:b/>
        </w:rPr>
        <w:object w:dxaOrig="6157" w:dyaOrig="1220" w14:anchorId="68DBC3E9">
          <v:shape id="_x0000_i1060" type="#_x0000_t75" style="width:308.05pt;height:61.15pt" o:ole="">
            <v:imagedata r:id="rId80" o:title=""/>
          </v:shape>
          <o:OLEObject Type="Embed" ProgID="MSDraw" ShapeID="_x0000_i1060" DrawAspect="Content" ObjectID="_1342457307" r:id="rId81">
            <o:FieldCodes>\* mergeformat</o:FieldCodes>
          </o:OLEObject>
        </w:object>
      </w:r>
    </w:p>
    <w:p w14:paraId="475C1A8B" w14:textId="77777777" w:rsidR="00744718" w:rsidRDefault="00744718" w:rsidP="00744718">
      <w:pPr>
        <w:pStyle w:val="NormalIndent"/>
        <w:ind w:left="0"/>
        <w:rPr>
          <w:rFonts w:ascii="Times New Roman" w:hAnsi="Times New Roman"/>
        </w:rPr>
      </w:pPr>
    </w:p>
    <w:tbl>
      <w:tblPr>
        <w:tblW w:w="0" w:type="auto"/>
        <w:tblInd w:w="108" w:type="dxa"/>
        <w:tblLayout w:type="fixed"/>
        <w:tblLook w:val="0000" w:firstRow="0" w:lastRow="0" w:firstColumn="0" w:lastColumn="0" w:noHBand="0" w:noVBand="0"/>
      </w:tblPr>
      <w:tblGrid>
        <w:gridCol w:w="1359"/>
        <w:gridCol w:w="1314"/>
        <w:gridCol w:w="1742"/>
        <w:gridCol w:w="1077"/>
        <w:gridCol w:w="4138"/>
      </w:tblGrid>
      <w:tr w:rsidR="00744718" w14:paraId="677B293C" w14:textId="77777777" w:rsidTr="00744718">
        <w:trPr>
          <w:cantSplit/>
        </w:trPr>
        <w:tc>
          <w:tcPr>
            <w:tcW w:w="1359" w:type="dxa"/>
            <w:tcBorders>
              <w:top w:val="single" w:sz="12" w:space="0" w:color="auto"/>
              <w:left w:val="single" w:sz="12" w:space="0" w:color="auto"/>
              <w:bottom w:val="single" w:sz="12" w:space="0" w:color="auto"/>
              <w:right w:val="single" w:sz="6" w:space="0" w:color="auto"/>
            </w:tcBorders>
          </w:tcPr>
          <w:p w14:paraId="33732A27" w14:textId="77777777" w:rsidR="00744718" w:rsidRDefault="00744718" w:rsidP="00744718">
            <w:pPr>
              <w:pStyle w:val="NormalIndent"/>
              <w:ind w:left="0"/>
              <w:jc w:val="center"/>
              <w:rPr>
                <w:rFonts w:ascii="Times New Roman" w:hAnsi="Times New Roman"/>
              </w:rPr>
            </w:pPr>
            <w:r>
              <w:rPr>
                <w:rFonts w:ascii="Times New Roman" w:hAnsi="Times New Roman"/>
                <w:b/>
              </w:rPr>
              <w:t>BITS</w:t>
            </w:r>
            <w:r>
              <w:rPr>
                <w:rFonts w:ascii="Times New Roman" w:hAnsi="Times New Roman"/>
              </w:rPr>
              <w:t xml:space="preserve">                                                                                         </w:t>
            </w:r>
          </w:p>
        </w:tc>
        <w:tc>
          <w:tcPr>
            <w:tcW w:w="1314" w:type="dxa"/>
            <w:tcBorders>
              <w:top w:val="single" w:sz="12" w:space="0" w:color="auto"/>
              <w:left w:val="single" w:sz="6" w:space="0" w:color="auto"/>
              <w:bottom w:val="single" w:sz="12" w:space="0" w:color="auto"/>
              <w:right w:val="single" w:sz="6" w:space="0" w:color="auto"/>
            </w:tcBorders>
          </w:tcPr>
          <w:p w14:paraId="6424E3F8" w14:textId="77777777" w:rsidR="00744718" w:rsidRDefault="00744718" w:rsidP="00744718">
            <w:pPr>
              <w:pStyle w:val="NormalIndent"/>
              <w:ind w:left="0"/>
              <w:jc w:val="center"/>
              <w:rPr>
                <w:rFonts w:ascii="Times New Roman" w:hAnsi="Times New Roman"/>
              </w:rPr>
            </w:pPr>
            <w:r>
              <w:rPr>
                <w:rFonts w:ascii="Times New Roman" w:hAnsi="Times New Roman"/>
                <w:b/>
              </w:rPr>
              <w:t>NAME</w:t>
            </w:r>
            <w:r>
              <w:rPr>
                <w:rFonts w:ascii="Times New Roman" w:hAnsi="Times New Roman"/>
              </w:rPr>
              <w:t xml:space="preserve">                                                                                       </w:t>
            </w:r>
          </w:p>
        </w:tc>
        <w:tc>
          <w:tcPr>
            <w:tcW w:w="1742" w:type="dxa"/>
            <w:tcBorders>
              <w:top w:val="single" w:sz="12" w:space="0" w:color="auto"/>
              <w:left w:val="single" w:sz="6" w:space="0" w:color="auto"/>
              <w:bottom w:val="single" w:sz="12" w:space="0" w:color="auto"/>
              <w:right w:val="single" w:sz="6" w:space="0" w:color="auto"/>
            </w:tcBorders>
          </w:tcPr>
          <w:p w14:paraId="764A9E12" w14:textId="77777777" w:rsidR="00744718" w:rsidRDefault="00744718" w:rsidP="00744718">
            <w:pPr>
              <w:pStyle w:val="NormalIndent"/>
              <w:ind w:left="0"/>
              <w:jc w:val="center"/>
              <w:rPr>
                <w:rFonts w:ascii="Times New Roman" w:hAnsi="Times New Roman"/>
              </w:rPr>
            </w:pPr>
            <w:r>
              <w:rPr>
                <w:rFonts w:ascii="Times New Roman" w:hAnsi="Times New Roman"/>
                <w:b/>
              </w:rPr>
              <w:t>Config. Pin</w:t>
            </w:r>
            <w:r>
              <w:rPr>
                <w:rFonts w:ascii="Times New Roman" w:hAnsi="Times New Roman"/>
              </w:rPr>
              <w:t xml:space="preserve">                                                                                       </w:t>
            </w:r>
          </w:p>
        </w:tc>
        <w:tc>
          <w:tcPr>
            <w:tcW w:w="1077" w:type="dxa"/>
            <w:tcBorders>
              <w:top w:val="single" w:sz="12" w:space="0" w:color="auto"/>
              <w:left w:val="single" w:sz="6" w:space="0" w:color="auto"/>
              <w:bottom w:val="single" w:sz="12" w:space="0" w:color="auto"/>
              <w:right w:val="single" w:sz="6" w:space="0" w:color="auto"/>
            </w:tcBorders>
          </w:tcPr>
          <w:p w14:paraId="279F17D8" w14:textId="77777777" w:rsidR="00744718" w:rsidRDefault="00744718" w:rsidP="00744718">
            <w:pPr>
              <w:pStyle w:val="NormalIndent"/>
              <w:ind w:left="0"/>
              <w:jc w:val="center"/>
              <w:rPr>
                <w:rFonts w:ascii="Times New Roman" w:hAnsi="Times New Roman"/>
              </w:rPr>
            </w:pPr>
            <w:r>
              <w:rPr>
                <w:rFonts w:ascii="Times New Roman" w:hAnsi="Times New Roman"/>
                <w:b/>
              </w:rPr>
              <w:t>VALUE</w:t>
            </w:r>
            <w:r>
              <w:rPr>
                <w:rFonts w:ascii="Times New Roman" w:hAnsi="Times New Roman"/>
              </w:rPr>
              <w:t xml:space="preserve">                                                                                         </w:t>
            </w:r>
          </w:p>
        </w:tc>
        <w:tc>
          <w:tcPr>
            <w:tcW w:w="4138" w:type="dxa"/>
            <w:tcBorders>
              <w:top w:val="single" w:sz="12" w:space="0" w:color="auto"/>
              <w:left w:val="single" w:sz="6" w:space="0" w:color="auto"/>
              <w:bottom w:val="single" w:sz="12" w:space="0" w:color="auto"/>
              <w:right w:val="single" w:sz="12" w:space="0" w:color="auto"/>
            </w:tcBorders>
          </w:tcPr>
          <w:p w14:paraId="1D628453" w14:textId="77777777" w:rsidR="00744718" w:rsidRDefault="00744718" w:rsidP="00744718">
            <w:pPr>
              <w:pStyle w:val="NormalIndent"/>
              <w:ind w:left="0"/>
              <w:rPr>
                <w:rFonts w:ascii="Times New Roman" w:hAnsi="Times New Roman"/>
              </w:rPr>
            </w:pPr>
            <w:r>
              <w:rPr>
                <w:rFonts w:ascii="Times New Roman" w:hAnsi="Times New Roman"/>
                <w:b/>
              </w:rPr>
              <w:t>DESCRIPTION</w:t>
            </w:r>
            <w:r>
              <w:rPr>
                <w:rFonts w:ascii="Times New Roman" w:hAnsi="Times New Roman"/>
              </w:rPr>
              <w:t xml:space="preserve">                                                                                       </w:t>
            </w:r>
          </w:p>
        </w:tc>
      </w:tr>
      <w:tr w:rsidR="00744718" w14:paraId="025CD6D0" w14:textId="77777777" w:rsidTr="00744718">
        <w:trPr>
          <w:cantSplit/>
        </w:trPr>
        <w:tc>
          <w:tcPr>
            <w:tcW w:w="1359" w:type="dxa"/>
            <w:tcBorders>
              <w:left w:val="single" w:sz="12" w:space="0" w:color="auto"/>
              <w:bottom w:val="single" w:sz="6" w:space="0" w:color="auto"/>
              <w:right w:val="single" w:sz="6" w:space="0" w:color="auto"/>
            </w:tcBorders>
          </w:tcPr>
          <w:p w14:paraId="7AE9CEC4" w14:textId="77777777" w:rsidR="00744718" w:rsidRDefault="00744718" w:rsidP="00744718">
            <w:pPr>
              <w:pStyle w:val="NormalIndent"/>
              <w:ind w:left="0"/>
              <w:jc w:val="center"/>
              <w:rPr>
                <w:rFonts w:ascii="Times New Roman" w:hAnsi="Times New Roman"/>
              </w:rPr>
            </w:pPr>
            <w:r>
              <w:rPr>
                <w:rFonts w:ascii="Times New Roman" w:hAnsi="Times New Roman"/>
              </w:rPr>
              <w:t>ID[23:21]</w:t>
            </w:r>
          </w:p>
        </w:tc>
        <w:tc>
          <w:tcPr>
            <w:tcW w:w="1314" w:type="dxa"/>
            <w:tcBorders>
              <w:left w:val="single" w:sz="6" w:space="0" w:color="auto"/>
              <w:bottom w:val="single" w:sz="6" w:space="0" w:color="auto"/>
              <w:right w:val="single" w:sz="6" w:space="0" w:color="auto"/>
            </w:tcBorders>
          </w:tcPr>
          <w:p w14:paraId="76AE2B96" w14:textId="77777777" w:rsidR="00744718" w:rsidRDefault="00744718" w:rsidP="00744718">
            <w:pPr>
              <w:pStyle w:val="NormalIndent"/>
              <w:ind w:left="0"/>
              <w:jc w:val="center"/>
              <w:rPr>
                <w:rFonts w:ascii="Times New Roman" w:hAnsi="Times New Roman"/>
              </w:rPr>
            </w:pPr>
            <w:r>
              <w:rPr>
                <w:rFonts w:ascii="Times New Roman" w:hAnsi="Times New Roman"/>
              </w:rPr>
              <w:t>BASEROM</w:t>
            </w:r>
          </w:p>
        </w:tc>
        <w:tc>
          <w:tcPr>
            <w:tcW w:w="1742" w:type="dxa"/>
            <w:tcBorders>
              <w:left w:val="single" w:sz="6" w:space="0" w:color="auto"/>
              <w:bottom w:val="single" w:sz="6" w:space="0" w:color="auto"/>
              <w:right w:val="single" w:sz="6" w:space="0" w:color="auto"/>
            </w:tcBorders>
          </w:tcPr>
          <w:p w14:paraId="12CB1966" w14:textId="77777777" w:rsidR="00744718" w:rsidRDefault="00744718" w:rsidP="00744718">
            <w:pPr>
              <w:pStyle w:val="NormalIndent"/>
              <w:spacing w:before="0"/>
              <w:ind w:left="0"/>
              <w:jc w:val="center"/>
              <w:rPr>
                <w:rFonts w:ascii="Times New Roman" w:hAnsi="Times New Roman"/>
              </w:rPr>
            </w:pPr>
          </w:p>
        </w:tc>
        <w:tc>
          <w:tcPr>
            <w:tcW w:w="1077" w:type="dxa"/>
            <w:tcBorders>
              <w:left w:val="single" w:sz="6" w:space="0" w:color="auto"/>
              <w:bottom w:val="single" w:sz="6" w:space="0" w:color="auto"/>
              <w:right w:val="single" w:sz="6" w:space="0" w:color="auto"/>
            </w:tcBorders>
          </w:tcPr>
          <w:p w14:paraId="149A13EE" w14:textId="77777777" w:rsidR="00744718" w:rsidRDefault="00744718" w:rsidP="00744718">
            <w:pPr>
              <w:pStyle w:val="NormalIndent"/>
              <w:ind w:left="0"/>
              <w:jc w:val="center"/>
              <w:rPr>
                <w:rFonts w:ascii="Times New Roman" w:hAnsi="Times New Roman"/>
              </w:rPr>
            </w:pPr>
          </w:p>
          <w:p w14:paraId="75FB5BF0" w14:textId="77777777" w:rsidR="00744718" w:rsidRDefault="00744718" w:rsidP="00744718">
            <w:pPr>
              <w:pStyle w:val="NormalIndent"/>
              <w:spacing w:before="0"/>
              <w:ind w:left="0"/>
              <w:jc w:val="center"/>
              <w:rPr>
                <w:rFonts w:ascii="Times New Roman" w:hAnsi="Times New Roman"/>
              </w:rPr>
            </w:pPr>
            <w:r>
              <w:rPr>
                <w:rFonts w:ascii="Times New Roman" w:hAnsi="Times New Roman"/>
              </w:rPr>
              <w:t xml:space="preserve">0x1 </w:t>
            </w:r>
          </w:p>
        </w:tc>
        <w:tc>
          <w:tcPr>
            <w:tcW w:w="4138" w:type="dxa"/>
            <w:tcBorders>
              <w:left w:val="single" w:sz="6" w:space="0" w:color="auto"/>
              <w:bottom w:val="single" w:sz="6" w:space="0" w:color="auto"/>
              <w:right w:val="single" w:sz="12" w:space="0" w:color="auto"/>
            </w:tcBorders>
          </w:tcPr>
          <w:p w14:paraId="4702F528" w14:textId="77777777" w:rsidR="00744718" w:rsidRDefault="00744718" w:rsidP="00744718">
            <w:pPr>
              <w:pStyle w:val="NormalIndent"/>
              <w:ind w:left="0"/>
              <w:rPr>
                <w:rFonts w:ascii="Times New Roman" w:hAnsi="Times New Roman"/>
              </w:rPr>
            </w:pPr>
            <w:r>
              <w:rPr>
                <w:rFonts w:ascii="Times New Roman" w:hAnsi="Times New Roman"/>
              </w:rPr>
              <w:t>PCI EPROM Base Address Register Size</w:t>
            </w:r>
          </w:p>
          <w:p w14:paraId="5783D9D2" w14:textId="77777777" w:rsidR="00744718" w:rsidRDefault="00744718" w:rsidP="00744718">
            <w:pPr>
              <w:pStyle w:val="NormalIndent"/>
              <w:spacing w:before="0"/>
              <w:ind w:left="0"/>
              <w:rPr>
                <w:rFonts w:ascii="Times New Roman" w:hAnsi="Times New Roman"/>
              </w:rPr>
            </w:pPr>
            <w:r>
              <w:rPr>
                <w:rFonts w:ascii="Times New Roman" w:hAnsi="Times New Roman"/>
              </w:rPr>
              <w:t>64 Kilobyte Memory Space Requested</w:t>
            </w:r>
          </w:p>
          <w:p w14:paraId="78482268" w14:textId="77777777" w:rsidR="00744718" w:rsidRDefault="00744718" w:rsidP="00744718">
            <w:pPr>
              <w:pStyle w:val="NormalIndent"/>
              <w:spacing w:before="0"/>
              <w:ind w:left="0"/>
              <w:rPr>
                <w:rFonts w:ascii="Times New Roman" w:hAnsi="Times New Roman"/>
              </w:rPr>
            </w:pPr>
          </w:p>
        </w:tc>
      </w:tr>
      <w:tr w:rsidR="00744718" w14:paraId="0E941847" w14:textId="77777777" w:rsidTr="00744718">
        <w:trPr>
          <w:cantSplit/>
        </w:trPr>
        <w:tc>
          <w:tcPr>
            <w:tcW w:w="1359" w:type="dxa"/>
            <w:tcBorders>
              <w:top w:val="single" w:sz="6" w:space="0" w:color="auto"/>
              <w:left w:val="single" w:sz="12" w:space="0" w:color="auto"/>
              <w:bottom w:val="single" w:sz="6" w:space="0" w:color="auto"/>
              <w:right w:val="single" w:sz="6" w:space="0" w:color="auto"/>
            </w:tcBorders>
          </w:tcPr>
          <w:p w14:paraId="3EA993BF" w14:textId="77777777" w:rsidR="00744718" w:rsidRDefault="00744718" w:rsidP="00744718">
            <w:pPr>
              <w:pStyle w:val="NormalIndent"/>
              <w:ind w:left="0"/>
              <w:jc w:val="center"/>
              <w:rPr>
                <w:rFonts w:ascii="Times New Roman" w:hAnsi="Times New Roman"/>
              </w:rPr>
            </w:pPr>
            <w:r>
              <w:rPr>
                <w:rFonts w:ascii="Times New Roman" w:hAnsi="Times New Roman"/>
              </w:rPr>
              <w:t>ID[27]</w:t>
            </w:r>
          </w:p>
        </w:tc>
        <w:tc>
          <w:tcPr>
            <w:tcW w:w="1314" w:type="dxa"/>
            <w:tcBorders>
              <w:top w:val="single" w:sz="6" w:space="0" w:color="auto"/>
              <w:left w:val="single" w:sz="6" w:space="0" w:color="auto"/>
              <w:bottom w:val="single" w:sz="6" w:space="0" w:color="auto"/>
              <w:right w:val="single" w:sz="6" w:space="0" w:color="auto"/>
            </w:tcBorders>
          </w:tcPr>
          <w:p w14:paraId="0A95EA59" w14:textId="77777777" w:rsidR="00744718" w:rsidRDefault="00744718" w:rsidP="00744718">
            <w:pPr>
              <w:pStyle w:val="NormalIndent"/>
              <w:ind w:left="0"/>
              <w:jc w:val="center"/>
              <w:rPr>
                <w:rFonts w:ascii="Times New Roman" w:hAnsi="Times New Roman"/>
              </w:rPr>
            </w:pPr>
            <w:r>
              <w:rPr>
                <w:rFonts w:ascii="Times New Roman" w:hAnsi="Times New Roman"/>
              </w:rPr>
              <w:t>IC</w:t>
            </w:r>
          </w:p>
        </w:tc>
        <w:tc>
          <w:tcPr>
            <w:tcW w:w="1742" w:type="dxa"/>
            <w:tcBorders>
              <w:top w:val="single" w:sz="6" w:space="0" w:color="auto"/>
              <w:left w:val="single" w:sz="6" w:space="0" w:color="auto"/>
              <w:bottom w:val="single" w:sz="6" w:space="0" w:color="auto"/>
              <w:right w:val="single" w:sz="6" w:space="0" w:color="auto"/>
            </w:tcBorders>
          </w:tcPr>
          <w:p w14:paraId="344C084A" w14:textId="77777777" w:rsidR="00744718" w:rsidRDefault="00744718" w:rsidP="00744718">
            <w:pPr>
              <w:pStyle w:val="NormalIndent"/>
              <w:ind w:left="0"/>
              <w:jc w:val="center"/>
              <w:rPr>
                <w:rFonts w:ascii="Times New Roman" w:hAnsi="Times New Roman"/>
              </w:rPr>
            </w:pPr>
          </w:p>
          <w:p w14:paraId="63E6BBF3" w14:textId="77777777" w:rsidR="00744718" w:rsidRDefault="00744718" w:rsidP="00744718">
            <w:pPr>
              <w:pStyle w:val="NormalIndent"/>
              <w:spacing w:before="0"/>
              <w:ind w:left="0"/>
              <w:jc w:val="center"/>
              <w:rPr>
                <w:rFonts w:ascii="Times New Roman" w:hAnsi="Times New Roman"/>
              </w:rPr>
            </w:pPr>
            <w:r>
              <w:rPr>
                <w:rFonts w:ascii="Times New Roman" w:hAnsi="Times New Roman"/>
              </w:rPr>
              <w:t xml:space="preserve"> </w:t>
            </w:r>
          </w:p>
        </w:tc>
        <w:tc>
          <w:tcPr>
            <w:tcW w:w="1077" w:type="dxa"/>
            <w:tcBorders>
              <w:top w:val="single" w:sz="6" w:space="0" w:color="auto"/>
              <w:left w:val="single" w:sz="6" w:space="0" w:color="auto"/>
              <w:bottom w:val="single" w:sz="6" w:space="0" w:color="auto"/>
              <w:right w:val="single" w:sz="6" w:space="0" w:color="auto"/>
            </w:tcBorders>
          </w:tcPr>
          <w:p w14:paraId="25C5348B" w14:textId="77777777" w:rsidR="00744718" w:rsidRDefault="00744718" w:rsidP="00744718">
            <w:pPr>
              <w:pStyle w:val="NormalIndent"/>
              <w:spacing w:before="0"/>
              <w:ind w:left="0"/>
              <w:jc w:val="center"/>
              <w:rPr>
                <w:rFonts w:ascii="Times New Roman" w:hAnsi="Times New Roman"/>
              </w:rPr>
            </w:pPr>
          </w:p>
          <w:p w14:paraId="197D751E" w14:textId="77777777" w:rsidR="00744718" w:rsidRDefault="00744718" w:rsidP="00744718">
            <w:pPr>
              <w:pStyle w:val="NormalIndent"/>
              <w:spacing w:before="0"/>
              <w:ind w:left="0"/>
              <w:jc w:val="center"/>
              <w:rPr>
                <w:rFonts w:ascii="Times New Roman" w:hAnsi="Times New Roman"/>
              </w:rPr>
            </w:pPr>
            <w:r>
              <w:rPr>
                <w:rFonts w:ascii="Times New Roman" w:hAnsi="Times New Roman"/>
              </w:rPr>
              <w:t>1</w:t>
            </w:r>
          </w:p>
        </w:tc>
        <w:tc>
          <w:tcPr>
            <w:tcW w:w="4138" w:type="dxa"/>
            <w:tcBorders>
              <w:top w:val="single" w:sz="6" w:space="0" w:color="auto"/>
              <w:left w:val="single" w:sz="6" w:space="0" w:color="auto"/>
              <w:bottom w:val="single" w:sz="6" w:space="0" w:color="auto"/>
              <w:right w:val="single" w:sz="12" w:space="0" w:color="auto"/>
            </w:tcBorders>
          </w:tcPr>
          <w:p w14:paraId="7D02B159" w14:textId="77777777" w:rsidR="00744718" w:rsidRDefault="00744718" w:rsidP="00744718">
            <w:pPr>
              <w:pStyle w:val="NormalIndent"/>
              <w:ind w:left="0"/>
              <w:rPr>
                <w:rFonts w:ascii="Times New Roman" w:hAnsi="Times New Roman"/>
              </w:rPr>
            </w:pPr>
            <w:r>
              <w:rPr>
                <w:rFonts w:ascii="Times New Roman" w:hAnsi="Times New Roman"/>
              </w:rPr>
              <w:t>PCI Interrupt Capability is on</w:t>
            </w:r>
          </w:p>
          <w:p w14:paraId="6B5A9F09" w14:textId="77777777" w:rsidR="00744718" w:rsidRDefault="00744718" w:rsidP="00744718">
            <w:pPr>
              <w:pStyle w:val="NormalIndent"/>
              <w:spacing w:before="0"/>
              <w:ind w:left="0"/>
              <w:rPr>
                <w:rFonts w:ascii="Times New Roman" w:hAnsi="Times New Roman"/>
              </w:rPr>
            </w:pPr>
            <w:r>
              <w:rPr>
                <w:rFonts w:ascii="Times New Roman" w:hAnsi="Times New Roman"/>
              </w:rPr>
              <w:t xml:space="preserve"> </w:t>
            </w:r>
          </w:p>
        </w:tc>
      </w:tr>
      <w:tr w:rsidR="00744718" w14:paraId="0B9EAC56" w14:textId="77777777" w:rsidTr="00744718">
        <w:trPr>
          <w:cantSplit/>
        </w:trPr>
        <w:tc>
          <w:tcPr>
            <w:tcW w:w="1359" w:type="dxa"/>
            <w:tcBorders>
              <w:top w:val="single" w:sz="6" w:space="0" w:color="auto"/>
              <w:left w:val="single" w:sz="12" w:space="0" w:color="auto"/>
              <w:bottom w:val="single" w:sz="6" w:space="0" w:color="auto"/>
              <w:right w:val="single" w:sz="6" w:space="0" w:color="auto"/>
            </w:tcBorders>
          </w:tcPr>
          <w:p w14:paraId="627426F2" w14:textId="77777777" w:rsidR="00744718" w:rsidRDefault="00744718" w:rsidP="00744718">
            <w:pPr>
              <w:pStyle w:val="NormalIndent"/>
              <w:ind w:left="0"/>
              <w:jc w:val="center"/>
              <w:rPr>
                <w:rFonts w:ascii="Times New Roman" w:hAnsi="Times New Roman"/>
              </w:rPr>
            </w:pPr>
            <w:r>
              <w:rPr>
                <w:rFonts w:ascii="Times New Roman" w:hAnsi="Times New Roman"/>
              </w:rPr>
              <w:t>ID[29:28]</w:t>
            </w:r>
          </w:p>
        </w:tc>
        <w:tc>
          <w:tcPr>
            <w:tcW w:w="1314" w:type="dxa"/>
            <w:tcBorders>
              <w:top w:val="single" w:sz="6" w:space="0" w:color="auto"/>
              <w:left w:val="single" w:sz="6" w:space="0" w:color="auto"/>
              <w:bottom w:val="single" w:sz="6" w:space="0" w:color="auto"/>
              <w:right w:val="single" w:sz="6" w:space="0" w:color="auto"/>
            </w:tcBorders>
          </w:tcPr>
          <w:p w14:paraId="1D06F2E0" w14:textId="77777777" w:rsidR="00744718" w:rsidRDefault="00744718" w:rsidP="00744718">
            <w:pPr>
              <w:pStyle w:val="NormalIndent"/>
              <w:ind w:left="0"/>
              <w:jc w:val="center"/>
              <w:rPr>
                <w:rFonts w:ascii="Times New Roman" w:hAnsi="Times New Roman"/>
              </w:rPr>
            </w:pPr>
            <w:r>
              <w:rPr>
                <w:rFonts w:ascii="Times New Roman" w:hAnsi="Times New Roman"/>
              </w:rPr>
              <w:t>CLASS</w:t>
            </w:r>
          </w:p>
        </w:tc>
        <w:tc>
          <w:tcPr>
            <w:tcW w:w="1742" w:type="dxa"/>
            <w:tcBorders>
              <w:top w:val="single" w:sz="6" w:space="0" w:color="auto"/>
              <w:left w:val="single" w:sz="6" w:space="0" w:color="auto"/>
              <w:bottom w:val="single" w:sz="6" w:space="0" w:color="auto"/>
              <w:right w:val="single" w:sz="6" w:space="0" w:color="auto"/>
            </w:tcBorders>
          </w:tcPr>
          <w:p w14:paraId="2EA03080" w14:textId="77777777" w:rsidR="00744718" w:rsidRDefault="00744718" w:rsidP="00744718">
            <w:pPr>
              <w:pStyle w:val="NormalIndent"/>
              <w:ind w:left="0"/>
              <w:jc w:val="center"/>
              <w:rPr>
                <w:rFonts w:ascii="Times New Roman" w:hAnsi="Times New Roman"/>
              </w:rPr>
            </w:pPr>
          </w:p>
          <w:p w14:paraId="52717005" w14:textId="77777777" w:rsidR="00744718" w:rsidRDefault="00744718" w:rsidP="00744718">
            <w:pPr>
              <w:pStyle w:val="NormalIndent"/>
              <w:ind w:left="0"/>
              <w:jc w:val="center"/>
              <w:rPr>
                <w:rFonts w:ascii="Times New Roman" w:hAnsi="Times New Roman"/>
              </w:rPr>
            </w:pPr>
            <w:r>
              <w:rPr>
                <w:rFonts w:ascii="Times New Roman" w:hAnsi="Times New Roman"/>
              </w:rPr>
              <w:t xml:space="preserve">CP[28] =  0 </w:t>
            </w:r>
          </w:p>
          <w:p w14:paraId="64E361A1" w14:textId="77777777" w:rsidR="00744718" w:rsidRDefault="00744718" w:rsidP="00744718">
            <w:pPr>
              <w:pStyle w:val="NormalIndent"/>
              <w:spacing w:before="0"/>
              <w:ind w:left="0"/>
              <w:jc w:val="center"/>
              <w:rPr>
                <w:rFonts w:ascii="Times New Roman" w:hAnsi="Times New Roman"/>
              </w:rPr>
            </w:pPr>
            <w:r>
              <w:rPr>
                <w:rFonts w:ascii="Times New Roman" w:hAnsi="Times New Roman"/>
              </w:rPr>
              <w:t xml:space="preserve">CP[28] =  1  </w:t>
            </w:r>
          </w:p>
          <w:p w14:paraId="02255A53" w14:textId="77777777" w:rsidR="00744718" w:rsidRDefault="00744718" w:rsidP="00744718">
            <w:pPr>
              <w:pStyle w:val="NormalIndent"/>
              <w:spacing w:before="0"/>
              <w:ind w:left="0"/>
              <w:jc w:val="center"/>
              <w:rPr>
                <w:rFonts w:ascii="Times New Roman" w:hAnsi="Times New Roman"/>
              </w:rPr>
            </w:pPr>
            <w:r>
              <w:rPr>
                <w:rFonts w:ascii="Times New Roman" w:hAnsi="Times New Roman"/>
              </w:rPr>
              <w:t xml:space="preserve"> </w:t>
            </w:r>
          </w:p>
        </w:tc>
        <w:tc>
          <w:tcPr>
            <w:tcW w:w="1077" w:type="dxa"/>
            <w:tcBorders>
              <w:top w:val="single" w:sz="6" w:space="0" w:color="auto"/>
              <w:left w:val="single" w:sz="6" w:space="0" w:color="auto"/>
              <w:bottom w:val="single" w:sz="6" w:space="0" w:color="auto"/>
              <w:right w:val="single" w:sz="6" w:space="0" w:color="auto"/>
            </w:tcBorders>
          </w:tcPr>
          <w:p w14:paraId="6E06C6CA" w14:textId="77777777" w:rsidR="00744718" w:rsidRDefault="00744718" w:rsidP="00744718">
            <w:pPr>
              <w:pStyle w:val="NormalIndent"/>
              <w:ind w:left="0"/>
              <w:jc w:val="center"/>
              <w:rPr>
                <w:rFonts w:ascii="Times New Roman" w:hAnsi="Times New Roman"/>
              </w:rPr>
            </w:pPr>
          </w:p>
          <w:p w14:paraId="15052CC6" w14:textId="77777777" w:rsidR="00744718" w:rsidRDefault="00744718" w:rsidP="00744718">
            <w:pPr>
              <w:pStyle w:val="NormalIndent"/>
              <w:ind w:left="0"/>
              <w:jc w:val="center"/>
              <w:rPr>
                <w:rFonts w:ascii="Times New Roman" w:hAnsi="Times New Roman"/>
              </w:rPr>
            </w:pPr>
            <w:r>
              <w:rPr>
                <w:rFonts w:ascii="Times New Roman" w:hAnsi="Times New Roman"/>
              </w:rPr>
              <w:t xml:space="preserve">0x0                                                 0x2 </w:t>
            </w:r>
          </w:p>
        </w:tc>
        <w:tc>
          <w:tcPr>
            <w:tcW w:w="4138" w:type="dxa"/>
            <w:tcBorders>
              <w:top w:val="single" w:sz="6" w:space="0" w:color="auto"/>
              <w:left w:val="single" w:sz="6" w:space="0" w:color="auto"/>
              <w:bottom w:val="single" w:sz="6" w:space="0" w:color="auto"/>
              <w:right w:val="single" w:sz="12" w:space="0" w:color="auto"/>
            </w:tcBorders>
          </w:tcPr>
          <w:p w14:paraId="02935604" w14:textId="77777777" w:rsidR="00744718" w:rsidRDefault="00744718" w:rsidP="00744718">
            <w:pPr>
              <w:pStyle w:val="NormalIndent"/>
              <w:ind w:left="0"/>
              <w:rPr>
                <w:rFonts w:ascii="Times New Roman" w:hAnsi="Times New Roman"/>
              </w:rPr>
            </w:pPr>
            <w:r>
              <w:rPr>
                <w:rFonts w:ascii="Times New Roman" w:hAnsi="Times New Roman"/>
              </w:rPr>
              <w:t>PCI Device Sub-Class</w:t>
            </w:r>
          </w:p>
          <w:p w14:paraId="69577FC3" w14:textId="77777777" w:rsidR="00744718" w:rsidRDefault="00744718" w:rsidP="00744718">
            <w:pPr>
              <w:pStyle w:val="NormalIndent"/>
              <w:ind w:left="0"/>
              <w:rPr>
                <w:rFonts w:ascii="Times New Roman" w:hAnsi="Times New Roman"/>
              </w:rPr>
            </w:pPr>
            <w:r>
              <w:rPr>
                <w:rFonts w:ascii="Times New Roman" w:hAnsi="Times New Roman"/>
              </w:rPr>
              <w:t xml:space="preserve">VGA </w:t>
            </w:r>
          </w:p>
          <w:p w14:paraId="5CCD5167" w14:textId="77777777" w:rsidR="00744718" w:rsidRDefault="00744718" w:rsidP="00744718">
            <w:pPr>
              <w:pStyle w:val="NormalIndent"/>
              <w:spacing w:before="0"/>
              <w:ind w:left="0"/>
              <w:rPr>
                <w:rFonts w:ascii="Times New Roman" w:hAnsi="Times New Roman"/>
              </w:rPr>
            </w:pPr>
            <w:r>
              <w:rPr>
                <w:rFonts w:ascii="Times New Roman" w:hAnsi="Times New Roman"/>
              </w:rPr>
              <w:t>Other Display Controller</w:t>
            </w:r>
          </w:p>
          <w:p w14:paraId="4BB8CD09" w14:textId="77777777" w:rsidR="00744718" w:rsidRDefault="00744718" w:rsidP="00744718">
            <w:pPr>
              <w:pStyle w:val="NormalIndent"/>
              <w:spacing w:before="0"/>
              <w:ind w:left="0"/>
              <w:rPr>
                <w:rFonts w:ascii="Times New Roman" w:hAnsi="Times New Roman"/>
              </w:rPr>
            </w:pPr>
          </w:p>
        </w:tc>
      </w:tr>
      <w:tr w:rsidR="00744718" w14:paraId="68508156" w14:textId="77777777" w:rsidTr="00744718">
        <w:trPr>
          <w:cantSplit/>
        </w:trPr>
        <w:tc>
          <w:tcPr>
            <w:tcW w:w="1359" w:type="dxa"/>
            <w:tcBorders>
              <w:top w:val="single" w:sz="6" w:space="0" w:color="auto"/>
              <w:left w:val="single" w:sz="12" w:space="0" w:color="auto"/>
              <w:bottom w:val="single" w:sz="12" w:space="0" w:color="auto"/>
              <w:right w:val="single" w:sz="6" w:space="0" w:color="auto"/>
            </w:tcBorders>
          </w:tcPr>
          <w:p w14:paraId="61461F74" w14:textId="77777777" w:rsidR="00744718" w:rsidRDefault="00744718" w:rsidP="00744718">
            <w:pPr>
              <w:pStyle w:val="NormalIndent"/>
              <w:ind w:left="0"/>
              <w:jc w:val="center"/>
              <w:rPr>
                <w:rFonts w:ascii="Times New Roman" w:hAnsi="Times New Roman"/>
              </w:rPr>
            </w:pPr>
            <w:r>
              <w:rPr>
                <w:rFonts w:ascii="Times New Roman" w:hAnsi="Times New Roman"/>
              </w:rPr>
              <w:t>ID[30]</w:t>
            </w:r>
          </w:p>
        </w:tc>
        <w:tc>
          <w:tcPr>
            <w:tcW w:w="1314" w:type="dxa"/>
            <w:tcBorders>
              <w:top w:val="single" w:sz="6" w:space="0" w:color="auto"/>
              <w:left w:val="single" w:sz="6" w:space="0" w:color="auto"/>
              <w:bottom w:val="single" w:sz="12" w:space="0" w:color="auto"/>
              <w:right w:val="single" w:sz="6" w:space="0" w:color="auto"/>
            </w:tcBorders>
          </w:tcPr>
          <w:p w14:paraId="5A319887" w14:textId="77777777" w:rsidR="00744718" w:rsidRDefault="00744718" w:rsidP="00744718">
            <w:pPr>
              <w:pStyle w:val="NormalIndent"/>
              <w:ind w:left="0"/>
              <w:jc w:val="center"/>
              <w:rPr>
                <w:rFonts w:ascii="Times New Roman" w:hAnsi="Times New Roman"/>
              </w:rPr>
            </w:pPr>
            <w:r>
              <w:rPr>
                <w:rFonts w:ascii="Times New Roman" w:hAnsi="Times New Roman"/>
              </w:rPr>
              <w:t>EE</w:t>
            </w:r>
          </w:p>
        </w:tc>
        <w:tc>
          <w:tcPr>
            <w:tcW w:w="1742" w:type="dxa"/>
            <w:tcBorders>
              <w:top w:val="single" w:sz="6" w:space="0" w:color="auto"/>
              <w:left w:val="single" w:sz="6" w:space="0" w:color="auto"/>
              <w:bottom w:val="single" w:sz="12" w:space="0" w:color="auto"/>
              <w:right w:val="single" w:sz="6" w:space="0" w:color="auto"/>
            </w:tcBorders>
          </w:tcPr>
          <w:p w14:paraId="3BB568C2" w14:textId="77777777" w:rsidR="00744718" w:rsidRDefault="00744718" w:rsidP="00744718">
            <w:pPr>
              <w:pStyle w:val="NormalIndent"/>
              <w:spacing w:before="0"/>
              <w:ind w:left="0"/>
              <w:jc w:val="center"/>
              <w:rPr>
                <w:rFonts w:ascii="Times New Roman" w:hAnsi="Times New Roman"/>
              </w:rPr>
            </w:pPr>
            <w:r>
              <w:rPr>
                <w:rFonts w:ascii="Times New Roman" w:hAnsi="Times New Roman"/>
              </w:rPr>
              <w:br/>
            </w:r>
            <w:r>
              <w:rPr>
                <w:rFonts w:ascii="Times New Roman" w:hAnsi="Times New Roman"/>
              </w:rPr>
              <w:br/>
            </w:r>
            <w:r>
              <w:rPr>
                <w:rFonts w:ascii="Times New Roman" w:hAnsi="Times New Roman"/>
              </w:rPr>
              <w:br/>
            </w:r>
            <w:r>
              <w:rPr>
                <w:rFonts w:ascii="Times New Roman" w:hAnsi="Times New Roman"/>
              </w:rPr>
              <w:br/>
            </w:r>
            <w:r>
              <w:rPr>
                <w:rFonts w:ascii="Times New Roman" w:hAnsi="Times New Roman"/>
              </w:rPr>
              <w:br/>
            </w:r>
            <w:r>
              <w:rPr>
                <w:rFonts w:ascii="Times New Roman" w:hAnsi="Times New Roman"/>
              </w:rPr>
              <w:br/>
              <w:t xml:space="preserve">CP[29] = 0  </w:t>
            </w:r>
          </w:p>
          <w:p w14:paraId="39809BAA" w14:textId="77777777" w:rsidR="00744718" w:rsidRDefault="00744718" w:rsidP="00744718">
            <w:pPr>
              <w:pStyle w:val="NormalIndent"/>
              <w:spacing w:before="0"/>
              <w:ind w:left="0"/>
              <w:jc w:val="center"/>
              <w:rPr>
                <w:rFonts w:ascii="Times New Roman" w:hAnsi="Times New Roman"/>
              </w:rPr>
            </w:pPr>
            <w:r>
              <w:rPr>
                <w:rFonts w:ascii="Times New Roman" w:hAnsi="Times New Roman"/>
              </w:rPr>
              <w:t xml:space="preserve">CP[29] = 1                                                                                                              </w:t>
            </w:r>
          </w:p>
        </w:tc>
        <w:tc>
          <w:tcPr>
            <w:tcW w:w="1077" w:type="dxa"/>
            <w:tcBorders>
              <w:top w:val="single" w:sz="6" w:space="0" w:color="auto"/>
              <w:left w:val="single" w:sz="6" w:space="0" w:color="auto"/>
              <w:bottom w:val="single" w:sz="12" w:space="0" w:color="auto"/>
              <w:right w:val="single" w:sz="6" w:space="0" w:color="auto"/>
            </w:tcBorders>
          </w:tcPr>
          <w:p w14:paraId="15E0A3A6" w14:textId="77777777" w:rsidR="00744718" w:rsidRDefault="00744718" w:rsidP="00744718">
            <w:pPr>
              <w:pStyle w:val="NormalIndent"/>
              <w:spacing w:before="0"/>
              <w:ind w:left="0"/>
              <w:jc w:val="center"/>
              <w:rPr>
                <w:rFonts w:ascii="Times New Roman" w:hAnsi="Times New Roman"/>
              </w:rPr>
            </w:pPr>
            <w:r>
              <w:rPr>
                <w:rFonts w:ascii="Times New Roman" w:hAnsi="Times New Roman"/>
              </w:rPr>
              <w:br/>
            </w:r>
            <w:r>
              <w:rPr>
                <w:rFonts w:ascii="Times New Roman" w:hAnsi="Times New Roman"/>
              </w:rPr>
              <w:br/>
            </w:r>
            <w:r>
              <w:rPr>
                <w:rFonts w:ascii="Times New Roman" w:hAnsi="Times New Roman"/>
              </w:rPr>
              <w:br/>
            </w:r>
            <w:r>
              <w:rPr>
                <w:rFonts w:ascii="Times New Roman" w:hAnsi="Times New Roman"/>
              </w:rPr>
              <w:br/>
            </w:r>
            <w:r>
              <w:rPr>
                <w:rFonts w:ascii="Times New Roman" w:hAnsi="Times New Roman"/>
              </w:rPr>
              <w:br/>
            </w:r>
            <w:r>
              <w:rPr>
                <w:rFonts w:ascii="Times New Roman" w:hAnsi="Times New Roman"/>
              </w:rPr>
              <w:br/>
              <w:t xml:space="preserve">0x0                           0x1                                                                                         </w:t>
            </w:r>
          </w:p>
        </w:tc>
        <w:tc>
          <w:tcPr>
            <w:tcW w:w="4138" w:type="dxa"/>
            <w:tcBorders>
              <w:top w:val="single" w:sz="6" w:space="0" w:color="auto"/>
              <w:left w:val="single" w:sz="6" w:space="0" w:color="auto"/>
              <w:bottom w:val="single" w:sz="12" w:space="0" w:color="auto"/>
              <w:right w:val="single" w:sz="12" w:space="0" w:color="auto"/>
            </w:tcBorders>
          </w:tcPr>
          <w:p w14:paraId="65F2D771" w14:textId="77777777" w:rsidR="00744718" w:rsidRDefault="00744718" w:rsidP="00744718">
            <w:pPr>
              <w:pStyle w:val="NormalIndent"/>
              <w:ind w:left="0"/>
              <w:rPr>
                <w:rFonts w:ascii="Times New Roman" w:hAnsi="Times New Roman"/>
              </w:rPr>
            </w:pPr>
            <w:r>
              <w:rPr>
                <w:rFonts w:ascii="Times New Roman" w:hAnsi="Times New Roman"/>
              </w:rPr>
              <w:t>EPROM Boot Decode Enable:</w:t>
            </w:r>
          </w:p>
          <w:p w14:paraId="303FF679" w14:textId="77777777" w:rsidR="00744718" w:rsidRDefault="00744718" w:rsidP="00744718">
            <w:pPr>
              <w:pStyle w:val="NormalIndent"/>
              <w:ind w:left="0"/>
              <w:rPr>
                <w:rFonts w:ascii="Times New Roman" w:hAnsi="Times New Roman"/>
              </w:rPr>
            </w:pPr>
            <w:r>
              <w:rPr>
                <w:rFonts w:ascii="Times New Roman" w:hAnsi="Times New Roman"/>
              </w:rPr>
              <w:t>This is the read of CP[29] for EPROM boot enable bit.</w:t>
            </w:r>
          </w:p>
          <w:p w14:paraId="20DF536E" w14:textId="77777777" w:rsidR="00744718" w:rsidRDefault="00744718" w:rsidP="00744718">
            <w:pPr>
              <w:pStyle w:val="NormalIndent"/>
              <w:ind w:left="0"/>
              <w:rPr>
                <w:rFonts w:ascii="Times New Roman" w:hAnsi="Times New Roman"/>
              </w:rPr>
            </w:pPr>
          </w:p>
          <w:p w14:paraId="329063C6" w14:textId="77777777" w:rsidR="00744718" w:rsidRDefault="00744718" w:rsidP="00744718">
            <w:pPr>
              <w:pStyle w:val="NormalIndent"/>
              <w:spacing w:before="0"/>
              <w:ind w:left="0"/>
              <w:rPr>
                <w:rFonts w:ascii="Times New Roman" w:hAnsi="Times New Roman"/>
              </w:rPr>
            </w:pPr>
            <w:r>
              <w:rPr>
                <w:rFonts w:ascii="Times New Roman" w:hAnsi="Times New Roman"/>
              </w:rPr>
              <w:t>EPROM Boot Decode disabled                                                                                            EPROM Boot Decode Enabled</w:t>
            </w:r>
          </w:p>
        </w:tc>
      </w:tr>
    </w:tbl>
    <w:p w14:paraId="737EBB59" w14:textId="77777777" w:rsidR="00744718" w:rsidRDefault="00744718" w:rsidP="00744718">
      <w:pPr>
        <w:pStyle w:val="Heading3"/>
      </w:pPr>
      <w:r>
        <w:br w:type="page"/>
      </w:r>
      <w:r>
        <w:lastRenderedPageBreak/>
        <w:t>5.3.2</w:t>
      </w:r>
      <w:r>
        <w:tab/>
        <w:t>Configuration Register One {PCIB4,(0x001C)}</w:t>
      </w:r>
    </w:p>
    <w:p w14:paraId="5FE62FE1"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Name:</w:t>
      </w:r>
      <w:r>
        <w:rPr>
          <w:rFonts w:ascii="Times New Roman" w:hAnsi="Times New Roman"/>
          <w:b/>
        </w:rPr>
        <w:tab/>
        <w:t>CONFIG1</w:t>
      </w:r>
    </w:p>
    <w:p w14:paraId="1CC7AFF8"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Type:</w:t>
      </w:r>
      <w:r>
        <w:rPr>
          <w:rFonts w:ascii="Times New Roman" w:hAnsi="Times New Roman"/>
          <w:b/>
        </w:rPr>
        <w:tab/>
        <w:t xml:space="preserve"> I/O space mapped read write</w:t>
      </w:r>
    </w:p>
    <w:p w14:paraId="33B67FC8" w14:textId="77777777" w:rsidR="00744718" w:rsidRDefault="00744718" w:rsidP="00744718">
      <w:pPr>
        <w:pStyle w:val="NormalIndent"/>
        <w:ind w:left="0"/>
        <w:jc w:val="both"/>
        <w:rPr>
          <w:rFonts w:ascii="Times New Roman" w:hAnsi="Times New Roman"/>
        </w:rPr>
      </w:pPr>
      <w:r>
        <w:rPr>
          <w:rFonts w:ascii="Times New Roman" w:hAnsi="Times New Roman"/>
        </w:rPr>
        <w:t>The decoder enable bits allow certain address decode functions to be individually enabled.  Before any address decode register is programmed, the corresponding decode enable bit should be set to 0 (disabled), and then set to 1 after the address range has been programmed.  Bit[0] or Bit[1] allow for soft reset generation.</w:t>
      </w:r>
    </w:p>
    <w:p w14:paraId="7B50E874" w14:textId="77777777" w:rsidR="00744718" w:rsidRDefault="00744718" w:rsidP="00744718">
      <w:pPr>
        <w:pStyle w:val="NormalIndent"/>
        <w:ind w:left="0"/>
        <w:rPr>
          <w:rFonts w:ascii="Times New Roman" w:hAnsi="Times New Roman"/>
        </w:rPr>
      </w:pPr>
      <w:r>
        <w:rPr>
          <w:rFonts w:ascii="Times New Roman" w:hAnsi="Times New Roman"/>
          <w:b/>
        </w:rPr>
        <w:object w:dxaOrig="6235" w:dyaOrig="1220" w14:anchorId="51F7A825">
          <v:shape id="_x0000_i1061" type="#_x0000_t75" style="width:311.8pt;height:61.15pt" o:ole="">
            <v:imagedata r:id="rId82" o:title=""/>
          </v:shape>
          <o:OLEObject Type="Embed" ProgID="MSDraw" ShapeID="_x0000_i1061" DrawAspect="Content" ObjectID="_1342457308" r:id="rId83">
            <o:FieldCodes>\* mergeformat</o:FieldCodes>
          </o:OLEObject>
        </w:object>
      </w:r>
    </w:p>
    <w:p w14:paraId="69F2B14F" w14:textId="77777777" w:rsidR="00744718" w:rsidRDefault="00744718" w:rsidP="00744718">
      <w:pPr>
        <w:pStyle w:val="NormalIndent"/>
        <w:ind w:left="0"/>
        <w:rPr>
          <w:rFonts w:ascii="Times New Roman" w:hAnsi="Times New Roman"/>
        </w:rPr>
      </w:pPr>
    </w:p>
    <w:tbl>
      <w:tblP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66"/>
        <w:gridCol w:w="1285"/>
        <w:gridCol w:w="1147"/>
        <w:gridCol w:w="3277"/>
      </w:tblGrid>
      <w:tr w:rsidR="00744718" w14:paraId="151296C6" w14:textId="77777777" w:rsidTr="00744718">
        <w:trPr>
          <w:cantSplit/>
        </w:trPr>
        <w:tc>
          <w:tcPr>
            <w:tcW w:w="1766" w:type="dxa"/>
          </w:tcPr>
          <w:p w14:paraId="1E89179E" w14:textId="77777777" w:rsidR="00744718" w:rsidRDefault="00744718" w:rsidP="00744718">
            <w:pPr>
              <w:pStyle w:val="NormalIndent"/>
              <w:ind w:left="0"/>
              <w:rPr>
                <w:rFonts w:ascii="Times New Roman" w:hAnsi="Times New Roman"/>
                <w:b/>
              </w:rPr>
            </w:pPr>
            <w:r>
              <w:rPr>
                <w:rFonts w:ascii="Times New Roman" w:hAnsi="Times New Roman"/>
                <w:b/>
              </w:rPr>
              <w:t>BITS</w:t>
            </w:r>
          </w:p>
        </w:tc>
        <w:tc>
          <w:tcPr>
            <w:tcW w:w="1285" w:type="dxa"/>
          </w:tcPr>
          <w:p w14:paraId="0C5BBBCD" w14:textId="77777777" w:rsidR="00744718" w:rsidRDefault="00744718" w:rsidP="00744718">
            <w:pPr>
              <w:pStyle w:val="NormalIndent"/>
              <w:ind w:left="0"/>
              <w:rPr>
                <w:rFonts w:ascii="Times New Roman" w:hAnsi="Times New Roman"/>
                <w:b/>
              </w:rPr>
            </w:pPr>
            <w:r>
              <w:rPr>
                <w:rFonts w:ascii="Times New Roman" w:hAnsi="Times New Roman"/>
                <w:b/>
              </w:rPr>
              <w:t>NAME</w:t>
            </w:r>
          </w:p>
        </w:tc>
        <w:tc>
          <w:tcPr>
            <w:tcW w:w="1147" w:type="dxa"/>
          </w:tcPr>
          <w:p w14:paraId="3640722D" w14:textId="77777777" w:rsidR="00744718" w:rsidRDefault="00744718" w:rsidP="00744718">
            <w:pPr>
              <w:pStyle w:val="NormalIndent"/>
              <w:ind w:left="0"/>
              <w:rPr>
                <w:rFonts w:ascii="Times New Roman" w:hAnsi="Times New Roman"/>
                <w:b/>
              </w:rPr>
            </w:pPr>
            <w:r>
              <w:rPr>
                <w:rFonts w:ascii="Times New Roman" w:hAnsi="Times New Roman"/>
                <w:b/>
              </w:rPr>
              <w:t>VALUE</w:t>
            </w:r>
          </w:p>
        </w:tc>
        <w:tc>
          <w:tcPr>
            <w:tcW w:w="3277" w:type="dxa"/>
          </w:tcPr>
          <w:p w14:paraId="616905DB" w14:textId="77777777" w:rsidR="00744718" w:rsidRDefault="00744718" w:rsidP="00744718">
            <w:pPr>
              <w:pStyle w:val="NormalIndent"/>
              <w:ind w:left="0"/>
              <w:rPr>
                <w:rFonts w:ascii="Times New Roman" w:hAnsi="Times New Roman"/>
                <w:b/>
              </w:rPr>
            </w:pPr>
            <w:r>
              <w:rPr>
                <w:rFonts w:ascii="Times New Roman" w:hAnsi="Times New Roman"/>
                <w:b/>
              </w:rPr>
              <w:t>DESCRIPTION</w:t>
            </w:r>
          </w:p>
        </w:tc>
      </w:tr>
      <w:tr w:rsidR="00744718" w14:paraId="1CD0A725" w14:textId="77777777" w:rsidTr="00744718">
        <w:trPr>
          <w:cantSplit/>
        </w:trPr>
        <w:tc>
          <w:tcPr>
            <w:tcW w:w="1766" w:type="dxa"/>
          </w:tcPr>
          <w:p w14:paraId="052EF935" w14:textId="77777777" w:rsidR="00744718" w:rsidRDefault="00744718" w:rsidP="00744718">
            <w:pPr>
              <w:pStyle w:val="NormalIndent"/>
              <w:ind w:left="0"/>
              <w:jc w:val="center"/>
              <w:rPr>
                <w:rFonts w:ascii="Times New Roman" w:hAnsi="Times New Roman"/>
              </w:rPr>
            </w:pPr>
            <w:r>
              <w:rPr>
                <w:rFonts w:ascii="Times New Roman" w:hAnsi="Times New Roman"/>
              </w:rPr>
              <w:t>CONFIG1[0]</w:t>
            </w:r>
          </w:p>
        </w:tc>
        <w:tc>
          <w:tcPr>
            <w:tcW w:w="1285" w:type="dxa"/>
          </w:tcPr>
          <w:p w14:paraId="761B2078" w14:textId="77777777" w:rsidR="00744718" w:rsidRDefault="00744718" w:rsidP="00744718">
            <w:pPr>
              <w:pStyle w:val="NormalIndent"/>
              <w:ind w:left="0"/>
              <w:jc w:val="center"/>
              <w:rPr>
                <w:rFonts w:ascii="Times New Roman" w:hAnsi="Times New Roman"/>
              </w:rPr>
            </w:pPr>
            <w:r>
              <w:rPr>
                <w:rFonts w:ascii="Times New Roman" w:hAnsi="Times New Roman"/>
              </w:rPr>
              <w:t>DAC_SOFT_RESET</w:t>
            </w:r>
          </w:p>
        </w:tc>
        <w:tc>
          <w:tcPr>
            <w:tcW w:w="1147" w:type="dxa"/>
          </w:tcPr>
          <w:p w14:paraId="09B9A0F8" w14:textId="77777777" w:rsidR="00744718" w:rsidRDefault="00744718" w:rsidP="00744718">
            <w:pPr>
              <w:pStyle w:val="NormalIndent"/>
              <w:ind w:left="0"/>
              <w:jc w:val="center"/>
              <w:rPr>
                <w:rFonts w:ascii="Times New Roman" w:hAnsi="Times New Roman"/>
              </w:rPr>
            </w:pPr>
          </w:p>
          <w:p w14:paraId="316109DC" w14:textId="77777777" w:rsidR="00744718" w:rsidRDefault="00744718" w:rsidP="00744718">
            <w:pPr>
              <w:pStyle w:val="NormalIndent"/>
              <w:ind w:left="0"/>
              <w:jc w:val="center"/>
              <w:rPr>
                <w:rFonts w:ascii="Times New Roman" w:hAnsi="Times New Roman"/>
              </w:rPr>
            </w:pPr>
          </w:p>
          <w:p w14:paraId="72C40680" w14:textId="77777777" w:rsidR="00744718" w:rsidRDefault="00744718" w:rsidP="00744718">
            <w:pPr>
              <w:pStyle w:val="NormalIndent"/>
              <w:ind w:left="0"/>
              <w:jc w:val="center"/>
              <w:rPr>
                <w:rFonts w:ascii="Times New Roman" w:hAnsi="Times New Roman"/>
              </w:rPr>
            </w:pPr>
            <w:r>
              <w:rPr>
                <w:rFonts w:ascii="Times New Roman" w:hAnsi="Times New Roman"/>
              </w:rPr>
              <w:t>0</w:t>
            </w:r>
          </w:p>
          <w:p w14:paraId="653A4493" w14:textId="77777777" w:rsidR="00744718" w:rsidRDefault="00744718" w:rsidP="00744718">
            <w:pPr>
              <w:pStyle w:val="NormalIndent"/>
              <w:spacing w:before="0"/>
              <w:ind w:left="0"/>
              <w:jc w:val="center"/>
              <w:rPr>
                <w:rFonts w:ascii="Times New Roman" w:hAnsi="Times New Roman"/>
              </w:rPr>
            </w:pPr>
          </w:p>
          <w:p w14:paraId="0765A0C9" w14:textId="77777777" w:rsidR="00744718" w:rsidRDefault="00744718" w:rsidP="00744718">
            <w:pPr>
              <w:pStyle w:val="NormalIndent"/>
              <w:spacing w:before="0"/>
              <w:ind w:left="0"/>
              <w:jc w:val="center"/>
              <w:rPr>
                <w:rFonts w:ascii="Times New Roman" w:hAnsi="Times New Roman"/>
              </w:rPr>
            </w:pPr>
            <w:r>
              <w:rPr>
                <w:rFonts w:ascii="Times New Roman" w:hAnsi="Times New Roman"/>
              </w:rPr>
              <w:t>1</w:t>
            </w:r>
          </w:p>
        </w:tc>
        <w:tc>
          <w:tcPr>
            <w:tcW w:w="3277" w:type="dxa"/>
          </w:tcPr>
          <w:p w14:paraId="60D5E947" w14:textId="493622A6" w:rsidR="00744718" w:rsidRDefault="00744718" w:rsidP="00744718">
            <w:pPr>
              <w:pStyle w:val="NormalIndent"/>
              <w:ind w:left="0"/>
              <w:rPr>
                <w:rFonts w:ascii="Times New Roman" w:hAnsi="Times New Roman"/>
              </w:rPr>
            </w:pPr>
            <w:r>
              <w:rPr>
                <w:rFonts w:ascii="Times New Roman" w:hAnsi="Times New Roman"/>
              </w:rPr>
              <w:t xml:space="preserve">DAC and </w:t>
            </w:r>
            <w:r w:rsidR="00CB1A7E">
              <w:rPr>
                <w:rFonts w:ascii="Times New Roman" w:hAnsi="Times New Roman"/>
              </w:rPr>
              <w:t>GPLGPU</w:t>
            </w:r>
            <w:r>
              <w:rPr>
                <w:rFonts w:ascii="Times New Roman" w:hAnsi="Times New Roman"/>
              </w:rPr>
              <w:t xml:space="preserve"> Software reset bit.</w:t>
            </w:r>
          </w:p>
          <w:p w14:paraId="096333B8" w14:textId="62E676A3" w:rsidR="00744718" w:rsidRDefault="00744718" w:rsidP="00744718">
            <w:pPr>
              <w:pStyle w:val="NormalIndent"/>
              <w:ind w:left="0"/>
              <w:rPr>
                <w:rFonts w:ascii="Times New Roman" w:hAnsi="Times New Roman"/>
              </w:rPr>
            </w:pPr>
            <w:r>
              <w:rPr>
                <w:rFonts w:ascii="Times New Roman" w:hAnsi="Times New Roman"/>
              </w:rPr>
              <w:t xml:space="preserve">Default, No software reset to the DAC and </w:t>
            </w:r>
            <w:r w:rsidR="00CB1A7E">
              <w:rPr>
                <w:rFonts w:ascii="Times New Roman" w:hAnsi="Times New Roman"/>
              </w:rPr>
              <w:t>GPLGPU</w:t>
            </w:r>
            <w:r>
              <w:rPr>
                <w:rFonts w:ascii="Times New Roman" w:hAnsi="Times New Roman"/>
              </w:rPr>
              <w:t>.</w:t>
            </w:r>
          </w:p>
          <w:p w14:paraId="3DC3D50A" w14:textId="57DAE8BF" w:rsidR="00744718" w:rsidRDefault="00744718" w:rsidP="00CB1A7E">
            <w:pPr>
              <w:pStyle w:val="NormalIndent"/>
              <w:spacing w:before="0"/>
              <w:ind w:left="0"/>
              <w:rPr>
                <w:rFonts w:ascii="Times New Roman" w:hAnsi="Times New Roman"/>
              </w:rPr>
            </w:pPr>
            <w:r>
              <w:rPr>
                <w:rFonts w:ascii="Times New Roman" w:hAnsi="Times New Roman"/>
              </w:rPr>
              <w:t xml:space="preserve">Software reset the DAC and </w:t>
            </w:r>
            <w:r w:rsidR="00CB1A7E">
              <w:rPr>
                <w:rFonts w:ascii="Times New Roman" w:hAnsi="Times New Roman"/>
              </w:rPr>
              <w:t>GPLGPU</w:t>
            </w:r>
            <w:r>
              <w:rPr>
                <w:rFonts w:ascii="Times New Roman" w:hAnsi="Times New Roman"/>
              </w:rPr>
              <w:t>.</w:t>
            </w:r>
          </w:p>
        </w:tc>
      </w:tr>
      <w:tr w:rsidR="00744718" w14:paraId="4EB4555A" w14:textId="77777777" w:rsidTr="00744718">
        <w:trPr>
          <w:cantSplit/>
        </w:trPr>
        <w:tc>
          <w:tcPr>
            <w:tcW w:w="1766" w:type="dxa"/>
          </w:tcPr>
          <w:p w14:paraId="0BA8E700" w14:textId="77777777" w:rsidR="00744718" w:rsidRDefault="00744718" w:rsidP="00744718">
            <w:pPr>
              <w:pStyle w:val="NormalIndent"/>
              <w:ind w:left="0"/>
              <w:jc w:val="center"/>
              <w:rPr>
                <w:rFonts w:ascii="Times New Roman" w:hAnsi="Times New Roman"/>
              </w:rPr>
            </w:pPr>
            <w:r>
              <w:rPr>
                <w:rFonts w:ascii="Times New Roman" w:hAnsi="Times New Roman"/>
              </w:rPr>
              <w:t>CONFIG1[1]</w:t>
            </w:r>
          </w:p>
        </w:tc>
        <w:tc>
          <w:tcPr>
            <w:tcW w:w="1285" w:type="dxa"/>
          </w:tcPr>
          <w:p w14:paraId="69B29316" w14:textId="77777777" w:rsidR="00744718" w:rsidRDefault="00744718" w:rsidP="00744718">
            <w:pPr>
              <w:pStyle w:val="NormalIndent"/>
              <w:ind w:left="0"/>
              <w:jc w:val="center"/>
              <w:rPr>
                <w:rFonts w:ascii="Times New Roman" w:hAnsi="Times New Roman"/>
              </w:rPr>
            </w:pPr>
            <w:r>
              <w:rPr>
                <w:rFonts w:ascii="Times New Roman" w:hAnsi="Times New Roman"/>
              </w:rPr>
              <w:t>SFT_RST</w:t>
            </w:r>
          </w:p>
        </w:tc>
        <w:tc>
          <w:tcPr>
            <w:tcW w:w="1147" w:type="dxa"/>
          </w:tcPr>
          <w:p w14:paraId="02C193A7" w14:textId="77777777" w:rsidR="00744718" w:rsidRDefault="00744718" w:rsidP="00744718">
            <w:pPr>
              <w:pStyle w:val="NormalIndent"/>
              <w:ind w:left="0"/>
              <w:jc w:val="center"/>
              <w:rPr>
                <w:rFonts w:ascii="Times New Roman" w:hAnsi="Times New Roman"/>
              </w:rPr>
            </w:pPr>
          </w:p>
          <w:p w14:paraId="574A2D48" w14:textId="77777777" w:rsidR="00744718" w:rsidRDefault="00744718" w:rsidP="00744718">
            <w:pPr>
              <w:pStyle w:val="NormalIndent"/>
              <w:ind w:left="0"/>
              <w:jc w:val="center"/>
              <w:rPr>
                <w:rFonts w:ascii="Times New Roman" w:hAnsi="Times New Roman"/>
              </w:rPr>
            </w:pPr>
            <w:r>
              <w:rPr>
                <w:rFonts w:ascii="Times New Roman" w:hAnsi="Times New Roman"/>
              </w:rPr>
              <w:t>0</w:t>
            </w:r>
          </w:p>
          <w:p w14:paraId="53B8052A" w14:textId="77777777" w:rsidR="00744718" w:rsidRDefault="00744718" w:rsidP="00744718">
            <w:pPr>
              <w:pStyle w:val="NormalIndent"/>
              <w:spacing w:before="0"/>
              <w:ind w:left="0"/>
              <w:jc w:val="center"/>
              <w:rPr>
                <w:rFonts w:ascii="Times New Roman" w:hAnsi="Times New Roman"/>
              </w:rPr>
            </w:pPr>
            <w:r>
              <w:rPr>
                <w:rFonts w:ascii="Times New Roman" w:hAnsi="Times New Roman"/>
              </w:rPr>
              <w:t>1</w:t>
            </w:r>
          </w:p>
        </w:tc>
        <w:tc>
          <w:tcPr>
            <w:tcW w:w="3277" w:type="dxa"/>
          </w:tcPr>
          <w:p w14:paraId="55AAFD37" w14:textId="77777777" w:rsidR="00744718" w:rsidRDefault="00744718" w:rsidP="00744718">
            <w:pPr>
              <w:pStyle w:val="NormalIndent"/>
              <w:ind w:left="0"/>
              <w:rPr>
                <w:rFonts w:ascii="Times New Roman" w:hAnsi="Times New Roman"/>
              </w:rPr>
            </w:pPr>
            <w:r>
              <w:rPr>
                <w:rFonts w:ascii="Times New Roman" w:hAnsi="Times New Roman"/>
              </w:rPr>
              <w:t>Software reset bit.</w:t>
            </w:r>
          </w:p>
          <w:p w14:paraId="1BC10278" w14:textId="77777777" w:rsidR="00744718" w:rsidRDefault="00744718" w:rsidP="00744718">
            <w:pPr>
              <w:pStyle w:val="NormalIndent"/>
              <w:ind w:left="0"/>
              <w:rPr>
                <w:rFonts w:ascii="Times New Roman" w:hAnsi="Times New Roman"/>
              </w:rPr>
            </w:pPr>
            <w:r>
              <w:rPr>
                <w:rFonts w:ascii="Times New Roman" w:hAnsi="Times New Roman"/>
              </w:rPr>
              <w:t>No software reset generated. (default)</w:t>
            </w:r>
          </w:p>
          <w:p w14:paraId="5688871D" w14:textId="77777777" w:rsidR="00744718" w:rsidRDefault="00744718" w:rsidP="00744718">
            <w:pPr>
              <w:pStyle w:val="NormalIndent"/>
              <w:spacing w:before="0"/>
              <w:ind w:left="0"/>
              <w:rPr>
                <w:rFonts w:ascii="Times New Roman" w:hAnsi="Times New Roman"/>
              </w:rPr>
            </w:pPr>
            <w:r>
              <w:rPr>
                <w:rFonts w:ascii="Times New Roman" w:hAnsi="Times New Roman"/>
              </w:rPr>
              <w:t>Software reset generated.</w:t>
            </w:r>
          </w:p>
        </w:tc>
      </w:tr>
      <w:tr w:rsidR="00744718" w14:paraId="1CA552D5" w14:textId="77777777" w:rsidTr="00744718">
        <w:trPr>
          <w:cantSplit/>
        </w:trPr>
        <w:tc>
          <w:tcPr>
            <w:tcW w:w="1766" w:type="dxa"/>
          </w:tcPr>
          <w:p w14:paraId="773B3429" w14:textId="04CD9EB3" w:rsidR="00744718" w:rsidRDefault="00CB1A7E" w:rsidP="00744718">
            <w:pPr>
              <w:pStyle w:val="NormalIndent"/>
              <w:ind w:left="0"/>
              <w:jc w:val="center"/>
              <w:rPr>
                <w:rFonts w:ascii="Times New Roman" w:hAnsi="Times New Roman"/>
              </w:rPr>
            </w:pPr>
            <w:r>
              <w:rPr>
                <w:rFonts w:ascii="Times New Roman" w:hAnsi="Times New Roman"/>
              </w:rPr>
              <w:t>CONFIG1[7</w:t>
            </w:r>
            <w:r w:rsidR="00744718">
              <w:rPr>
                <w:rFonts w:ascii="Times New Roman" w:hAnsi="Times New Roman"/>
              </w:rPr>
              <w:t>:2]</w:t>
            </w:r>
          </w:p>
        </w:tc>
        <w:tc>
          <w:tcPr>
            <w:tcW w:w="1285" w:type="dxa"/>
          </w:tcPr>
          <w:p w14:paraId="354CFA43" w14:textId="77777777" w:rsidR="00744718" w:rsidRDefault="00744718" w:rsidP="00744718">
            <w:pPr>
              <w:pStyle w:val="NormalIndent"/>
              <w:ind w:left="0"/>
              <w:jc w:val="center"/>
              <w:rPr>
                <w:rFonts w:ascii="Times New Roman" w:hAnsi="Times New Roman"/>
              </w:rPr>
            </w:pPr>
            <w:r>
              <w:rPr>
                <w:rFonts w:ascii="Times New Roman" w:hAnsi="Times New Roman"/>
              </w:rPr>
              <w:t>Reserved</w:t>
            </w:r>
          </w:p>
        </w:tc>
        <w:tc>
          <w:tcPr>
            <w:tcW w:w="1147" w:type="dxa"/>
          </w:tcPr>
          <w:p w14:paraId="6529AF6F" w14:textId="5F4DDFEA" w:rsidR="00744718" w:rsidRDefault="00CB1A7E" w:rsidP="00744718">
            <w:pPr>
              <w:pStyle w:val="NormalIndent"/>
              <w:ind w:left="0"/>
              <w:jc w:val="center"/>
              <w:rPr>
                <w:rFonts w:ascii="Times New Roman" w:hAnsi="Times New Roman"/>
              </w:rPr>
            </w:pPr>
            <w:r>
              <w:rPr>
                <w:rFonts w:ascii="Times New Roman" w:hAnsi="Times New Roman"/>
              </w:rPr>
              <w:t>0x0</w:t>
            </w:r>
          </w:p>
        </w:tc>
        <w:tc>
          <w:tcPr>
            <w:tcW w:w="3277" w:type="dxa"/>
          </w:tcPr>
          <w:p w14:paraId="0B3C2007" w14:textId="77777777" w:rsidR="00744718" w:rsidRDefault="00744718" w:rsidP="00744718">
            <w:pPr>
              <w:pStyle w:val="NormalIndent"/>
              <w:ind w:left="0"/>
              <w:rPr>
                <w:rFonts w:ascii="Times New Roman" w:hAnsi="Times New Roman"/>
              </w:rPr>
            </w:pPr>
            <w:r>
              <w:rPr>
                <w:rFonts w:ascii="Times New Roman" w:hAnsi="Times New Roman"/>
              </w:rPr>
              <w:t>Reserved</w:t>
            </w:r>
          </w:p>
        </w:tc>
      </w:tr>
      <w:tr w:rsidR="00744718" w14:paraId="76B084CC" w14:textId="77777777" w:rsidTr="00744718">
        <w:trPr>
          <w:cantSplit/>
        </w:trPr>
        <w:tc>
          <w:tcPr>
            <w:tcW w:w="1766" w:type="dxa"/>
          </w:tcPr>
          <w:p w14:paraId="3E6B6D83" w14:textId="77777777" w:rsidR="00744718" w:rsidRDefault="00744718" w:rsidP="00744718">
            <w:pPr>
              <w:pStyle w:val="NormalIndent"/>
              <w:ind w:left="0"/>
              <w:rPr>
                <w:rFonts w:ascii="Times New Roman" w:hAnsi="Times New Roman"/>
              </w:rPr>
            </w:pPr>
            <w:r>
              <w:rPr>
                <w:rFonts w:ascii="Times New Roman" w:hAnsi="Times New Roman"/>
              </w:rPr>
              <w:t>CONFIG1[20:8]</w:t>
            </w:r>
          </w:p>
          <w:p w14:paraId="3A5510C2" w14:textId="77777777" w:rsidR="00744718" w:rsidRDefault="00744718" w:rsidP="00744718">
            <w:pPr>
              <w:pStyle w:val="NormalIndent"/>
              <w:ind w:left="0"/>
              <w:rPr>
                <w:rFonts w:ascii="Times New Roman" w:hAnsi="Times New Roman"/>
              </w:rPr>
            </w:pPr>
          </w:p>
          <w:p w14:paraId="6C70B7F8" w14:textId="77777777" w:rsidR="00744718" w:rsidRDefault="00744718" w:rsidP="00744718">
            <w:pPr>
              <w:pStyle w:val="NormalIndent"/>
              <w:ind w:left="0"/>
              <w:rPr>
                <w:rFonts w:ascii="Times New Roman" w:hAnsi="Times New Roman"/>
              </w:rPr>
            </w:pPr>
          </w:p>
          <w:p w14:paraId="3B4E8899" w14:textId="77777777" w:rsidR="00744718" w:rsidRDefault="00744718" w:rsidP="00744718">
            <w:pPr>
              <w:pStyle w:val="NormalIndent"/>
              <w:spacing w:before="0"/>
              <w:ind w:left="0"/>
              <w:rPr>
                <w:rFonts w:ascii="Times New Roman" w:hAnsi="Times New Roman"/>
              </w:rPr>
            </w:pPr>
            <w:r>
              <w:rPr>
                <w:rFonts w:ascii="Times New Roman" w:hAnsi="Times New Roman"/>
              </w:rPr>
              <w:t>CONFIG1[8]</w:t>
            </w:r>
          </w:p>
          <w:p w14:paraId="4EDB37D0" w14:textId="77777777" w:rsidR="00744718" w:rsidRDefault="00744718" w:rsidP="00744718">
            <w:pPr>
              <w:pStyle w:val="NormalIndent"/>
              <w:ind w:left="0"/>
              <w:rPr>
                <w:rFonts w:ascii="Times New Roman" w:hAnsi="Times New Roman"/>
              </w:rPr>
            </w:pPr>
            <w:r>
              <w:rPr>
                <w:rFonts w:ascii="Times New Roman" w:hAnsi="Times New Roman"/>
              </w:rPr>
              <w:t>CONFIG1[9]</w:t>
            </w:r>
          </w:p>
          <w:p w14:paraId="4AF9056C" w14:textId="77777777" w:rsidR="00744718" w:rsidRDefault="00744718" w:rsidP="00744718">
            <w:pPr>
              <w:pStyle w:val="NormalIndent"/>
              <w:ind w:left="0"/>
              <w:rPr>
                <w:rFonts w:ascii="Times New Roman" w:hAnsi="Times New Roman"/>
              </w:rPr>
            </w:pPr>
            <w:r>
              <w:rPr>
                <w:rFonts w:ascii="Times New Roman" w:hAnsi="Times New Roman"/>
              </w:rPr>
              <w:t>CONFIG1[10]</w:t>
            </w:r>
          </w:p>
          <w:p w14:paraId="4E51D86D" w14:textId="77777777" w:rsidR="00744718" w:rsidRDefault="00744718" w:rsidP="00744718">
            <w:pPr>
              <w:pStyle w:val="NormalIndent"/>
              <w:ind w:left="0"/>
              <w:rPr>
                <w:rFonts w:ascii="Times New Roman" w:hAnsi="Times New Roman"/>
              </w:rPr>
            </w:pPr>
            <w:r>
              <w:rPr>
                <w:rFonts w:ascii="Times New Roman" w:hAnsi="Times New Roman"/>
              </w:rPr>
              <w:t>CONFIG1[11]</w:t>
            </w:r>
          </w:p>
          <w:p w14:paraId="34E89F6C" w14:textId="77777777" w:rsidR="00744718" w:rsidRDefault="00744718" w:rsidP="00744718">
            <w:pPr>
              <w:pStyle w:val="NormalIndent"/>
              <w:ind w:left="0"/>
              <w:rPr>
                <w:rFonts w:ascii="Times New Roman" w:hAnsi="Times New Roman"/>
              </w:rPr>
            </w:pPr>
            <w:r>
              <w:rPr>
                <w:rFonts w:ascii="Times New Roman" w:hAnsi="Times New Roman"/>
              </w:rPr>
              <w:t>CONFIG1[12]</w:t>
            </w:r>
          </w:p>
          <w:p w14:paraId="5B38B332" w14:textId="77777777" w:rsidR="00744718" w:rsidRDefault="00744718" w:rsidP="00744718">
            <w:pPr>
              <w:pStyle w:val="NormalIndent"/>
              <w:ind w:left="0"/>
              <w:rPr>
                <w:rFonts w:ascii="Times New Roman" w:hAnsi="Times New Roman"/>
              </w:rPr>
            </w:pPr>
            <w:r>
              <w:rPr>
                <w:rFonts w:ascii="Times New Roman" w:hAnsi="Times New Roman"/>
              </w:rPr>
              <w:t>CONFIG1[13]</w:t>
            </w:r>
          </w:p>
          <w:p w14:paraId="293F7183" w14:textId="77777777" w:rsidR="00744718" w:rsidRDefault="00744718" w:rsidP="00744718">
            <w:pPr>
              <w:pStyle w:val="NormalIndent"/>
              <w:ind w:left="0"/>
              <w:rPr>
                <w:rFonts w:ascii="Times New Roman" w:hAnsi="Times New Roman"/>
              </w:rPr>
            </w:pPr>
            <w:r>
              <w:rPr>
                <w:rFonts w:ascii="Times New Roman" w:hAnsi="Times New Roman"/>
              </w:rPr>
              <w:t>CONFIG1[15:14]</w:t>
            </w:r>
          </w:p>
          <w:p w14:paraId="01F27B19" w14:textId="77777777" w:rsidR="00744718" w:rsidRDefault="00744718" w:rsidP="00744718">
            <w:pPr>
              <w:pStyle w:val="NormalIndent"/>
              <w:ind w:left="0"/>
              <w:rPr>
                <w:rFonts w:ascii="Times New Roman" w:hAnsi="Times New Roman"/>
              </w:rPr>
            </w:pPr>
            <w:r>
              <w:rPr>
                <w:rFonts w:ascii="Times New Roman" w:hAnsi="Times New Roman"/>
              </w:rPr>
              <w:t>CONFIG1[16]</w:t>
            </w:r>
          </w:p>
          <w:p w14:paraId="4E690CA7" w14:textId="77777777" w:rsidR="00744718" w:rsidRDefault="00744718" w:rsidP="00744718">
            <w:pPr>
              <w:pStyle w:val="NormalIndent"/>
              <w:ind w:left="0"/>
              <w:rPr>
                <w:rFonts w:ascii="Times New Roman" w:hAnsi="Times New Roman"/>
              </w:rPr>
            </w:pPr>
            <w:r>
              <w:rPr>
                <w:rFonts w:ascii="Times New Roman" w:hAnsi="Times New Roman"/>
              </w:rPr>
              <w:t>CONFIG1[17]</w:t>
            </w:r>
          </w:p>
          <w:p w14:paraId="2F1740B5" w14:textId="77777777" w:rsidR="00744718" w:rsidRDefault="00744718" w:rsidP="00744718">
            <w:pPr>
              <w:pStyle w:val="NormalIndent"/>
              <w:ind w:left="0"/>
              <w:rPr>
                <w:rFonts w:ascii="Times New Roman" w:hAnsi="Times New Roman"/>
              </w:rPr>
            </w:pPr>
            <w:r>
              <w:rPr>
                <w:rFonts w:ascii="Times New Roman" w:hAnsi="Times New Roman"/>
              </w:rPr>
              <w:t>CONFIG1[19:18]</w:t>
            </w:r>
          </w:p>
          <w:p w14:paraId="2A1A28A9" w14:textId="77777777" w:rsidR="00744718" w:rsidRDefault="00744718" w:rsidP="00744718">
            <w:pPr>
              <w:pStyle w:val="NormalIndent"/>
              <w:ind w:left="0"/>
              <w:rPr>
                <w:rFonts w:ascii="Times New Roman" w:hAnsi="Times New Roman"/>
              </w:rPr>
            </w:pPr>
            <w:r>
              <w:rPr>
                <w:rFonts w:ascii="Times New Roman" w:hAnsi="Times New Roman"/>
              </w:rPr>
              <w:t>CONFIG1[20]</w:t>
            </w:r>
          </w:p>
          <w:p w14:paraId="4896AB1E" w14:textId="77777777" w:rsidR="00744718" w:rsidRDefault="00744718" w:rsidP="00744718">
            <w:pPr>
              <w:pStyle w:val="NormalIndent"/>
              <w:ind w:left="0"/>
              <w:rPr>
                <w:rFonts w:ascii="Times New Roman" w:hAnsi="Times New Roman"/>
              </w:rPr>
            </w:pPr>
          </w:p>
        </w:tc>
        <w:tc>
          <w:tcPr>
            <w:tcW w:w="1285" w:type="dxa"/>
          </w:tcPr>
          <w:p w14:paraId="572F81ED" w14:textId="77777777" w:rsidR="00744718" w:rsidRDefault="00744718" w:rsidP="00744718">
            <w:pPr>
              <w:pStyle w:val="NormalIndent"/>
              <w:ind w:left="0"/>
              <w:rPr>
                <w:rFonts w:ascii="Times New Roman" w:hAnsi="Times New Roman"/>
              </w:rPr>
            </w:pPr>
            <w:r>
              <w:rPr>
                <w:rFonts w:ascii="Times New Roman" w:hAnsi="Times New Roman"/>
              </w:rPr>
              <w:t>ENABLE</w:t>
            </w:r>
            <w:r>
              <w:rPr>
                <w:rFonts w:ascii="Times New Roman" w:hAnsi="Times New Roman"/>
              </w:rPr>
              <w:br/>
              <w:t>DECODER</w:t>
            </w:r>
            <w:r>
              <w:rPr>
                <w:rFonts w:ascii="Times New Roman" w:hAnsi="Times New Roman"/>
              </w:rPr>
              <w:br/>
            </w:r>
            <w:r>
              <w:rPr>
                <w:rFonts w:ascii="Times New Roman" w:hAnsi="Times New Roman"/>
              </w:rPr>
              <w:br/>
            </w:r>
          </w:p>
          <w:p w14:paraId="54984DBE" w14:textId="77777777" w:rsidR="00744718" w:rsidRDefault="00744718" w:rsidP="00744718">
            <w:pPr>
              <w:pStyle w:val="NormalIndent"/>
              <w:spacing w:before="0"/>
              <w:ind w:left="0"/>
              <w:rPr>
                <w:rFonts w:ascii="Times New Roman" w:hAnsi="Times New Roman"/>
              </w:rPr>
            </w:pPr>
            <w:r>
              <w:rPr>
                <w:rFonts w:ascii="Times New Roman" w:hAnsi="Times New Roman"/>
              </w:rPr>
              <w:t xml:space="preserve">EG </w:t>
            </w:r>
          </w:p>
          <w:p w14:paraId="71EB5A65" w14:textId="77777777" w:rsidR="00744718" w:rsidRDefault="00744718" w:rsidP="00744718">
            <w:pPr>
              <w:pStyle w:val="NormalIndent"/>
              <w:ind w:left="0"/>
              <w:rPr>
                <w:rFonts w:ascii="Times New Roman" w:hAnsi="Times New Roman"/>
              </w:rPr>
            </w:pPr>
            <w:r>
              <w:rPr>
                <w:rFonts w:ascii="Times New Roman" w:hAnsi="Times New Roman"/>
              </w:rPr>
              <w:t>EW</w:t>
            </w:r>
          </w:p>
          <w:p w14:paraId="6CF7D5DE" w14:textId="77777777" w:rsidR="00744718" w:rsidRDefault="00744718" w:rsidP="00744718">
            <w:pPr>
              <w:pStyle w:val="NormalIndent"/>
              <w:ind w:left="0"/>
              <w:rPr>
                <w:rFonts w:ascii="Times New Roman" w:hAnsi="Times New Roman"/>
              </w:rPr>
            </w:pPr>
            <w:r>
              <w:rPr>
                <w:rFonts w:ascii="Times New Roman" w:hAnsi="Times New Roman"/>
              </w:rPr>
              <w:t>ED</w:t>
            </w:r>
          </w:p>
          <w:p w14:paraId="7AD4852E" w14:textId="77777777" w:rsidR="00744718" w:rsidRDefault="00744718" w:rsidP="00744718">
            <w:pPr>
              <w:pStyle w:val="NormalIndent"/>
              <w:ind w:left="0"/>
              <w:rPr>
                <w:rFonts w:ascii="Times New Roman" w:hAnsi="Times New Roman"/>
              </w:rPr>
            </w:pPr>
            <w:r>
              <w:rPr>
                <w:rFonts w:ascii="Times New Roman" w:hAnsi="Times New Roman"/>
              </w:rPr>
              <w:t>Reserved</w:t>
            </w:r>
          </w:p>
          <w:p w14:paraId="46062654" w14:textId="77777777" w:rsidR="00744718" w:rsidRDefault="00744718" w:rsidP="00744718">
            <w:pPr>
              <w:pStyle w:val="NormalIndent"/>
              <w:ind w:left="0"/>
              <w:rPr>
                <w:rFonts w:ascii="Times New Roman" w:hAnsi="Times New Roman"/>
              </w:rPr>
            </w:pPr>
            <w:r>
              <w:rPr>
                <w:rFonts w:ascii="Times New Roman" w:hAnsi="Times New Roman"/>
              </w:rPr>
              <w:t>EI</w:t>
            </w:r>
          </w:p>
          <w:p w14:paraId="74F93EA7" w14:textId="77777777" w:rsidR="00744718" w:rsidRDefault="00744718" w:rsidP="00744718">
            <w:pPr>
              <w:pStyle w:val="NormalIndent"/>
              <w:ind w:left="0"/>
              <w:rPr>
                <w:rFonts w:ascii="Times New Roman" w:hAnsi="Times New Roman"/>
              </w:rPr>
            </w:pPr>
            <w:r>
              <w:rPr>
                <w:rFonts w:ascii="Times New Roman" w:hAnsi="Times New Roman"/>
              </w:rPr>
              <w:t xml:space="preserve">EE </w:t>
            </w:r>
          </w:p>
          <w:p w14:paraId="18E57A37" w14:textId="77777777" w:rsidR="00744718" w:rsidRDefault="00744718" w:rsidP="00744718">
            <w:pPr>
              <w:pStyle w:val="NormalIndent"/>
              <w:ind w:left="0"/>
              <w:rPr>
                <w:rFonts w:ascii="Times New Roman" w:hAnsi="Times New Roman"/>
              </w:rPr>
            </w:pPr>
            <w:r>
              <w:rPr>
                <w:rFonts w:ascii="Times New Roman" w:hAnsi="Times New Roman"/>
              </w:rPr>
              <w:t>Reserved</w:t>
            </w:r>
          </w:p>
          <w:p w14:paraId="368E5909" w14:textId="77777777" w:rsidR="00744718" w:rsidRDefault="00744718" w:rsidP="00744718">
            <w:pPr>
              <w:pStyle w:val="NormalIndent"/>
              <w:ind w:left="0"/>
              <w:rPr>
                <w:rFonts w:ascii="Times New Roman" w:hAnsi="Times New Roman"/>
              </w:rPr>
            </w:pPr>
            <w:r>
              <w:rPr>
                <w:rFonts w:ascii="Times New Roman" w:hAnsi="Times New Roman"/>
              </w:rPr>
              <w:t xml:space="preserve">EW0 </w:t>
            </w:r>
          </w:p>
          <w:p w14:paraId="0DFA8BEF" w14:textId="77777777" w:rsidR="00744718" w:rsidRDefault="00744718" w:rsidP="00744718">
            <w:pPr>
              <w:pStyle w:val="NormalIndent"/>
              <w:ind w:left="0"/>
              <w:rPr>
                <w:rFonts w:ascii="Times New Roman" w:hAnsi="Times New Roman"/>
              </w:rPr>
            </w:pPr>
            <w:r>
              <w:rPr>
                <w:rFonts w:ascii="Times New Roman" w:hAnsi="Times New Roman"/>
              </w:rPr>
              <w:t xml:space="preserve">EW1 </w:t>
            </w:r>
          </w:p>
          <w:p w14:paraId="5FD7053F" w14:textId="77777777" w:rsidR="00744718" w:rsidRDefault="00744718" w:rsidP="00744718">
            <w:pPr>
              <w:pStyle w:val="NormalIndent"/>
              <w:ind w:left="0"/>
              <w:rPr>
                <w:rFonts w:ascii="Times New Roman" w:hAnsi="Times New Roman"/>
              </w:rPr>
            </w:pPr>
            <w:r>
              <w:rPr>
                <w:rFonts w:ascii="Times New Roman" w:hAnsi="Times New Roman"/>
              </w:rPr>
              <w:t>Reserved</w:t>
            </w:r>
          </w:p>
          <w:p w14:paraId="56F12F48" w14:textId="77777777" w:rsidR="00744718" w:rsidRDefault="00744718" w:rsidP="00744718">
            <w:pPr>
              <w:pStyle w:val="NormalIndent"/>
              <w:ind w:left="0"/>
              <w:rPr>
                <w:rFonts w:ascii="Times New Roman" w:hAnsi="Times New Roman"/>
              </w:rPr>
            </w:pPr>
            <w:r>
              <w:rPr>
                <w:rFonts w:ascii="Times New Roman" w:hAnsi="Times New Roman"/>
              </w:rPr>
              <w:t xml:space="preserve">EXA </w:t>
            </w:r>
          </w:p>
          <w:p w14:paraId="7DAFBE7C" w14:textId="77777777" w:rsidR="00744718" w:rsidRDefault="00744718" w:rsidP="00744718">
            <w:pPr>
              <w:pStyle w:val="NormalIndent"/>
              <w:ind w:left="0"/>
              <w:rPr>
                <w:rFonts w:ascii="Times New Roman" w:hAnsi="Times New Roman"/>
              </w:rPr>
            </w:pPr>
          </w:p>
        </w:tc>
        <w:tc>
          <w:tcPr>
            <w:tcW w:w="1147" w:type="dxa"/>
          </w:tcPr>
          <w:p w14:paraId="5A2B9960" w14:textId="77777777" w:rsidR="00744718" w:rsidRDefault="00744718" w:rsidP="00744718">
            <w:pPr>
              <w:pStyle w:val="NormalIndent"/>
              <w:ind w:left="0"/>
              <w:jc w:val="center"/>
              <w:rPr>
                <w:rFonts w:ascii="Times New Roman" w:hAnsi="Times New Roman"/>
              </w:rPr>
            </w:pPr>
            <w:r>
              <w:rPr>
                <w:rFonts w:ascii="Times New Roman" w:hAnsi="Times New Roman"/>
              </w:rPr>
              <w:t>0</w:t>
            </w:r>
          </w:p>
          <w:p w14:paraId="55A7DB4E" w14:textId="77777777" w:rsidR="00744718" w:rsidRDefault="00744718" w:rsidP="00744718">
            <w:pPr>
              <w:pStyle w:val="NormalIndent"/>
              <w:spacing w:before="0"/>
              <w:ind w:left="0"/>
              <w:jc w:val="center"/>
              <w:rPr>
                <w:rFonts w:ascii="Times New Roman" w:hAnsi="Times New Roman"/>
              </w:rPr>
            </w:pPr>
            <w:r>
              <w:rPr>
                <w:rFonts w:ascii="Times New Roman" w:hAnsi="Times New Roman"/>
              </w:rPr>
              <w:t>1</w:t>
            </w:r>
          </w:p>
          <w:p w14:paraId="23951A9A" w14:textId="77777777" w:rsidR="00744718" w:rsidRDefault="00744718" w:rsidP="00744718">
            <w:pPr>
              <w:pStyle w:val="NormalIndent"/>
              <w:ind w:left="0"/>
              <w:jc w:val="center"/>
              <w:rPr>
                <w:rFonts w:ascii="Times New Roman" w:hAnsi="Times New Roman"/>
              </w:rPr>
            </w:pPr>
            <w:r>
              <w:rPr>
                <w:rFonts w:ascii="Times New Roman" w:hAnsi="Times New Roman"/>
              </w:rPr>
              <w:t>(Defaults)</w:t>
            </w:r>
          </w:p>
          <w:p w14:paraId="2A2A4290" w14:textId="77777777" w:rsidR="00744718" w:rsidRDefault="00744718" w:rsidP="00744718">
            <w:pPr>
              <w:pStyle w:val="NormalIndent"/>
              <w:ind w:left="0"/>
              <w:jc w:val="center"/>
              <w:rPr>
                <w:rFonts w:ascii="Times New Roman" w:hAnsi="Times New Roman"/>
              </w:rPr>
            </w:pPr>
            <w:r>
              <w:rPr>
                <w:rFonts w:ascii="Times New Roman" w:hAnsi="Times New Roman"/>
              </w:rPr>
              <w:t>0</w:t>
            </w:r>
          </w:p>
          <w:p w14:paraId="32486621" w14:textId="77777777" w:rsidR="00744718" w:rsidRDefault="00744718" w:rsidP="00744718">
            <w:pPr>
              <w:pStyle w:val="NormalIndent"/>
              <w:ind w:left="0"/>
              <w:jc w:val="center"/>
              <w:rPr>
                <w:rFonts w:ascii="Times New Roman" w:hAnsi="Times New Roman"/>
              </w:rPr>
            </w:pPr>
            <w:r>
              <w:rPr>
                <w:rFonts w:ascii="Times New Roman" w:hAnsi="Times New Roman"/>
              </w:rPr>
              <w:t>0</w:t>
            </w:r>
          </w:p>
          <w:p w14:paraId="1E82D555" w14:textId="77777777" w:rsidR="00744718" w:rsidRDefault="00744718" w:rsidP="00744718">
            <w:pPr>
              <w:pStyle w:val="NormalIndent"/>
              <w:ind w:left="0"/>
              <w:jc w:val="center"/>
              <w:rPr>
                <w:rFonts w:ascii="Times New Roman" w:hAnsi="Times New Roman"/>
              </w:rPr>
            </w:pPr>
            <w:r>
              <w:rPr>
                <w:rFonts w:ascii="Times New Roman" w:hAnsi="Times New Roman"/>
              </w:rPr>
              <w:t>0</w:t>
            </w:r>
          </w:p>
          <w:p w14:paraId="1C3EF373" w14:textId="77777777" w:rsidR="00744718" w:rsidRDefault="00744718" w:rsidP="00744718">
            <w:pPr>
              <w:pStyle w:val="NormalIndent"/>
              <w:ind w:left="0"/>
              <w:jc w:val="center"/>
              <w:rPr>
                <w:rFonts w:ascii="Times New Roman" w:hAnsi="Times New Roman"/>
              </w:rPr>
            </w:pPr>
            <w:r>
              <w:rPr>
                <w:rFonts w:ascii="Times New Roman" w:hAnsi="Times New Roman"/>
              </w:rPr>
              <w:t>0</w:t>
            </w:r>
          </w:p>
          <w:p w14:paraId="360E46E3" w14:textId="77777777" w:rsidR="00744718" w:rsidRDefault="00744718" w:rsidP="00744718">
            <w:pPr>
              <w:pStyle w:val="NormalIndent"/>
              <w:ind w:left="0"/>
              <w:jc w:val="center"/>
              <w:rPr>
                <w:rFonts w:ascii="Times New Roman" w:hAnsi="Times New Roman"/>
              </w:rPr>
            </w:pPr>
            <w:r>
              <w:rPr>
                <w:rFonts w:ascii="Times New Roman" w:hAnsi="Times New Roman"/>
              </w:rPr>
              <w:t>0</w:t>
            </w:r>
          </w:p>
          <w:p w14:paraId="5CC25093" w14:textId="77777777" w:rsidR="00744718" w:rsidRDefault="00744718" w:rsidP="00744718">
            <w:pPr>
              <w:pStyle w:val="NormalIndent"/>
              <w:ind w:left="0"/>
              <w:jc w:val="center"/>
              <w:rPr>
                <w:rFonts w:ascii="Times New Roman" w:hAnsi="Times New Roman"/>
              </w:rPr>
            </w:pPr>
            <w:r>
              <w:rPr>
                <w:rFonts w:ascii="Times New Roman" w:hAnsi="Times New Roman"/>
              </w:rPr>
              <w:t>CP[29]</w:t>
            </w:r>
          </w:p>
          <w:p w14:paraId="2599F6A3" w14:textId="77777777" w:rsidR="00744718" w:rsidRDefault="00744718" w:rsidP="00744718">
            <w:pPr>
              <w:pStyle w:val="NormalIndent"/>
              <w:ind w:left="0"/>
              <w:jc w:val="center"/>
              <w:rPr>
                <w:rFonts w:ascii="Times New Roman" w:hAnsi="Times New Roman"/>
              </w:rPr>
            </w:pPr>
            <w:r>
              <w:rPr>
                <w:rFonts w:ascii="Times New Roman" w:hAnsi="Times New Roman"/>
              </w:rPr>
              <w:t>0</w:t>
            </w:r>
          </w:p>
          <w:p w14:paraId="1E979FE3" w14:textId="77777777" w:rsidR="00744718" w:rsidRDefault="00744718" w:rsidP="00744718">
            <w:pPr>
              <w:pStyle w:val="NormalIndent"/>
              <w:ind w:left="0"/>
              <w:jc w:val="center"/>
              <w:rPr>
                <w:rFonts w:ascii="Times New Roman" w:hAnsi="Times New Roman"/>
              </w:rPr>
            </w:pPr>
            <w:r>
              <w:rPr>
                <w:rFonts w:ascii="Times New Roman" w:hAnsi="Times New Roman"/>
              </w:rPr>
              <w:t>0</w:t>
            </w:r>
          </w:p>
          <w:p w14:paraId="39DD84AF" w14:textId="77777777" w:rsidR="00744718" w:rsidRDefault="00744718" w:rsidP="00744718">
            <w:pPr>
              <w:pStyle w:val="NormalIndent"/>
              <w:ind w:left="0"/>
              <w:jc w:val="center"/>
              <w:rPr>
                <w:rFonts w:ascii="Times New Roman" w:hAnsi="Times New Roman"/>
              </w:rPr>
            </w:pPr>
            <w:r>
              <w:rPr>
                <w:rFonts w:ascii="Times New Roman" w:hAnsi="Times New Roman"/>
              </w:rPr>
              <w:t>0</w:t>
            </w:r>
          </w:p>
          <w:p w14:paraId="0237F06A" w14:textId="77777777" w:rsidR="00744718" w:rsidRDefault="00744718" w:rsidP="00744718">
            <w:pPr>
              <w:pStyle w:val="NormalIndent"/>
              <w:ind w:left="0"/>
              <w:jc w:val="center"/>
              <w:rPr>
                <w:rFonts w:ascii="Times New Roman" w:hAnsi="Times New Roman"/>
              </w:rPr>
            </w:pPr>
            <w:r>
              <w:rPr>
                <w:rFonts w:ascii="Times New Roman" w:hAnsi="Times New Roman"/>
              </w:rPr>
              <w:t>0</w:t>
            </w:r>
          </w:p>
          <w:p w14:paraId="370EC6E2" w14:textId="77777777" w:rsidR="00744718" w:rsidRDefault="00744718" w:rsidP="00744718">
            <w:pPr>
              <w:pStyle w:val="NormalIndent"/>
              <w:ind w:left="0"/>
              <w:jc w:val="center"/>
              <w:rPr>
                <w:rFonts w:ascii="Times New Roman" w:hAnsi="Times New Roman"/>
              </w:rPr>
            </w:pPr>
            <w:r>
              <w:rPr>
                <w:rFonts w:ascii="Times New Roman" w:hAnsi="Times New Roman"/>
              </w:rPr>
              <w:t>0</w:t>
            </w:r>
          </w:p>
          <w:p w14:paraId="4CF0A4AB" w14:textId="77777777" w:rsidR="00744718" w:rsidRDefault="00744718" w:rsidP="00744718">
            <w:pPr>
              <w:pStyle w:val="NormalIndent"/>
              <w:ind w:left="0"/>
              <w:jc w:val="center"/>
              <w:rPr>
                <w:rFonts w:ascii="Times New Roman" w:hAnsi="Times New Roman"/>
              </w:rPr>
            </w:pPr>
          </w:p>
        </w:tc>
        <w:tc>
          <w:tcPr>
            <w:tcW w:w="3277" w:type="dxa"/>
          </w:tcPr>
          <w:p w14:paraId="46EA196D" w14:textId="77777777" w:rsidR="00744718" w:rsidRDefault="00744718" w:rsidP="00744718">
            <w:pPr>
              <w:pStyle w:val="NormalIndent"/>
              <w:ind w:left="0"/>
              <w:rPr>
                <w:rFonts w:ascii="Times New Roman" w:hAnsi="Times New Roman"/>
              </w:rPr>
            </w:pPr>
            <w:r>
              <w:rPr>
                <w:rFonts w:ascii="Times New Roman" w:hAnsi="Times New Roman"/>
              </w:rPr>
              <w:t>Disable Decode for a specific block</w:t>
            </w:r>
          </w:p>
          <w:p w14:paraId="1DDE3441" w14:textId="77777777" w:rsidR="00744718" w:rsidRDefault="00744718" w:rsidP="00744718">
            <w:pPr>
              <w:pStyle w:val="NormalIndent"/>
              <w:spacing w:before="0"/>
              <w:ind w:left="0"/>
              <w:rPr>
                <w:rFonts w:ascii="Times New Roman" w:hAnsi="Times New Roman"/>
              </w:rPr>
            </w:pPr>
            <w:r>
              <w:rPr>
                <w:rFonts w:ascii="Times New Roman" w:hAnsi="Times New Roman"/>
              </w:rPr>
              <w:t>Enable Decode for a specific block</w:t>
            </w:r>
          </w:p>
          <w:p w14:paraId="70876A4B" w14:textId="77777777" w:rsidR="00744718" w:rsidRDefault="00744718" w:rsidP="00744718">
            <w:pPr>
              <w:pStyle w:val="NormalIndent"/>
              <w:ind w:left="0"/>
              <w:rPr>
                <w:rFonts w:ascii="Times New Roman" w:hAnsi="Times New Roman"/>
              </w:rPr>
            </w:pPr>
          </w:p>
          <w:p w14:paraId="1605A06E" w14:textId="77777777" w:rsidR="00744718" w:rsidRDefault="00744718" w:rsidP="00744718">
            <w:pPr>
              <w:pStyle w:val="NormalIndent"/>
              <w:ind w:left="0"/>
              <w:rPr>
                <w:rFonts w:ascii="Times New Roman" w:hAnsi="Times New Roman"/>
              </w:rPr>
            </w:pPr>
            <w:r>
              <w:rPr>
                <w:rFonts w:ascii="Times New Roman" w:hAnsi="Times New Roman"/>
              </w:rPr>
              <w:t xml:space="preserve">Enable Global Decoder. </w:t>
            </w:r>
          </w:p>
          <w:p w14:paraId="70E86610" w14:textId="77777777" w:rsidR="00744718" w:rsidRDefault="00744718" w:rsidP="00744718">
            <w:pPr>
              <w:pStyle w:val="NormalIndent"/>
              <w:ind w:left="0"/>
              <w:rPr>
                <w:rFonts w:ascii="Times New Roman" w:hAnsi="Times New Roman"/>
              </w:rPr>
            </w:pPr>
            <w:r>
              <w:rPr>
                <w:rFonts w:ascii="Times New Roman" w:hAnsi="Times New Roman"/>
              </w:rPr>
              <w:t xml:space="preserve">Enable Mem Windows Reg Decoder. </w:t>
            </w:r>
          </w:p>
          <w:p w14:paraId="1EA0664E" w14:textId="77777777" w:rsidR="00744718" w:rsidRDefault="00744718" w:rsidP="00744718">
            <w:pPr>
              <w:pStyle w:val="NormalIndent"/>
              <w:ind w:left="0"/>
              <w:rPr>
                <w:rFonts w:ascii="Times New Roman" w:hAnsi="Times New Roman"/>
              </w:rPr>
            </w:pPr>
            <w:r>
              <w:rPr>
                <w:rFonts w:ascii="Times New Roman" w:hAnsi="Times New Roman"/>
              </w:rPr>
              <w:t xml:space="preserve">Enable Drawing Engine Decoder.  </w:t>
            </w:r>
          </w:p>
          <w:p w14:paraId="0A8186CC" w14:textId="77777777" w:rsidR="00744718" w:rsidRDefault="00744718" w:rsidP="00744718">
            <w:pPr>
              <w:pStyle w:val="NormalIndent"/>
              <w:ind w:left="0"/>
              <w:rPr>
                <w:rFonts w:ascii="Times New Roman" w:hAnsi="Times New Roman"/>
              </w:rPr>
            </w:pPr>
            <w:r>
              <w:rPr>
                <w:rFonts w:ascii="Times New Roman" w:hAnsi="Times New Roman"/>
              </w:rPr>
              <w:t>Reserved</w:t>
            </w:r>
          </w:p>
          <w:p w14:paraId="261CE606" w14:textId="77777777" w:rsidR="00744718" w:rsidRDefault="00744718" w:rsidP="00744718">
            <w:pPr>
              <w:pStyle w:val="NormalIndent"/>
              <w:ind w:left="0"/>
              <w:rPr>
                <w:rFonts w:ascii="Times New Roman" w:hAnsi="Times New Roman"/>
              </w:rPr>
            </w:pPr>
            <w:r>
              <w:rPr>
                <w:rFonts w:ascii="Times New Roman" w:hAnsi="Times New Roman"/>
              </w:rPr>
              <w:t xml:space="preserve">Enable Global Interrupt Decoder.   </w:t>
            </w:r>
          </w:p>
          <w:p w14:paraId="3DB14A93" w14:textId="77777777" w:rsidR="00744718" w:rsidRDefault="00744718" w:rsidP="00744718">
            <w:pPr>
              <w:pStyle w:val="NormalIndent"/>
              <w:ind w:left="0"/>
              <w:rPr>
                <w:rFonts w:ascii="Times New Roman" w:hAnsi="Times New Roman"/>
              </w:rPr>
            </w:pPr>
            <w:r>
              <w:rPr>
                <w:rFonts w:ascii="Times New Roman" w:hAnsi="Times New Roman"/>
              </w:rPr>
              <w:t xml:space="preserve">Enable EPROM Decoder.   </w:t>
            </w:r>
          </w:p>
          <w:p w14:paraId="5586AD70" w14:textId="77777777" w:rsidR="00744718" w:rsidRDefault="00744718" w:rsidP="00744718">
            <w:pPr>
              <w:pStyle w:val="NormalIndent"/>
              <w:ind w:left="0"/>
              <w:rPr>
                <w:rFonts w:ascii="Times New Roman" w:hAnsi="Times New Roman"/>
              </w:rPr>
            </w:pPr>
            <w:r>
              <w:rPr>
                <w:rFonts w:ascii="Times New Roman" w:hAnsi="Times New Roman"/>
              </w:rPr>
              <w:t>Reserved</w:t>
            </w:r>
          </w:p>
          <w:p w14:paraId="2AB878D5" w14:textId="77777777" w:rsidR="00744718" w:rsidRDefault="00744718" w:rsidP="00744718">
            <w:pPr>
              <w:pStyle w:val="NormalIndent"/>
              <w:ind w:left="0"/>
              <w:rPr>
                <w:rFonts w:ascii="Times New Roman" w:hAnsi="Times New Roman"/>
              </w:rPr>
            </w:pPr>
            <w:r>
              <w:rPr>
                <w:rFonts w:ascii="Times New Roman" w:hAnsi="Times New Roman"/>
              </w:rPr>
              <w:t xml:space="preserve">Enable  Mem Window 0 Decoder.  </w:t>
            </w:r>
          </w:p>
          <w:p w14:paraId="02004060" w14:textId="77777777" w:rsidR="00744718" w:rsidRDefault="00744718" w:rsidP="00744718">
            <w:pPr>
              <w:pStyle w:val="NormalIndent"/>
              <w:ind w:left="0"/>
              <w:rPr>
                <w:rFonts w:ascii="Times New Roman" w:hAnsi="Times New Roman"/>
              </w:rPr>
            </w:pPr>
            <w:r>
              <w:rPr>
                <w:rFonts w:ascii="Times New Roman" w:hAnsi="Times New Roman"/>
              </w:rPr>
              <w:t xml:space="preserve">Enable Mem Window 1 Decoder.  </w:t>
            </w:r>
          </w:p>
          <w:p w14:paraId="5EB250CE" w14:textId="77777777" w:rsidR="00744718" w:rsidRDefault="00744718" w:rsidP="00744718">
            <w:pPr>
              <w:pStyle w:val="NormalIndent"/>
              <w:ind w:left="0"/>
              <w:rPr>
                <w:rFonts w:ascii="Times New Roman" w:hAnsi="Times New Roman"/>
              </w:rPr>
            </w:pPr>
            <w:r>
              <w:rPr>
                <w:rFonts w:ascii="Times New Roman" w:hAnsi="Times New Roman"/>
              </w:rPr>
              <w:t>Reserved</w:t>
            </w:r>
          </w:p>
          <w:p w14:paraId="79D2D5F0" w14:textId="77777777" w:rsidR="00744718" w:rsidRDefault="00744718" w:rsidP="00744718">
            <w:pPr>
              <w:pStyle w:val="NormalIndent"/>
              <w:ind w:left="0"/>
              <w:rPr>
                <w:rFonts w:ascii="Times New Roman" w:hAnsi="Times New Roman"/>
              </w:rPr>
            </w:pPr>
            <w:r>
              <w:rPr>
                <w:rFonts w:ascii="Times New Roman" w:hAnsi="Times New Roman"/>
              </w:rPr>
              <w:t xml:space="preserve">Enable XY window Decoder.      </w:t>
            </w:r>
          </w:p>
          <w:p w14:paraId="286646A2" w14:textId="77777777" w:rsidR="00744718" w:rsidRDefault="00744718" w:rsidP="00744718">
            <w:pPr>
              <w:pStyle w:val="NormalIndent"/>
              <w:ind w:left="0"/>
              <w:rPr>
                <w:rFonts w:ascii="Times New Roman" w:hAnsi="Times New Roman"/>
              </w:rPr>
            </w:pPr>
          </w:p>
        </w:tc>
      </w:tr>
      <w:tr w:rsidR="00744718" w14:paraId="750F7562" w14:textId="77777777" w:rsidTr="00744718">
        <w:trPr>
          <w:cantSplit/>
        </w:trPr>
        <w:tc>
          <w:tcPr>
            <w:tcW w:w="1766" w:type="dxa"/>
          </w:tcPr>
          <w:p w14:paraId="6CE37F0B" w14:textId="77777777" w:rsidR="00744718" w:rsidRDefault="00744718" w:rsidP="00744718">
            <w:pPr>
              <w:pStyle w:val="NormalIndent"/>
              <w:ind w:left="0"/>
              <w:rPr>
                <w:rFonts w:ascii="Times New Roman" w:hAnsi="Times New Roman"/>
              </w:rPr>
            </w:pPr>
            <w:r>
              <w:rPr>
                <w:rFonts w:ascii="Times New Roman" w:hAnsi="Times New Roman"/>
              </w:rPr>
              <w:t>CONFIG1[31:21]</w:t>
            </w:r>
          </w:p>
        </w:tc>
        <w:tc>
          <w:tcPr>
            <w:tcW w:w="1285" w:type="dxa"/>
          </w:tcPr>
          <w:p w14:paraId="6E8DA96D" w14:textId="77777777" w:rsidR="00744718" w:rsidRDefault="00744718" w:rsidP="00744718">
            <w:pPr>
              <w:pStyle w:val="NormalIndent"/>
              <w:ind w:left="0"/>
              <w:rPr>
                <w:rFonts w:ascii="Times New Roman" w:hAnsi="Times New Roman"/>
              </w:rPr>
            </w:pPr>
            <w:r>
              <w:rPr>
                <w:rFonts w:ascii="Times New Roman" w:hAnsi="Times New Roman"/>
              </w:rPr>
              <w:t>Reserved</w:t>
            </w:r>
          </w:p>
        </w:tc>
        <w:tc>
          <w:tcPr>
            <w:tcW w:w="1147" w:type="dxa"/>
          </w:tcPr>
          <w:p w14:paraId="4BA9B21C" w14:textId="77777777" w:rsidR="00744718" w:rsidRDefault="00744718" w:rsidP="00744718">
            <w:pPr>
              <w:pStyle w:val="NormalIndent"/>
              <w:ind w:left="0"/>
              <w:jc w:val="center"/>
              <w:rPr>
                <w:rFonts w:ascii="Times New Roman" w:hAnsi="Times New Roman"/>
              </w:rPr>
            </w:pPr>
            <w:r>
              <w:rPr>
                <w:rFonts w:ascii="Times New Roman" w:hAnsi="Times New Roman"/>
              </w:rPr>
              <w:t>0</w:t>
            </w:r>
          </w:p>
        </w:tc>
        <w:tc>
          <w:tcPr>
            <w:tcW w:w="3277" w:type="dxa"/>
          </w:tcPr>
          <w:p w14:paraId="4822AB39" w14:textId="77777777" w:rsidR="00744718" w:rsidRDefault="00744718" w:rsidP="00744718">
            <w:pPr>
              <w:pStyle w:val="NormalIndent"/>
              <w:ind w:left="0"/>
              <w:rPr>
                <w:rFonts w:ascii="Times New Roman" w:hAnsi="Times New Roman"/>
              </w:rPr>
            </w:pPr>
            <w:r>
              <w:rPr>
                <w:rFonts w:ascii="Times New Roman" w:hAnsi="Times New Roman"/>
              </w:rPr>
              <w:t>Reserved</w:t>
            </w:r>
          </w:p>
        </w:tc>
      </w:tr>
    </w:tbl>
    <w:p w14:paraId="2A990489" w14:textId="77777777" w:rsidR="00744718" w:rsidRDefault="00744718" w:rsidP="00744718">
      <w:pPr>
        <w:pStyle w:val="Heading3"/>
      </w:pPr>
      <w:r>
        <w:br w:type="page"/>
        <w:t>5.3.3</w:t>
      </w:r>
      <w:r>
        <w:tab/>
        <w:t>Configuration Register Two {PCIB4,(0x0020)}</w:t>
      </w:r>
    </w:p>
    <w:p w14:paraId="4B4FD6F5"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Name:</w:t>
      </w:r>
      <w:r>
        <w:rPr>
          <w:rFonts w:ascii="Times New Roman" w:hAnsi="Times New Roman"/>
          <w:b/>
        </w:rPr>
        <w:tab/>
        <w:t>CONFIG2</w:t>
      </w:r>
    </w:p>
    <w:p w14:paraId="50F65104" w14:textId="77777777" w:rsidR="00744718" w:rsidRDefault="00744718" w:rsidP="00744718">
      <w:pPr>
        <w:pStyle w:val="NormalIndent"/>
        <w:tabs>
          <w:tab w:val="left" w:pos="720"/>
        </w:tabs>
        <w:ind w:left="0"/>
        <w:rPr>
          <w:rFonts w:ascii="Times New Roman" w:hAnsi="Times New Roman"/>
        </w:rPr>
      </w:pPr>
      <w:r>
        <w:rPr>
          <w:rFonts w:ascii="Times New Roman" w:hAnsi="Times New Roman"/>
          <w:b/>
        </w:rPr>
        <w:t xml:space="preserve">Type: </w:t>
      </w:r>
      <w:r>
        <w:rPr>
          <w:rFonts w:ascii="Times New Roman" w:hAnsi="Times New Roman"/>
          <w:b/>
        </w:rPr>
        <w:tab/>
        <w:t>I/O space mapped read write</w:t>
      </w:r>
    </w:p>
    <w:p w14:paraId="148EE265" w14:textId="787B8B84" w:rsidR="00744718" w:rsidRDefault="00744718" w:rsidP="00744718">
      <w:pPr>
        <w:pStyle w:val="NormalIndent"/>
        <w:ind w:left="0"/>
        <w:jc w:val="both"/>
        <w:rPr>
          <w:rFonts w:ascii="Times New Roman" w:hAnsi="Times New Roman"/>
        </w:rPr>
      </w:pPr>
      <w:r>
        <w:rPr>
          <w:rFonts w:ascii="Times New Roman" w:hAnsi="Times New Roman"/>
        </w:rPr>
        <w:t xml:space="preserve">This register contains configuration information for </w:t>
      </w:r>
      <w:r w:rsidR="00B5582C">
        <w:rPr>
          <w:rFonts w:ascii="Times New Roman" w:hAnsi="Times New Roman"/>
        </w:rPr>
        <w:t>GPLGPU</w:t>
      </w:r>
      <w:r>
        <w:rPr>
          <w:rFonts w:ascii="Times New Roman" w:hAnsi="Times New Roman"/>
        </w:rPr>
        <w:t xml:space="preserve"> and peripheral devices supported by </w:t>
      </w:r>
      <w:r w:rsidR="00B5582C">
        <w:rPr>
          <w:rFonts w:ascii="Times New Roman" w:hAnsi="Times New Roman"/>
        </w:rPr>
        <w:t>GPLGPU</w:t>
      </w:r>
      <w:r>
        <w:rPr>
          <w:rFonts w:ascii="Times New Roman" w:hAnsi="Times New Roman"/>
        </w:rPr>
        <w:t xml:space="preserve"> All bits are write/read except SGR bit which specifies the memory type in the local buffer and is set by Configuration Pin CP[24].</w:t>
      </w:r>
    </w:p>
    <w:p w14:paraId="488FEB4C" w14:textId="77777777" w:rsidR="00744718" w:rsidRDefault="00744718" w:rsidP="00744718">
      <w:pPr>
        <w:pStyle w:val="NormalIndent"/>
        <w:ind w:left="0"/>
        <w:rPr>
          <w:rFonts w:ascii="Times New Roman" w:hAnsi="Times New Roman"/>
        </w:rPr>
      </w:pPr>
      <w:r>
        <w:rPr>
          <w:rFonts w:ascii="Times New Roman" w:hAnsi="Times New Roman"/>
        </w:rPr>
        <w:object w:dxaOrig="6173" w:dyaOrig="1220" w14:anchorId="390814C2">
          <v:shape id="_x0000_i1062" type="#_x0000_t75" style="width:309.1pt;height:61.15pt" o:ole="">
            <v:imagedata r:id="rId84" o:title=""/>
          </v:shape>
          <o:OLEObject Type="Embed" ProgID="MSDraw" ShapeID="_x0000_i1062" DrawAspect="Content" ObjectID="_1342457309" r:id="rId85">
            <o:FieldCodes>\* mergeformat</o:FieldCodes>
          </o:OLEObject>
        </w:object>
      </w:r>
    </w:p>
    <w:p w14:paraId="54429BB3" w14:textId="77777777" w:rsidR="00744718" w:rsidRDefault="00744718" w:rsidP="00744718">
      <w:pPr>
        <w:pStyle w:val="NormalIndent"/>
        <w:rPr>
          <w:rFonts w:ascii="Times New Roman" w:hAnsi="Times New Roman"/>
        </w:rPr>
      </w:pPr>
    </w:p>
    <w:tbl>
      <w:tblPr>
        <w:tblW w:w="9540" w:type="dxa"/>
        <w:tblInd w:w="1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00"/>
        <w:gridCol w:w="1531"/>
        <w:gridCol w:w="1259"/>
        <w:gridCol w:w="4950"/>
      </w:tblGrid>
      <w:tr w:rsidR="00744718" w14:paraId="7F16A267" w14:textId="77777777" w:rsidTr="00B5582C">
        <w:trPr>
          <w:cantSplit/>
        </w:trPr>
        <w:tc>
          <w:tcPr>
            <w:tcW w:w="1800" w:type="dxa"/>
            <w:tcBorders>
              <w:top w:val="single" w:sz="12" w:space="0" w:color="auto"/>
              <w:bottom w:val="single" w:sz="12" w:space="0" w:color="auto"/>
            </w:tcBorders>
          </w:tcPr>
          <w:p w14:paraId="1A5BFABF" w14:textId="77777777" w:rsidR="00744718" w:rsidRDefault="00744718" w:rsidP="00744718">
            <w:pPr>
              <w:pStyle w:val="NormalIndent"/>
              <w:ind w:left="0"/>
              <w:rPr>
                <w:rFonts w:ascii="Times New Roman" w:hAnsi="Times New Roman"/>
                <w:b/>
              </w:rPr>
            </w:pPr>
            <w:r>
              <w:rPr>
                <w:rFonts w:ascii="Times New Roman" w:hAnsi="Times New Roman"/>
                <w:b/>
              </w:rPr>
              <w:t>BITS</w:t>
            </w:r>
          </w:p>
        </w:tc>
        <w:tc>
          <w:tcPr>
            <w:tcW w:w="1531" w:type="dxa"/>
            <w:tcBorders>
              <w:top w:val="single" w:sz="12" w:space="0" w:color="auto"/>
              <w:bottom w:val="single" w:sz="12" w:space="0" w:color="auto"/>
            </w:tcBorders>
          </w:tcPr>
          <w:p w14:paraId="55AF2742" w14:textId="77777777" w:rsidR="00744718" w:rsidRDefault="00744718" w:rsidP="00744718">
            <w:pPr>
              <w:pStyle w:val="NormalIndent"/>
              <w:ind w:left="0"/>
              <w:rPr>
                <w:rFonts w:ascii="Times New Roman" w:hAnsi="Times New Roman"/>
                <w:b/>
              </w:rPr>
            </w:pPr>
            <w:r>
              <w:rPr>
                <w:rFonts w:ascii="Times New Roman" w:hAnsi="Times New Roman"/>
                <w:b/>
              </w:rPr>
              <w:t>NAME</w:t>
            </w:r>
          </w:p>
        </w:tc>
        <w:tc>
          <w:tcPr>
            <w:tcW w:w="1259" w:type="dxa"/>
            <w:tcBorders>
              <w:top w:val="single" w:sz="12" w:space="0" w:color="auto"/>
              <w:bottom w:val="single" w:sz="12" w:space="0" w:color="auto"/>
            </w:tcBorders>
          </w:tcPr>
          <w:p w14:paraId="3B81FFD2" w14:textId="77777777" w:rsidR="00744718" w:rsidRDefault="00744718" w:rsidP="00744718">
            <w:pPr>
              <w:pStyle w:val="NormalIndent"/>
              <w:ind w:left="0"/>
              <w:rPr>
                <w:rFonts w:ascii="Times New Roman" w:hAnsi="Times New Roman"/>
                <w:b/>
              </w:rPr>
            </w:pPr>
            <w:r>
              <w:rPr>
                <w:rFonts w:ascii="Times New Roman" w:hAnsi="Times New Roman"/>
                <w:b/>
              </w:rPr>
              <w:t>VALUE</w:t>
            </w:r>
          </w:p>
        </w:tc>
        <w:tc>
          <w:tcPr>
            <w:tcW w:w="4950" w:type="dxa"/>
            <w:tcBorders>
              <w:top w:val="single" w:sz="12" w:space="0" w:color="auto"/>
              <w:bottom w:val="single" w:sz="12" w:space="0" w:color="auto"/>
            </w:tcBorders>
          </w:tcPr>
          <w:p w14:paraId="053FE3E6" w14:textId="77777777" w:rsidR="00744718" w:rsidRDefault="00744718" w:rsidP="00744718">
            <w:pPr>
              <w:pStyle w:val="NormalIndent"/>
              <w:ind w:left="0"/>
              <w:rPr>
                <w:rFonts w:ascii="Times New Roman" w:hAnsi="Times New Roman"/>
                <w:b/>
              </w:rPr>
            </w:pPr>
            <w:r>
              <w:rPr>
                <w:rFonts w:ascii="Times New Roman" w:hAnsi="Times New Roman"/>
                <w:b/>
              </w:rPr>
              <w:t>DESCRIPTION</w:t>
            </w:r>
          </w:p>
        </w:tc>
      </w:tr>
      <w:tr w:rsidR="00744718" w14:paraId="71F2EAA0" w14:textId="77777777" w:rsidTr="00B5582C">
        <w:trPr>
          <w:cantSplit/>
        </w:trPr>
        <w:tc>
          <w:tcPr>
            <w:tcW w:w="1800" w:type="dxa"/>
          </w:tcPr>
          <w:p w14:paraId="22613DEF" w14:textId="77777777" w:rsidR="00744718" w:rsidRDefault="00744718" w:rsidP="00744718">
            <w:pPr>
              <w:pStyle w:val="NormalIndent"/>
              <w:ind w:left="0"/>
              <w:rPr>
                <w:rFonts w:ascii="Times New Roman" w:hAnsi="Times New Roman"/>
              </w:rPr>
            </w:pPr>
            <w:r>
              <w:rPr>
                <w:rFonts w:ascii="Times New Roman" w:hAnsi="Times New Roman"/>
              </w:rPr>
              <w:t>CONFIG2[0]</w:t>
            </w:r>
          </w:p>
        </w:tc>
        <w:tc>
          <w:tcPr>
            <w:tcW w:w="1531" w:type="dxa"/>
          </w:tcPr>
          <w:p w14:paraId="0791BEB0" w14:textId="77777777" w:rsidR="00744718" w:rsidRDefault="00744718" w:rsidP="00744718">
            <w:pPr>
              <w:pStyle w:val="NormalIndent"/>
              <w:ind w:left="0"/>
              <w:rPr>
                <w:rFonts w:ascii="Times New Roman" w:hAnsi="Times New Roman"/>
              </w:rPr>
            </w:pPr>
            <w:r>
              <w:rPr>
                <w:rFonts w:ascii="Times New Roman" w:hAnsi="Times New Roman"/>
              </w:rPr>
              <w:t>IDE</w:t>
            </w:r>
          </w:p>
          <w:p w14:paraId="7D4D16A3" w14:textId="77777777" w:rsidR="00744718" w:rsidRDefault="00744718" w:rsidP="00744718">
            <w:pPr>
              <w:pStyle w:val="NormalIndent"/>
              <w:ind w:left="0"/>
              <w:rPr>
                <w:rFonts w:ascii="Times New Roman" w:hAnsi="Times New Roman"/>
              </w:rPr>
            </w:pPr>
            <w:r>
              <w:rPr>
                <w:rFonts w:ascii="Times New Roman" w:hAnsi="Times New Roman"/>
              </w:rPr>
              <w:t>(CP[25])</w:t>
            </w:r>
          </w:p>
        </w:tc>
        <w:tc>
          <w:tcPr>
            <w:tcW w:w="1259" w:type="dxa"/>
          </w:tcPr>
          <w:p w14:paraId="116A6DF8" w14:textId="77777777" w:rsidR="00744718" w:rsidRDefault="00744718" w:rsidP="00744718">
            <w:pPr>
              <w:pStyle w:val="NormalIndent"/>
              <w:ind w:left="0"/>
              <w:jc w:val="center"/>
              <w:rPr>
                <w:rFonts w:ascii="Times New Roman" w:hAnsi="Times New Roman"/>
              </w:rPr>
            </w:pPr>
          </w:p>
          <w:p w14:paraId="3B097539" w14:textId="77777777" w:rsidR="00744718" w:rsidRDefault="00744718" w:rsidP="00744718">
            <w:pPr>
              <w:pStyle w:val="NormalIndent"/>
              <w:ind w:left="0"/>
              <w:jc w:val="center"/>
              <w:rPr>
                <w:rFonts w:ascii="Times New Roman" w:hAnsi="Times New Roman"/>
              </w:rPr>
            </w:pPr>
          </w:p>
          <w:p w14:paraId="74E2D309" w14:textId="77777777" w:rsidR="00744718" w:rsidRDefault="00744718" w:rsidP="00744718">
            <w:pPr>
              <w:pStyle w:val="NormalIndent"/>
              <w:ind w:left="0"/>
              <w:jc w:val="center"/>
              <w:rPr>
                <w:rFonts w:ascii="Times New Roman" w:hAnsi="Times New Roman"/>
              </w:rPr>
            </w:pPr>
            <w:r>
              <w:rPr>
                <w:rFonts w:ascii="Times New Roman" w:hAnsi="Times New Roman"/>
              </w:rPr>
              <w:t>0</w:t>
            </w:r>
          </w:p>
          <w:p w14:paraId="3CC6FD7A" w14:textId="77777777" w:rsidR="00744718" w:rsidRDefault="00744718" w:rsidP="00744718">
            <w:pPr>
              <w:pStyle w:val="NormalIndent"/>
              <w:ind w:left="0"/>
              <w:jc w:val="center"/>
              <w:rPr>
                <w:rFonts w:ascii="Times New Roman" w:hAnsi="Times New Roman"/>
              </w:rPr>
            </w:pPr>
            <w:r>
              <w:rPr>
                <w:rFonts w:ascii="Times New Roman" w:hAnsi="Times New Roman"/>
              </w:rPr>
              <w:t>1</w:t>
            </w:r>
          </w:p>
          <w:p w14:paraId="38F6F8E1" w14:textId="77777777" w:rsidR="00744718" w:rsidRDefault="00744718" w:rsidP="00744718">
            <w:pPr>
              <w:pStyle w:val="NormalIndent"/>
              <w:ind w:left="0"/>
              <w:jc w:val="center"/>
              <w:rPr>
                <w:rFonts w:ascii="Times New Roman" w:hAnsi="Times New Roman"/>
              </w:rPr>
            </w:pPr>
          </w:p>
        </w:tc>
        <w:tc>
          <w:tcPr>
            <w:tcW w:w="4950" w:type="dxa"/>
          </w:tcPr>
          <w:p w14:paraId="75B6951E" w14:textId="77777777" w:rsidR="00744718" w:rsidRDefault="00744718" w:rsidP="00744718">
            <w:pPr>
              <w:pStyle w:val="NormalIndent"/>
              <w:ind w:left="0"/>
              <w:rPr>
                <w:rFonts w:ascii="Times New Roman" w:hAnsi="Times New Roman"/>
              </w:rPr>
            </w:pPr>
            <w:r>
              <w:rPr>
                <w:rFonts w:ascii="Times New Roman" w:hAnsi="Times New Roman"/>
              </w:rPr>
              <w:t>INTERNAL RAMDAC ENABLE</w:t>
            </w:r>
          </w:p>
          <w:p w14:paraId="7883A7BE" w14:textId="77777777" w:rsidR="00744718" w:rsidRDefault="00744718" w:rsidP="00744718">
            <w:pPr>
              <w:pStyle w:val="NormalIndent"/>
              <w:ind w:left="0"/>
              <w:rPr>
                <w:rFonts w:ascii="Times New Roman" w:hAnsi="Times New Roman"/>
              </w:rPr>
            </w:pPr>
          </w:p>
          <w:p w14:paraId="6DC70A00" w14:textId="77777777" w:rsidR="00744718" w:rsidRDefault="00744718" w:rsidP="00744718">
            <w:pPr>
              <w:pStyle w:val="NormalIndent"/>
              <w:ind w:left="0"/>
              <w:rPr>
                <w:rFonts w:ascii="Times New Roman" w:hAnsi="Times New Roman"/>
              </w:rPr>
            </w:pPr>
            <w:r>
              <w:rPr>
                <w:rFonts w:ascii="Times New Roman" w:hAnsi="Times New Roman"/>
              </w:rPr>
              <w:t>Internal RAMDAC and PLLs disabled</w:t>
            </w:r>
          </w:p>
          <w:p w14:paraId="07D78416" w14:textId="77777777" w:rsidR="00744718" w:rsidRDefault="00744718" w:rsidP="00744718">
            <w:pPr>
              <w:pStyle w:val="NormalIndent"/>
              <w:ind w:left="0"/>
              <w:rPr>
                <w:rFonts w:ascii="Times New Roman" w:hAnsi="Times New Roman"/>
              </w:rPr>
            </w:pPr>
            <w:r>
              <w:rPr>
                <w:rFonts w:ascii="Times New Roman" w:hAnsi="Times New Roman"/>
              </w:rPr>
              <w:t xml:space="preserve">Internal RAMDAC and PLLs enabled </w:t>
            </w:r>
          </w:p>
        </w:tc>
      </w:tr>
      <w:tr w:rsidR="00744718" w14:paraId="7B86CE2F" w14:textId="77777777" w:rsidTr="00B5582C">
        <w:trPr>
          <w:cantSplit/>
        </w:trPr>
        <w:tc>
          <w:tcPr>
            <w:tcW w:w="1800" w:type="dxa"/>
          </w:tcPr>
          <w:p w14:paraId="0F1FE388" w14:textId="0FBD7017" w:rsidR="00744718" w:rsidRDefault="00744718" w:rsidP="00744718">
            <w:pPr>
              <w:pStyle w:val="NormalIndent"/>
              <w:ind w:left="0"/>
              <w:rPr>
                <w:rFonts w:ascii="Times New Roman" w:hAnsi="Times New Roman"/>
              </w:rPr>
            </w:pPr>
            <w:r>
              <w:rPr>
                <w:rFonts w:ascii="Times New Roman" w:hAnsi="Times New Roman"/>
              </w:rPr>
              <w:t>CONFIG2[</w:t>
            </w:r>
            <w:r w:rsidR="007A1F84">
              <w:rPr>
                <w:rFonts w:ascii="Times New Roman" w:hAnsi="Times New Roman"/>
              </w:rPr>
              <w:t>31</w:t>
            </w:r>
            <w:r w:rsidR="00B5582C">
              <w:rPr>
                <w:rFonts w:ascii="Times New Roman" w:hAnsi="Times New Roman"/>
              </w:rPr>
              <w:t>:</w:t>
            </w:r>
            <w:r>
              <w:rPr>
                <w:rFonts w:ascii="Times New Roman" w:hAnsi="Times New Roman"/>
              </w:rPr>
              <w:t>1]</w:t>
            </w:r>
          </w:p>
        </w:tc>
        <w:tc>
          <w:tcPr>
            <w:tcW w:w="1531" w:type="dxa"/>
          </w:tcPr>
          <w:p w14:paraId="24DCC505" w14:textId="30414FF4" w:rsidR="00744718" w:rsidRDefault="00B5582C" w:rsidP="00744718">
            <w:pPr>
              <w:pStyle w:val="NormalIndent"/>
              <w:ind w:left="0"/>
              <w:rPr>
                <w:rFonts w:ascii="Times New Roman" w:hAnsi="Times New Roman"/>
              </w:rPr>
            </w:pPr>
            <w:r>
              <w:rPr>
                <w:rFonts w:ascii="Times New Roman" w:hAnsi="Times New Roman"/>
              </w:rPr>
              <w:t>Reserved</w:t>
            </w:r>
          </w:p>
        </w:tc>
        <w:tc>
          <w:tcPr>
            <w:tcW w:w="1259" w:type="dxa"/>
          </w:tcPr>
          <w:p w14:paraId="5326362C" w14:textId="5DFB62C2" w:rsidR="00744718" w:rsidRDefault="00B5582C" w:rsidP="00744718">
            <w:pPr>
              <w:pStyle w:val="NormalIndent"/>
              <w:spacing w:before="0"/>
              <w:ind w:left="0"/>
              <w:rPr>
                <w:rFonts w:ascii="Times New Roman" w:hAnsi="Times New Roman"/>
              </w:rPr>
            </w:pPr>
            <w:r>
              <w:rPr>
                <w:rFonts w:ascii="Times New Roman" w:hAnsi="Times New Roman"/>
              </w:rPr>
              <w:t>0x0</w:t>
            </w:r>
          </w:p>
        </w:tc>
        <w:tc>
          <w:tcPr>
            <w:tcW w:w="4950" w:type="dxa"/>
          </w:tcPr>
          <w:p w14:paraId="66FC63A0" w14:textId="70E8C4EF" w:rsidR="00744718" w:rsidRDefault="00B5582C" w:rsidP="00B5582C">
            <w:pPr>
              <w:pStyle w:val="NormalIndent"/>
              <w:ind w:left="0"/>
              <w:rPr>
                <w:rFonts w:ascii="Times New Roman" w:hAnsi="Times New Roman"/>
              </w:rPr>
            </w:pPr>
            <w:r>
              <w:rPr>
                <w:rFonts w:ascii="Times New Roman" w:hAnsi="Times New Roman"/>
              </w:rPr>
              <w:t>Reserved</w:t>
            </w:r>
          </w:p>
        </w:tc>
      </w:tr>
    </w:tbl>
    <w:p w14:paraId="6ADAD6E0" w14:textId="04CEFE95" w:rsidR="00744718" w:rsidRDefault="00744718" w:rsidP="00744718">
      <w:pPr>
        <w:pStyle w:val="Heading3"/>
      </w:pPr>
      <w:r>
        <w:br w:type="page"/>
      </w:r>
      <w:r w:rsidR="00B5582C">
        <w:t>5.3.4</w:t>
      </w:r>
      <w:r>
        <w:tab/>
        <w:t>DDC Register {PCIB4, (0x002C)}</w:t>
      </w:r>
    </w:p>
    <w:p w14:paraId="68724948"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Name: </w:t>
      </w:r>
      <w:r>
        <w:rPr>
          <w:rFonts w:ascii="Times New Roman" w:hAnsi="Times New Roman"/>
          <w:b/>
        </w:rPr>
        <w:tab/>
        <w:t>DDC</w:t>
      </w:r>
    </w:p>
    <w:p w14:paraId="03723D61"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Type: </w:t>
      </w:r>
      <w:r>
        <w:rPr>
          <w:rFonts w:ascii="Times New Roman" w:hAnsi="Times New Roman"/>
          <w:b/>
        </w:rPr>
        <w:tab/>
        <w:t>I/O mapped read write</w:t>
      </w:r>
    </w:p>
    <w:p w14:paraId="50A96D22" w14:textId="77777777" w:rsidR="00744718" w:rsidRDefault="00744718" w:rsidP="00744718">
      <w:pPr>
        <w:pStyle w:val="NormalIndent"/>
        <w:ind w:left="0"/>
        <w:rPr>
          <w:rFonts w:ascii="Times New Roman" w:hAnsi="Times New Roman"/>
        </w:rPr>
      </w:pPr>
      <w:r>
        <w:rPr>
          <w:rFonts w:ascii="Times New Roman" w:hAnsi="Times New Roman"/>
        </w:rPr>
        <w:object w:dxaOrig="6175" w:dyaOrig="1460" w14:anchorId="23945A96">
          <v:shape id="_x0000_i1063" type="#_x0000_t75" style="width:308.55pt;height:73.1pt" o:ole="">
            <v:imagedata r:id="rId86" o:title=""/>
          </v:shape>
          <o:OLEObject Type="Embed" ProgID="MSDraw" ShapeID="_x0000_i1063" DrawAspect="Content" ObjectID="_1342457310" r:id="rId87">
            <o:FieldCodes>\* mergeformat</o:FieldCodes>
          </o:OLEObject>
        </w:object>
      </w:r>
    </w:p>
    <w:p w14:paraId="0ECC825A" w14:textId="77777777" w:rsidR="00744718" w:rsidRDefault="00744718" w:rsidP="00744718">
      <w:pPr>
        <w:pStyle w:val="NormalIndent"/>
        <w:jc w:val="both"/>
        <w:rPr>
          <w:rFonts w:ascii="Times New Roman" w:hAnsi="Times New Roman"/>
        </w:rPr>
      </w:pPr>
    </w:p>
    <w:tbl>
      <w:tblPr>
        <w:tblW w:w="0" w:type="auto"/>
        <w:tblInd w:w="108" w:type="dxa"/>
        <w:tblLayout w:type="fixed"/>
        <w:tblLook w:val="0000" w:firstRow="0" w:lastRow="0" w:firstColumn="0" w:lastColumn="0" w:noHBand="0" w:noVBand="0"/>
      </w:tblPr>
      <w:tblGrid>
        <w:gridCol w:w="2137"/>
        <w:gridCol w:w="1721"/>
        <w:gridCol w:w="1164"/>
        <w:gridCol w:w="4795"/>
      </w:tblGrid>
      <w:tr w:rsidR="00744718" w14:paraId="7421B639" w14:textId="77777777" w:rsidTr="00744718">
        <w:trPr>
          <w:cantSplit/>
        </w:trPr>
        <w:tc>
          <w:tcPr>
            <w:tcW w:w="2137" w:type="dxa"/>
            <w:tcBorders>
              <w:top w:val="single" w:sz="12" w:space="0" w:color="auto"/>
              <w:left w:val="single" w:sz="12" w:space="0" w:color="auto"/>
              <w:bottom w:val="single" w:sz="6" w:space="0" w:color="auto"/>
              <w:right w:val="single" w:sz="6" w:space="0" w:color="auto"/>
            </w:tcBorders>
          </w:tcPr>
          <w:p w14:paraId="56B177BB" w14:textId="77777777" w:rsidR="00744718" w:rsidRDefault="00744718" w:rsidP="00744718">
            <w:pPr>
              <w:jc w:val="center"/>
            </w:pPr>
            <w:r>
              <w:rPr>
                <w:b/>
              </w:rPr>
              <w:t>Bits</w:t>
            </w:r>
          </w:p>
        </w:tc>
        <w:tc>
          <w:tcPr>
            <w:tcW w:w="1721" w:type="dxa"/>
            <w:tcBorders>
              <w:top w:val="single" w:sz="12" w:space="0" w:color="auto"/>
              <w:left w:val="single" w:sz="6" w:space="0" w:color="auto"/>
              <w:bottom w:val="single" w:sz="6" w:space="0" w:color="auto"/>
              <w:right w:val="single" w:sz="6" w:space="0" w:color="auto"/>
            </w:tcBorders>
          </w:tcPr>
          <w:p w14:paraId="714B343F" w14:textId="77777777" w:rsidR="00744718" w:rsidRDefault="00744718" w:rsidP="00744718">
            <w:pPr>
              <w:jc w:val="center"/>
            </w:pPr>
            <w:r>
              <w:rPr>
                <w:b/>
              </w:rPr>
              <w:t>Name</w:t>
            </w:r>
          </w:p>
        </w:tc>
        <w:tc>
          <w:tcPr>
            <w:tcW w:w="1164" w:type="dxa"/>
            <w:tcBorders>
              <w:top w:val="single" w:sz="12" w:space="0" w:color="auto"/>
              <w:left w:val="single" w:sz="6" w:space="0" w:color="auto"/>
              <w:bottom w:val="single" w:sz="6" w:space="0" w:color="auto"/>
              <w:right w:val="single" w:sz="6" w:space="0" w:color="auto"/>
            </w:tcBorders>
          </w:tcPr>
          <w:p w14:paraId="6D2043A1" w14:textId="77777777" w:rsidR="00744718" w:rsidRDefault="00744718" w:rsidP="00744718">
            <w:pPr>
              <w:jc w:val="center"/>
            </w:pPr>
            <w:r>
              <w:rPr>
                <w:b/>
              </w:rPr>
              <w:t>Value</w:t>
            </w:r>
          </w:p>
        </w:tc>
        <w:tc>
          <w:tcPr>
            <w:tcW w:w="4795" w:type="dxa"/>
            <w:tcBorders>
              <w:top w:val="single" w:sz="12" w:space="0" w:color="auto"/>
              <w:left w:val="single" w:sz="6" w:space="0" w:color="auto"/>
              <w:bottom w:val="single" w:sz="6" w:space="0" w:color="auto"/>
              <w:right w:val="single" w:sz="12" w:space="0" w:color="auto"/>
            </w:tcBorders>
          </w:tcPr>
          <w:p w14:paraId="09CF6350" w14:textId="77777777" w:rsidR="00744718" w:rsidRDefault="00744718" w:rsidP="00744718">
            <w:r>
              <w:rPr>
                <w:b/>
              </w:rPr>
              <w:t>Function</w:t>
            </w:r>
          </w:p>
        </w:tc>
      </w:tr>
      <w:tr w:rsidR="00744718" w14:paraId="2F1A32F1" w14:textId="77777777" w:rsidTr="00744718">
        <w:trPr>
          <w:cantSplit/>
        </w:trPr>
        <w:tc>
          <w:tcPr>
            <w:tcW w:w="2137" w:type="dxa"/>
            <w:tcBorders>
              <w:top w:val="single" w:sz="6" w:space="0" w:color="auto"/>
              <w:left w:val="single" w:sz="12" w:space="0" w:color="auto"/>
              <w:bottom w:val="single" w:sz="6" w:space="0" w:color="auto"/>
              <w:right w:val="single" w:sz="6" w:space="0" w:color="auto"/>
            </w:tcBorders>
          </w:tcPr>
          <w:p w14:paraId="4C589175" w14:textId="77777777" w:rsidR="00744718" w:rsidRDefault="00744718" w:rsidP="00744718">
            <w:pPr>
              <w:jc w:val="center"/>
            </w:pPr>
            <w:r>
              <w:t>DDC[0]</w:t>
            </w:r>
          </w:p>
        </w:tc>
        <w:tc>
          <w:tcPr>
            <w:tcW w:w="1721" w:type="dxa"/>
            <w:tcBorders>
              <w:top w:val="single" w:sz="6" w:space="0" w:color="auto"/>
              <w:left w:val="single" w:sz="6" w:space="0" w:color="auto"/>
              <w:bottom w:val="single" w:sz="6" w:space="0" w:color="auto"/>
              <w:right w:val="single" w:sz="6" w:space="0" w:color="auto"/>
            </w:tcBorders>
          </w:tcPr>
          <w:p w14:paraId="7CD10CF1" w14:textId="77777777" w:rsidR="00744718" w:rsidRDefault="00744718" w:rsidP="00744718">
            <w:pPr>
              <w:jc w:val="center"/>
            </w:pPr>
            <w:r>
              <w:t>C0</w:t>
            </w:r>
          </w:p>
        </w:tc>
        <w:tc>
          <w:tcPr>
            <w:tcW w:w="1164" w:type="dxa"/>
            <w:tcBorders>
              <w:top w:val="single" w:sz="6" w:space="0" w:color="auto"/>
              <w:left w:val="single" w:sz="6" w:space="0" w:color="auto"/>
              <w:bottom w:val="single" w:sz="6" w:space="0" w:color="auto"/>
              <w:right w:val="single" w:sz="6" w:space="0" w:color="auto"/>
            </w:tcBorders>
          </w:tcPr>
          <w:p w14:paraId="7AEA78C7" w14:textId="77777777" w:rsidR="00744718" w:rsidRDefault="00744718" w:rsidP="00744718">
            <w:pPr>
              <w:jc w:val="center"/>
            </w:pPr>
          </w:p>
          <w:p w14:paraId="1028549F" w14:textId="77777777" w:rsidR="00744718" w:rsidRDefault="00744718" w:rsidP="00744718">
            <w:pPr>
              <w:jc w:val="center"/>
            </w:pPr>
          </w:p>
          <w:p w14:paraId="764301A5" w14:textId="77777777" w:rsidR="00744718" w:rsidRDefault="00744718" w:rsidP="00744718">
            <w:pPr>
              <w:jc w:val="center"/>
            </w:pPr>
          </w:p>
          <w:p w14:paraId="03A30564" w14:textId="77777777" w:rsidR="00744718" w:rsidRDefault="00744718" w:rsidP="00744718">
            <w:pPr>
              <w:jc w:val="center"/>
            </w:pPr>
          </w:p>
          <w:p w14:paraId="201276EA" w14:textId="77777777" w:rsidR="00744718" w:rsidRDefault="00744718" w:rsidP="00744718">
            <w:pPr>
              <w:jc w:val="center"/>
            </w:pPr>
            <w:r>
              <w:t>0x0</w:t>
            </w:r>
          </w:p>
          <w:p w14:paraId="7F68C193" w14:textId="77777777" w:rsidR="00744718" w:rsidRDefault="00744718" w:rsidP="00744718">
            <w:pPr>
              <w:jc w:val="center"/>
            </w:pPr>
            <w:r>
              <w:t>0x1</w:t>
            </w:r>
          </w:p>
        </w:tc>
        <w:tc>
          <w:tcPr>
            <w:tcW w:w="4795" w:type="dxa"/>
            <w:tcBorders>
              <w:top w:val="single" w:sz="6" w:space="0" w:color="auto"/>
              <w:left w:val="single" w:sz="6" w:space="0" w:color="auto"/>
              <w:bottom w:val="single" w:sz="6" w:space="0" w:color="auto"/>
              <w:right w:val="single" w:sz="12" w:space="0" w:color="auto"/>
            </w:tcBorders>
          </w:tcPr>
          <w:p w14:paraId="70D72B0C" w14:textId="77777777" w:rsidR="00744718" w:rsidRDefault="00744718" w:rsidP="00744718">
            <w:r>
              <w:t>DDC CLK OUT.</w:t>
            </w:r>
          </w:p>
          <w:p w14:paraId="099B54F0" w14:textId="77777777" w:rsidR="00744718" w:rsidRDefault="00744718" w:rsidP="00744718">
            <w:r>
              <w:t>In DDC1 mode, this bit connects to the monitor vsync signal.</w:t>
            </w:r>
          </w:p>
          <w:p w14:paraId="27162C1E" w14:textId="77777777" w:rsidR="00744718" w:rsidRDefault="00744718" w:rsidP="00744718">
            <w:r>
              <w:t xml:space="preserve">In DDC2B mode, this bit connects to the SCL line.        </w:t>
            </w:r>
          </w:p>
          <w:p w14:paraId="18A745D4" w14:textId="77777777" w:rsidR="00744718" w:rsidRDefault="00744718" w:rsidP="00744718">
            <w:r>
              <w:t>Forces clock signal  low.</w:t>
            </w:r>
          </w:p>
          <w:p w14:paraId="642EA211" w14:textId="77777777" w:rsidR="00744718" w:rsidRDefault="00744718" w:rsidP="00744718">
            <w:r>
              <w:t>Forces clock signal to “Z”</w:t>
            </w:r>
          </w:p>
          <w:p w14:paraId="6C0C4E06" w14:textId="77777777" w:rsidR="00744718" w:rsidRDefault="00744718" w:rsidP="00744718">
            <w:r>
              <w:t>External pull-up resistor will cause the clock to stay high if no other device is driving this signal low.</w:t>
            </w:r>
          </w:p>
        </w:tc>
      </w:tr>
      <w:tr w:rsidR="00744718" w14:paraId="4191FD01" w14:textId="77777777" w:rsidTr="00744718">
        <w:trPr>
          <w:cantSplit/>
        </w:trPr>
        <w:tc>
          <w:tcPr>
            <w:tcW w:w="2137" w:type="dxa"/>
            <w:tcBorders>
              <w:top w:val="single" w:sz="6" w:space="0" w:color="auto"/>
              <w:left w:val="single" w:sz="12" w:space="0" w:color="auto"/>
              <w:bottom w:val="single" w:sz="6" w:space="0" w:color="auto"/>
              <w:right w:val="single" w:sz="6" w:space="0" w:color="auto"/>
            </w:tcBorders>
          </w:tcPr>
          <w:p w14:paraId="1B211DA5" w14:textId="77777777" w:rsidR="00744718" w:rsidRDefault="00744718" w:rsidP="00744718">
            <w:pPr>
              <w:jc w:val="center"/>
            </w:pPr>
            <w:r>
              <w:t>DDC[1]</w:t>
            </w:r>
          </w:p>
        </w:tc>
        <w:tc>
          <w:tcPr>
            <w:tcW w:w="1721" w:type="dxa"/>
            <w:tcBorders>
              <w:top w:val="single" w:sz="6" w:space="0" w:color="auto"/>
              <w:left w:val="single" w:sz="6" w:space="0" w:color="auto"/>
              <w:bottom w:val="single" w:sz="6" w:space="0" w:color="auto"/>
              <w:right w:val="single" w:sz="6" w:space="0" w:color="auto"/>
            </w:tcBorders>
          </w:tcPr>
          <w:p w14:paraId="607B1177" w14:textId="77777777" w:rsidR="00744718" w:rsidRDefault="00744718" w:rsidP="00744718">
            <w:pPr>
              <w:jc w:val="center"/>
            </w:pPr>
            <w:r>
              <w:t>DI</w:t>
            </w:r>
          </w:p>
        </w:tc>
        <w:tc>
          <w:tcPr>
            <w:tcW w:w="1164" w:type="dxa"/>
            <w:tcBorders>
              <w:top w:val="single" w:sz="6" w:space="0" w:color="auto"/>
              <w:left w:val="single" w:sz="6" w:space="0" w:color="auto"/>
              <w:bottom w:val="single" w:sz="6" w:space="0" w:color="auto"/>
              <w:right w:val="single" w:sz="6" w:space="0" w:color="auto"/>
            </w:tcBorders>
          </w:tcPr>
          <w:p w14:paraId="6C59E9DB" w14:textId="77777777" w:rsidR="00744718" w:rsidRDefault="00744718" w:rsidP="00744718">
            <w:pPr>
              <w:jc w:val="center"/>
            </w:pPr>
          </w:p>
        </w:tc>
        <w:tc>
          <w:tcPr>
            <w:tcW w:w="4795" w:type="dxa"/>
            <w:tcBorders>
              <w:top w:val="single" w:sz="6" w:space="0" w:color="auto"/>
              <w:left w:val="single" w:sz="6" w:space="0" w:color="auto"/>
              <w:bottom w:val="single" w:sz="6" w:space="0" w:color="auto"/>
              <w:right w:val="single" w:sz="12" w:space="0" w:color="auto"/>
            </w:tcBorders>
          </w:tcPr>
          <w:p w14:paraId="506D586A" w14:textId="77777777" w:rsidR="00744718" w:rsidRDefault="00744718" w:rsidP="00744718">
            <w:r>
              <w:t>DDC Data Line Status (read only) (SDA).</w:t>
            </w:r>
          </w:p>
          <w:p w14:paraId="0DE5BD0B" w14:textId="77777777" w:rsidR="00744718" w:rsidRDefault="00744718" w:rsidP="00744718">
            <w:r>
              <w:t>This bit shows actual value on  the serial data line (DDC1 and/or DDC2B).</w:t>
            </w:r>
          </w:p>
        </w:tc>
      </w:tr>
      <w:tr w:rsidR="00744718" w14:paraId="4A4C5E43" w14:textId="77777777" w:rsidTr="00744718">
        <w:trPr>
          <w:cantSplit/>
        </w:trPr>
        <w:tc>
          <w:tcPr>
            <w:tcW w:w="2137" w:type="dxa"/>
            <w:tcBorders>
              <w:top w:val="single" w:sz="6" w:space="0" w:color="auto"/>
              <w:left w:val="single" w:sz="12" w:space="0" w:color="auto"/>
              <w:bottom w:val="single" w:sz="6" w:space="0" w:color="auto"/>
              <w:right w:val="single" w:sz="6" w:space="0" w:color="auto"/>
            </w:tcBorders>
          </w:tcPr>
          <w:p w14:paraId="18A3D713" w14:textId="77777777" w:rsidR="00744718" w:rsidRDefault="00744718" w:rsidP="00744718">
            <w:pPr>
              <w:jc w:val="center"/>
            </w:pPr>
            <w:r>
              <w:t>DDC[2]</w:t>
            </w:r>
          </w:p>
        </w:tc>
        <w:tc>
          <w:tcPr>
            <w:tcW w:w="1721" w:type="dxa"/>
            <w:tcBorders>
              <w:top w:val="single" w:sz="6" w:space="0" w:color="auto"/>
              <w:left w:val="single" w:sz="6" w:space="0" w:color="auto"/>
              <w:bottom w:val="single" w:sz="6" w:space="0" w:color="auto"/>
              <w:right w:val="single" w:sz="6" w:space="0" w:color="auto"/>
            </w:tcBorders>
          </w:tcPr>
          <w:p w14:paraId="607EA0DC" w14:textId="77777777" w:rsidR="00744718" w:rsidRDefault="00744718" w:rsidP="00744718">
            <w:pPr>
              <w:jc w:val="center"/>
            </w:pPr>
            <w:r>
              <w:t>DO</w:t>
            </w:r>
          </w:p>
        </w:tc>
        <w:tc>
          <w:tcPr>
            <w:tcW w:w="1164" w:type="dxa"/>
            <w:tcBorders>
              <w:top w:val="single" w:sz="6" w:space="0" w:color="auto"/>
              <w:left w:val="single" w:sz="6" w:space="0" w:color="auto"/>
              <w:bottom w:val="single" w:sz="6" w:space="0" w:color="auto"/>
              <w:right w:val="single" w:sz="6" w:space="0" w:color="auto"/>
            </w:tcBorders>
          </w:tcPr>
          <w:p w14:paraId="74EDF129" w14:textId="77777777" w:rsidR="00744718" w:rsidRDefault="00744718" w:rsidP="00744718">
            <w:pPr>
              <w:jc w:val="center"/>
            </w:pPr>
          </w:p>
          <w:p w14:paraId="6749988B" w14:textId="77777777" w:rsidR="00744718" w:rsidRDefault="00744718" w:rsidP="00744718">
            <w:pPr>
              <w:jc w:val="center"/>
            </w:pPr>
          </w:p>
          <w:p w14:paraId="0D6E0702" w14:textId="77777777" w:rsidR="00744718" w:rsidRDefault="00744718" w:rsidP="00744718">
            <w:pPr>
              <w:jc w:val="center"/>
            </w:pPr>
          </w:p>
          <w:p w14:paraId="510F8A87" w14:textId="77777777" w:rsidR="00744718" w:rsidRDefault="00744718" w:rsidP="00744718">
            <w:pPr>
              <w:jc w:val="center"/>
            </w:pPr>
          </w:p>
          <w:p w14:paraId="5C423CBA" w14:textId="77777777" w:rsidR="00744718" w:rsidRDefault="00744718" w:rsidP="00744718">
            <w:pPr>
              <w:jc w:val="center"/>
            </w:pPr>
            <w:r>
              <w:t>0x0</w:t>
            </w:r>
          </w:p>
          <w:p w14:paraId="742083AF" w14:textId="77777777" w:rsidR="00744718" w:rsidRDefault="00744718" w:rsidP="00744718">
            <w:pPr>
              <w:jc w:val="center"/>
            </w:pPr>
            <w:r>
              <w:t>0x1</w:t>
            </w:r>
          </w:p>
        </w:tc>
        <w:tc>
          <w:tcPr>
            <w:tcW w:w="4795" w:type="dxa"/>
            <w:tcBorders>
              <w:top w:val="single" w:sz="6" w:space="0" w:color="auto"/>
              <w:left w:val="single" w:sz="6" w:space="0" w:color="auto"/>
              <w:bottom w:val="single" w:sz="6" w:space="0" w:color="auto"/>
              <w:right w:val="single" w:sz="12" w:space="0" w:color="auto"/>
            </w:tcBorders>
          </w:tcPr>
          <w:p w14:paraId="1E68C1CB" w14:textId="77777777" w:rsidR="00744718" w:rsidRDefault="00744718" w:rsidP="00744718">
            <w:r>
              <w:t>DDC2B Data OUT. (SDA)</w:t>
            </w:r>
          </w:p>
          <w:p w14:paraId="33DF4DE8" w14:textId="77777777" w:rsidR="00744718" w:rsidRDefault="00744718" w:rsidP="00744718">
            <w:r>
              <w:t>In DDC2B mode this bit connects to the Serial Data line.</w:t>
            </w:r>
          </w:p>
          <w:p w14:paraId="18BC89DC" w14:textId="77777777" w:rsidR="00744718" w:rsidRDefault="00744718" w:rsidP="00744718">
            <w:r>
              <w:t>This bit is N/A in DDC1 mode.</w:t>
            </w:r>
          </w:p>
          <w:p w14:paraId="140188D4" w14:textId="77777777" w:rsidR="00744718" w:rsidRDefault="00744718" w:rsidP="00744718"/>
          <w:p w14:paraId="19EAE092" w14:textId="77777777" w:rsidR="00744718" w:rsidRDefault="00744718" w:rsidP="00744718">
            <w:r>
              <w:t>Forces data signal  low.</w:t>
            </w:r>
          </w:p>
          <w:p w14:paraId="62B5F350" w14:textId="77777777" w:rsidR="00744718" w:rsidRDefault="00744718" w:rsidP="00744718">
            <w:r>
              <w:t>Forces data signal to “Z”</w:t>
            </w:r>
          </w:p>
          <w:p w14:paraId="79443FB1" w14:textId="77777777" w:rsidR="00744718" w:rsidRDefault="00744718" w:rsidP="00744718">
            <w:r>
              <w:t>External pull-up resistor will cause the data signal to stay high if no other device is driving this signal low.</w:t>
            </w:r>
          </w:p>
        </w:tc>
      </w:tr>
      <w:tr w:rsidR="00744718" w14:paraId="494A9152" w14:textId="77777777" w:rsidTr="00744718">
        <w:trPr>
          <w:cantSplit/>
        </w:trPr>
        <w:tc>
          <w:tcPr>
            <w:tcW w:w="2137" w:type="dxa"/>
            <w:tcBorders>
              <w:top w:val="single" w:sz="6" w:space="0" w:color="auto"/>
              <w:left w:val="single" w:sz="12" w:space="0" w:color="auto"/>
              <w:bottom w:val="single" w:sz="6" w:space="0" w:color="auto"/>
              <w:right w:val="single" w:sz="6" w:space="0" w:color="auto"/>
            </w:tcBorders>
          </w:tcPr>
          <w:p w14:paraId="6EC91F02" w14:textId="77777777" w:rsidR="00744718" w:rsidRDefault="00744718" w:rsidP="00744718">
            <w:pPr>
              <w:jc w:val="center"/>
            </w:pPr>
            <w:r>
              <w:t>DDC[3]</w:t>
            </w:r>
          </w:p>
        </w:tc>
        <w:tc>
          <w:tcPr>
            <w:tcW w:w="1721" w:type="dxa"/>
            <w:tcBorders>
              <w:top w:val="single" w:sz="6" w:space="0" w:color="auto"/>
              <w:left w:val="single" w:sz="6" w:space="0" w:color="auto"/>
              <w:bottom w:val="single" w:sz="6" w:space="0" w:color="auto"/>
              <w:right w:val="single" w:sz="6" w:space="0" w:color="auto"/>
            </w:tcBorders>
          </w:tcPr>
          <w:p w14:paraId="34B7746E" w14:textId="77777777" w:rsidR="00744718" w:rsidRDefault="00744718" w:rsidP="00744718">
            <w:pPr>
              <w:jc w:val="center"/>
            </w:pPr>
            <w:r>
              <w:t>CI</w:t>
            </w:r>
          </w:p>
        </w:tc>
        <w:tc>
          <w:tcPr>
            <w:tcW w:w="1164" w:type="dxa"/>
            <w:tcBorders>
              <w:top w:val="single" w:sz="6" w:space="0" w:color="auto"/>
              <w:left w:val="single" w:sz="6" w:space="0" w:color="auto"/>
              <w:bottom w:val="single" w:sz="6" w:space="0" w:color="auto"/>
              <w:right w:val="single" w:sz="6" w:space="0" w:color="auto"/>
            </w:tcBorders>
          </w:tcPr>
          <w:p w14:paraId="7CFA7E98" w14:textId="77777777" w:rsidR="00744718" w:rsidRDefault="00744718" w:rsidP="00744718">
            <w:pPr>
              <w:jc w:val="center"/>
            </w:pPr>
            <w:r>
              <w:t xml:space="preserve"> </w:t>
            </w:r>
          </w:p>
        </w:tc>
        <w:tc>
          <w:tcPr>
            <w:tcW w:w="4795" w:type="dxa"/>
            <w:tcBorders>
              <w:top w:val="single" w:sz="6" w:space="0" w:color="auto"/>
              <w:left w:val="single" w:sz="6" w:space="0" w:color="auto"/>
              <w:bottom w:val="single" w:sz="6" w:space="0" w:color="auto"/>
              <w:right w:val="single" w:sz="12" w:space="0" w:color="auto"/>
            </w:tcBorders>
          </w:tcPr>
          <w:p w14:paraId="30D776DE" w14:textId="77777777" w:rsidR="00744718" w:rsidRDefault="00744718" w:rsidP="00744718">
            <w:r>
              <w:t>DDC2B Clock Line  Status (read only). (SCL)</w:t>
            </w:r>
          </w:p>
          <w:p w14:paraId="54F800FB" w14:textId="77777777" w:rsidR="00744718" w:rsidRDefault="00744718" w:rsidP="00744718">
            <w:r>
              <w:t>This bit shows actual value on  the serial clock line (SCL) .</w:t>
            </w:r>
          </w:p>
        </w:tc>
      </w:tr>
      <w:tr w:rsidR="00744718" w14:paraId="6BE49C65" w14:textId="77777777" w:rsidTr="00744718">
        <w:trPr>
          <w:cantSplit/>
        </w:trPr>
        <w:tc>
          <w:tcPr>
            <w:tcW w:w="2137" w:type="dxa"/>
            <w:tcBorders>
              <w:top w:val="single" w:sz="6" w:space="0" w:color="auto"/>
              <w:left w:val="single" w:sz="12" w:space="0" w:color="auto"/>
              <w:bottom w:val="single" w:sz="6" w:space="0" w:color="auto"/>
              <w:right w:val="single" w:sz="6" w:space="0" w:color="auto"/>
            </w:tcBorders>
          </w:tcPr>
          <w:p w14:paraId="4CB5E575" w14:textId="77777777" w:rsidR="00744718" w:rsidRDefault="00744718" w:rsidP="00744718">
            <w:pPr>
              <w:jc w:val="center"/>
            </w:pPr>
            <w:r>
              <w:t>DDC[9:8]</w:t>
            </w:r>
          </w:p>
        </w:tc>
        <w:tc>
          <w:tcPr>
            <w:tcW w:w="1721" w:type="dxa"/>
            <w:tcBorders>
              <w:top w:val="single" w:sz="6" w:space="0" w:color="auto"/>
              <w:left w:val="single" w:sz="6" w:space="0" w:color="auto"/>
              <w:bottom w:val="single" w:sz="6" w:space="0" w:color="auto"/>
              <w:right w:val="single" w:sz="6" w:space="0" w:color="auto"/>
            </w:tcBorders>
          </w:tcPr>
          <w:p w14:paraId="79309E34" w14:textId="77777777" w:rsidR="00744718" w:rsidRDefault="00744718" w:rsidP="00744718">
            <w:pPr>
              <w:jc w:val="center"/>
            </w:pPr>
            <w:r>
              <w:t>DDCM</w:t>
            </w:r>
          </w:p>
        </w:tc>
        <w:tc>
          <w:tcPr>
            <w:tcW w:w="1164" w:type="dxa"/>
            <w:tcBorders>
              <w:top w:val="single" w:sz="6" w:space="0" w:color="auto"/>
              <w:left w:val="single" w:sz="6" w:space="0" w:color="auto"/>
              <w:bottom w:val="single" w:sz="6" w:space="0" w:color="auto"/>
              <w:right w:val="single" w:sz="6" w:space="0" w:color="auto"/>
            </w:tcBorders>
          </w:tcPr>
          <w:p w14:paraId="593235E3" w14:textId="77777777" w:rsidR="00744718" w:rsidRDefault="00744718" w:rsidP="00744718">
            <w:pPr>
              <w:jc w:val="center"/>
            </w:pPr>
          </w:p>
          <w:p w14:paraId="764A2F30" w14:textId="77777777" w:rsidR="00744718" w:rsidRDefault="00744718" w:rsidP="00744718">
            <w:pPr>
              <w:jc w:val="center"/>
            </w:pPr>
            <w:r>
              <w:t>0x0</w:t>
            </w:r>
          </w:p>
          <w:p w14:paraId="17012998" w14:textId="77777777" w:rsidR="00744718" w:rsidRDefault="00744718" w:rsidP="00744718">
            <w:pPr>
              <w:jc w:val="center"/>
            </w:pPr>
            <w:r>
              <w:t>0x1</w:t>
            </w:r>
          </w:p>
          <w:p w14:paraId="22A56817" w14:textId="77777777" w:rsidR="00744718" w:rsidRDefault="00744718" w:rsidP="00744718">
            <w:pPr>
              <w:jc w:val="center"/>
            </w:pPr>
            <w:r>
              <w:t>0x2</w:t>
            </w:r>
          </w:p>
          <w:p w14:paraId="3E96F2DA" w14:textId="77777777" w:rsidR="00744718" w:rsidRDefault="00744718" w:rsidP="00744718">
            <w:pPr>
              <w:jc w:val="center"/>
            </w:pPr>
            <w:r>
              <w:t>0x3</w:t>
            </w:r>
          </w:p>
        </w:tc>
        <w:tc>
          <w:tcPr>
            <w:tcW w:w="4795" w:type="dxa"/>
            <w:tcBorders>
              <w:top w:val="single" w:sz="6" w:space="0" w:color="auto"/>
              <w:left w:val="single" w:sz="6" w:space="0" w:color="auto"/>
              <w:bottom w:val="single" w:sz="6" w:space="0" w:color="auto"/>
              <w:right w:val="single" w:sz="12" w:space="0" w:color="auto"/>
            </w:tcBorders>
          </w:tcPr>
          <w:p w14:paraId="3FEF6D63" w14:textId="77777777" w:rsidR="00744718" w:rsidRDefault="00744718" w:rsidP="00744718">
            <w:r>
              <w:t>DDC Mode.</w:t>
            </w:r>
          </w:p>
          <w:p w14:paraId="5F4440C9" w14:textId="77777777" w:rsidR="00744718" w:rsidRDefault="00744718" w:rsidP="00744718">
            <w:r>
              <w:t>DDC is disabled.</w:t>
            </w:r>
          </w:p>
          <w:p w14:paraId="58764658" w14:textId="77777777" w:rsidR="00744718" w:rsidRDefault="00744718" w:rsidP="00744718">
            <w:r>
              <w:t>DDC1 is enabled.</w:t>
            </w:r>
          </w:p>
          <w:p w14:paraId="4C758A51" w14:textId="77777777" w:rsidR="00744718" w:rsidRDefault="00744718" w:rsidP="00744718">
            <w:r>
              <w:t>DDC2B is enabled.</w:t>
            </w:r>
          </w:p>
          <w:p w14:paraId="544811ED" w14:textId="77777777" w:rsidR="00744718" w:rsidRDefault="00744718" w:rsidP="00744718">
            <w:r>
              <w:t>DDC is disabled.</w:t>
            </w:r>
          </w:p>
        </w:tc>
      </w:tr>
    </w:tbl>
    <w:p w14:paraId="3C50ACBA" w14:textId="77777777" w:rsidR="00744718" w:rsidRDefault="00744718" w:rsidP="00744718"/>
    <w:p w14:paraId="7DFF33E8" w14:textId="77777777" w:rsidR="00744718" w:rsidRDefault="00744718" w:rsidP="00744718">
      <w:pPr>
        <w:pStyle w:val="NormalIndent"/>
        <w:rPr>
          <w:rFonts w:ascii="Times New Roman" w:hAnsi="Times New Roman"/>
        </w:rPr>
      </w:pPr>
    </w:p>
    <w:p w14:paraId="42775167" w14:textId="77777777" w:rsidR="00744718" w:rsidRDefault="00744718" w:rsidP="00744718">
      <w:pPr>
        <w:pStyle w:val="Heading2"/>
        <w:tabs>
          <w:tab w:val="left" w:pos="720"/>
        </w:tabs>
      </w:pPr>
      <w:r>
        <w:br w:type="page"/>
        <w:t>5.4</w:t>
      </w:r>
      <w:r>
        <w:tab/>
      </w:r>
      <w:bookmarkStart w:id="114" w:name="_Toc332687553"/>
      <w:bookmarkStart w:id="115" w:name="_Toc332695227"/>
      <w:bookmarkStart w:id="116" w:name="_Toc332695687"/>
      <w:r>
        <w:tab/>
        <w:t>Global Interrupt  Registers</w:t>
      </w:r>
      <w:bookmarkEnd w:id="114"/>
      <w:bookmarkEnd w:id="115"/>
      <w:bookmarkEnd w:id="116"/>
    </w:p>
    <w:p w14:paraId="767ABBA6" w14:textId="77777777" w:rsidR="00744718" w:rsidRDefault="00744718" w:rsidP="00744718">
      <w:pPr>
        <w:tabs>
          <w:tab w:val="left" w:pos="720"/>
        </w:tabs>
      </w:pPr>
    </w:p>
    <w:p w14:paraId="5D7DCA56" w14:textId="77777777" w:rsidR="00744718" w:rsidRDefault="00744718" w:rsidP="00744718">
      <w:pPr>
        <w:pStyle w:val="Heading3"/>
      </w:pPr>
      <w:r>
        <w:t>5.4.1</w:t>
      </w:r>
      <w:r>
        <w:tab/>
      </w:r>
      <w:r>
        <w:tab/>
        <w:t>Global Interrupt Register RBASE_I+(0x0000)</w:t>
      </w:r>
    </w:p>
    <w:p w14:paraId="3DC828F9"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Name: </w:t>
      </w:r>
      <w:r>
        <w:rPr>
          <w:rFonts w:ascii="Times New Roman" w:hAnsi="Times New Roman"/>
          <w:b/>
        </w:rPr>
        <w:tab/>
        <w:t>GINTP</w:t>
      </w:r>
    </w:p>
    <w:p w14:paraId="42D8A93B" w14:textId="77777777" w:rsidR="00744718" w:rsidRDefault="00744718" w:rsidP="00744718">
      <w:pPr>
        <w:pStyle w:val="NormalIndent"/>
        <w:tabs>
          <w:tab w:val="left" w:pos="720"/>
        </w:tabs>
        <w:ind w:left="0"/>
        <w:rPr>
          <w:rFonts w:ascii="Times New Roman" w:hAnsi="Times New Roman"/>
        </w:rPr>
      </w:pPr>
      <w:r>
        <w:rPr>
          <w:rFonts w:ascii="Times New Roman" w:hAnsi="Times New Roman"/>
          <w:b/>
        </w:rPr>
        <w:t xml:space="preserve">Type: </w:t>
      </w:r>
      <w:r>
        <w:rPr>
          <w:rFonts w:ascii="Times New Roman" w:hAnsi="Times New Roman"/>
          <w:b/>
        </w:rPr>
        <w:tab/>
        <w:t>Memory mapped read write</w:t>
      </w:r>
    </w:p>
    <w:p w14:paraId="0CE10EEF" w14:textId="1116D80C" w:rsidR="00744718" w:rsidRDefault="00744718" w:rsidP="00744718">
      <w:pPr>
        <w:pStyle w:val="NormalIndent"/>
        <w:tabs>
          <w:tab w:val="left" w:pos="720"/>
        </w:tabs>
        <w:ind w:left="0"/>
        <w:rPr>
          <w:rFonts w:ascii="Times New Roman" w:hAnsi="Times New Roman"/>
        </w:rPr>
      </w:pPr>
      <w:r>
        <w:rPr>
          <w:rFonts w:ascii="Times New Roman" w:hAnsi="Times New Roman"/>
        </w:rPr>
        <w:t xml:space="preserve">This register contains the concatenation of all the </w:t>
      </w:r>
      <w:r w:rsidR="002E6C7C">
        <w:rPr>
          <w:rFonts w:ascii="Times New Roman" w:hAnsi="Times New Roman"/>
        </w:rPr>
        <w:t>GPLGPU</w:t>
      </w:r>
      <w:r>
        <w:rPr>
          <w:rFonts w:ascii="Times New Roman" w:hAnsi="Times New Roman"/>
        </w:rPr>
        <w:t xml:space="preserve"> interrupts. The drawing engine interrupts in this register are read only and must be cleared in their respective interrupt registers.   </w:t>
      </w:r>
    </w:p>
    <w:p w14:paraId="310699C7" w14:textId="77777777" w:rsidR="00744718" w:rsidRDefault="00744718" w:rsidP="00744718">
      <w:pPr>
        <w:pStyle w:val="NormalIndent"/>
        <w:ind w:left="0"/>
        <w:rPr>
          <w:rFonts w:ascii="Times New Roman" w:hAnsi="Times New Roman"/>
        </w:rPr>
      </w:pPr>
      <w:r>
        <w:rPr>
          <w:rFonts w:ascii="Times New Roman" w:hAnsi="Times New Roman"/>
        </w:rPr>
        <w:object w:dxaOrig="6242" w:dyaOrig="1233" w14:anchorId="0D63E13F">
          <v:shape id="_x0000_i1064" type="#_x0000_t75" style="width:312.35pt;height:61.7pt" o:ole="">
            <v:imagedata r:id="rId88" o:title=""/>
          </v:shape>
          <o:OLEObject Type="Embed" ProgID="MSDraw" ShapeID="_x0000_i1064" DrawAspect="Content" ObjectID="_1342457311" r:id="rId89">
            <o:FieldCodes>\* MERGEFORMAT</o:FieldCodes>
          </o:OLEObject>
        </w:object>
      </w:r>
    </w:p>
    <w:p w14:paraId="65462E8C" w14:textId="77777777" w:rsidR="00744718" w:rsidRDefault="00744718" w:rsidP="00744718">
      <w:pPr>
        <w:pStyle w:val="NormalIndent"/>
        <w:rPr>
          <w:rFonts w:ascii="Times New Roman" w:hAnsi="Times New Roman"/>
        </w:rPr>
      </w:pPr>
    </w:p>
    <w:tbl>
      <w:tblPr>
        <w:tblW w:w="0" w:type="auto"/>
        <w:tblInd w:w="108" w:type="dxa"/>
        <w:tblLayout w:type="fixed"/>
        <w:tblLook w:val="0000" w:firstRow="0" w:lastRow="0" w:firstColumn="0" w:lastColumn="0" w:noHBand="0" w:noVBand="0"/>
      </w:tblPr>
      <w:tblGrid>
        <w:gridCol w:w="2134"/>
        <w:gridCol w:w="2134"/>
        <w:gridCol w:w="890"/>
        <w:gridCol w:w="3770"/>
      </w:tblGrid>
      <w:tr w:rsidR="00744718" w14:paraId="7B4668AE" w14:textId="77777777" w:rsidTr="00744718">
        <w:trPr>
          <w:cantSplit/>
        </w:trPr>
        <w:tc>
          <w:tcPr>
            <w:tcW w:w="2134" w:type="dxa"/>
            <w:tcBorders>
              <w:top w:val="single" w:sz="12" w:space="0" w:color="auto"/>
              <w:left w:val="single" w:sz="12" w:space="0" w:color="auto"/>
              <w:bottom w:val="single" w:sz="12" w:space="0" w:color="auto"/>
              <w:right w:val="single" w:sz="6" w:space="0" w:color="auto"/>
            </w:tcBorders>
          </w:tcPr>
          <w:p w14:paraId="5074A718" w14:textId="77777777" w:rsidR="00744718" w:rsidRDefault="00744718" w:rsidP="00744718">
            <w:pPr>
              <w:rPr>
                <w:b/>
              </w:rPr>
            </w:pPr>
            <w:bookmarkStart w:id="117" w:name="_Toc332687554"/>
            <w:r>
              <w:rPr>
                <w:b/>
              </w:rPr>
              <w:t>Bits</w:t>
            </w:r>
            <w:bookmarkEnd w:id="117"/>
          </w:p>
        </w:tc>
        <w:tc>
          <w:tcPr>
            <w:tcW w:w="2134" w:type="dxa"/>
            <w:tcBorders>
              <w:top w:val="single" w:sz="12" w:space="0" w:color="auto"/>
              <w:left w:val="single" w:sz="6" w:space="0" w:color="auto"/>
              <w:bottom w:val="single" w:sz="12" w:space="0" w:color="auto"/>
              <w:right w:val="single" w:sz="6" w:space="0" w:color="auto"/>
            </w:tcBorders>
          </w:tcPr>
          <w:p w14:paraId="263B35B0" w14:textId="77777777" w:rsidR="00744718" w:rsidRDefault="00744718" w:rsidP="00744718">
            <w:pPr>
              <w:rPr>
                <w:b/>
              </w:rPr>
            </w:pPr>
            <w:bookmarkStart w:id="118" w:name="_Toc332687555"/>
            <w:r>
              <w:rPr>
                <w:b/>
              </w:rPr>
              <w:t>Name</w:t>
            </w:r>
            <w:bookmarkEnd w:id="118"/>
          </w:p>
        </w:tc>
        <w:tc>
          <w:tcPr>
            <w:tcW w:w="890" w:type="dxa"/>
            <w:tcBorders>
              <w:top w:val="single" w:sz="12" w:space="0" w:color="auto"/>
              <w:left w:val="single" w:sz="6" w:space="0" w:color="auto"/>
              <w:bottom w:val="single" w:sz="12" w:space="0" w:color="auto"/>
              <w:right w:val="single" w:sz="6" w:space="0" w:color="auto"/>
            </w:tcBorders>
          </w:tcPr>
          <w:p w14:paraId="48875EFA" w14:textId="77777777" w:rsidR="00744718" w:rsidRDefault="00744718" w:rsidP="00744718">
            <w:pPr>
              <w:rPr>
                <w:b/>
              </w:rPr>
            </w:pPr>
            <w:bookmarkStart w:id="119" w:name="_Toc332687556"/>
            <w:r>
              <w:rPr>
                <w:b/>
              </w:rPr>
              <w:t>Value</w:t>
            </w:r>
            <w:bookmarkEnd w:id="119"/>
          </w:p>
        </w:tc>
        <w:tc>
          <w:tcPr>
            <w:tcW w:w="3770" w:type="dxa"/>
            <w:tcBorders>
              <w:top w:val="single" w:sz="12" w:space="0" w:color="auto"/>
              <w:left w:val="single" w:sz="6" w:space="0" w:color="auto"/>
              <w:bottom w:val="single" w:sz="12" w:space="0" w:color="auto"/>
              <w:right w:val="single" w:sz="12" w:space="0" w:color="auto"/>
            </w:tcBorders>
          </w:tcPr>
          <w:p w14:paraId="0C5385F3" w14:textId="77777777" w:rsidR="00744718" w:rsidRDefault="00744718" w:rsidP="00744718">
            <w:pPr>
              <w:rPr>
                <w:b/>
              </w:rPr>
            </w:pPr>
            <w:bookmarkStart w:id="120" w:name="_Toc332687557"/>
            <w:r>
              <w:rPr>
                <w:b/>
              </w:rPr>
              <w:t>Function</w:t>
            </w:r>
            <w:bookmarkEnd w:id="120"/>
          </w:p>
        </w:tc>
      </w:tr>
      <w:tr w:rsidR="00744718" w14:paraId="6FD3FB54" w14:textId="77777777" w:rsidTr="00744718">
        <w:trPr>
          <w:cantSplit/>
        </w:trPr>
        <w:tc>
          <w:tcPr>
            <w:tcW w:w="2134" w:type="dxa"/>
            <w:tcBorders>
              <w:left w:val="single" w:sz="12" w:space="0" w:color="auto"/>
              <w:bottom w:val="single" w:sz="6" w:space="0" w:color="auto"/>
              <w:right w:val="single" w:sz="6" w:space="0" w:color="auto"/>
            </w:tcBorders>
          </w:tcPr>
          <w:p w14:paraId="572ADE42" w14:textId="77777777" w:rsidR="00744718" w:rsidRDefault="00744718" w:rsidP="00744718">
            <w:r>
              <w:t>GINTP[0]</w:t>
            </w:r>
          </w:p>
        </w:tc>
        <w:tc>
          <w:tcPr>
            <w:tcW w:w="2134" w:type="dxa"/>
            <w:tcBorders>
              <w:left w:val="single" w:sz="6" w:space="0" w:color="auto"/>
              <w:bottom w:val="single" w:sz="6" w:space="0" w:color="auto"/>
              <w:right w:val="single" w:sz="6" w:space="0" w:color="auto"/>
            </w:tcBorders>
          </w:tcPr>
          <w:p w14:paraId="229D7E58" w14:textId="77777777" w:rsidR="00744718" w:rsidRDefault="00744718" w:rsidP="00744718">
            <w:r>
              <w:t>VB_INT</w:t>
            </w:r>
          </w:p>
        </w:tc>
        <w:tc>
          <w:tcPr>
            <w:tcW w:w="890" w:type="dxa"/>
            <w:tcBorders>
              <w:left w:val="single" w:sz="6" w:space="0" w:color="auto"/>
              <w:bottom w:val="single" w:sz="6" w:space="0" w:color="auto"/>
              <w:right w:val="single" w:sz="6" w:space="0" w:color="auto"/>
            </w:tcBorders>
          </w:tcPr>
          <w:p w14:paraId="0F04ACD2" w14:textId="77777777" w:rsidR="00744718" w:rsidRDefault="00744718" w:rsidP="00744718">
            <w:r>
              <w:t>0</w:t>
            </w:r>
          </w:p>
          <w:p w14:paraId="4166A644" w14:textId="77777777" w:rsidR="00744718" w:rsidRDefault="00744718" w:rsidP="00744718"/>
          <w:p w14:paraId="1A055E77" w14:textId="77777777" w:rsidR="00744718" w:rsidRDefault="00744718" w:rsidP="00744718">
            <w:r>
              <w:t>1</w:t>
            </w:r>
          </w:p>
        </w:tc>
        <w:tc>
          <w:tcPr>
            <w:tcW w:w="3770" w:type="dxa"/>
            <w:tcBorders>
              <w:left w:val="single" w:sz="6" w:space="0" w:color="auto"/>
              <w:bottom w:val="single" w:sz="6" w:space="0" w:color="auto"/>
              <w:right w:val="single" w:sz="12" w:space="0" w:color="auto"/>
            </w:tcBorders>
          </w:tcPr>
          <w:p w14:paraId="5B05B3F3" w14:textId="77777777" w:rsidR="00744718" w:rsidRDefault="00744718" w:rsidP="00744718">
            <w:r>
              <w:t>Vertical blank count match has not occurred</w:t>
            </w:r>
          </w:p>
          <w:p w14:paraId="04D55E60" w14:textId="77777777" w:rsidR="00744718" w:rsidRDefault="00744718" w:rsidP="00744718">
            <w:r>
              <w:br/>
              <w:t>Vertical blank count match has occurred</w:t>
            </w:r>
          </w:p>
          <w:p w14:paraId="08924E56" w14:textId="77777777" w:rsidR="00744718" w:rsidRDefault="00744718" w:rsidP="00744718">
            <w:r>
              <w:rPr>
                <w:sz w:val="16"/>
              </w:rPr>
              <w:t>See also INT_VCNT register in CRT Registers section</w:t>
            </w:r>
          </w:p>
        </w:tc>
      </w:tr>
      <w:tr w:rsidR="00744718" w14:paraId="668A9825" w14:textId="77777777" w:rsidTr="00744718">
        <w:trPr>
          <w:cantSplit/>
        </w:trPr>
        <w:tc>
          <w:tcPr>
            <w:tcW w:w="2134" w:type="dxa"/>
            <w:tcBorders>
              <w:top w:val="single" w:sz="6" w:space="0" w:color="auto"/>
              <w:left w:val="single" w:sz="12" w:space="0" w:color="auto"/>
              <w:bottom w:val="single" w:sz="6" w:space="0" w:color="auto"/>
              <w:right w:val="single" w:sz="6" w:space="0" w:color="auto"/>
            </w:tcBorders>
          </w:tcPr>
          <w:p w14:paraId="325DA74C" w14:textId="77777777" w:rsidR="00744718" w:rsidRDefault="00744718" w:rsidP="00744718">
            <w:r>
              <w:t>GINTP[1]</w:t>
            </w:r>
          </w:p>
        </w:tc>
        <w:tc>
          <w:tcPr>
            <w:tcW w:w="2134" w:type="dxa"/>
            <w:tcBorders>
              <w:top w:val="single" w:sz="6" w:space="0" w:color="auto"/>
              <w:left w:val="single" w:sz="6" w:space="0" w:color="auto"/>
              <w:bottom w:val="single" w:sz="6" w:space="0" w:color="auto"/>
              <w:right w:val="single" w:sz="6" w:space="0" w:color="auto"/>
            </w:tcBorders>
          </w:tcPr>
          <w:p w14:paraId="4DE7EA19" w14:textId="77777777" w:rsidR="00744718" w:rsidRDefault="00744718" w:rsidP="00744718">
            <w:r>
              <w:t>HB_INT</w:t>
            </w:r>
          </w:p>
        </w:tc>
        <w:tc>
          <w:tcPr>
            <w:tcW w:w="890" w:type="dxa"/>
            <w:tcBorders>
              <w:top w:val="single" w:sz="6" w:space="0" w:color="auto"/>
              <w:left w:val="single" w:sz="6" w:space="0" w:color="auto"/>
              <w:bottom w:val="single" w:sz="6" w:space="0" w:color="auto"/>
              <w:right w:val="single" w:sz="6" w:space="0" w:color="auto"/>
            </w:tcBorders>
          </w:tcPr>
          <w:p w14:paraId="550C929A" w14:textId="77777777" w:rsidR="00744718" w:rsidRDefault="00744718" w:rsidP="00744718">
            <w:r>
              <w:t>0</w:t>
            </w:r>
          </w:p>
          <w:p w14:paraId="5E610FC3" w14:textId="77777777" w:rsidR="00744718" w:rsidRDefault="00744718" w:rsidP="00744718"/>
          <w:p w14:paraId="4CA6824F" w14:textId="77777777" w:rsidR="00744718" w:rsidRDefault="00744718" w:rsidP="00744718">
            <w:r>
              <w:t>1</w:t>
            </w:r>
          </w:p>
        </w:tc>
        <w:tc>
          <w:tcPr>
            <w:tcW w:w="3770" w:type="dxa"/>
            <w:tcBorders>
              <w:top w:val="single" w:sz="6" w:space="0" w:color="auto"/>
              <w:left w:val="single" w:sz="6" w:space="0" w:color="auto"/>
              <w:bottom w:val="single" w:sz="6" w:space="0" w:color="auto"/>
              <w:right w:val="single" w:sz="12" w:space="0" w:color="auto"/>
            </w:tcBorders>
          </w:tcPr>
          <w:p w14:paraId="2AE1DBB4" w14:textId="77777777" w:rsidR="00744718" w:rsidRDefault="00744718" w:rsidP="00744718">
            <w:r>
              <w:t>Horizontal blank count match has not occurred</w:t>
            </w:r>
          </w:p>
          <w:p w14:paraId="35B65B6A" w14:textId="77777777" w:rsidR="00744718" w:rsidRDefault="00744718" w:rsidP="00744718">
            <w:r>
              <w:t>Horizontal blank count match has occurred</w:t>
            </w:r>
          </w:p>
          <w:p w14:paraId="2FDDAEE0" w14:textId="77777777" w:rsidR="00744718" w:rsidRDefault="00744718" w:rsidP="00744718">
            <w:r>
              <w:rPr>
                <w:sz w:val="16"/>
              </w:rPr>
              <w:t>See also INT_HCNT register in CRT Registers section</w:t>
            </w:r>
          </w:p>
        </w:tc>
      </w:tr>
      <w:tr w:rsidR="00744718" w14:paraId="7E72F47F" w14:textId="77777777" w:rsidTr="00744718">
        <w:trPr>
          <w:cantSplit/>
        </w:trPr>
        <w:tc>
          <w:tcPr>
            <w:tcW w:w="2134" w:type="dxa"/>
            <w:tcBorders>
              <w:top w:val="single" w:sz="6" w:space="0" w:color="auto"/>
              <w:left w:val="single" w:sz="12" w:space="0" w:color="auto"/>
              <w:bottom w:val="single" w:sz="6" w:space="0" w:color="auto"/>
              <w:right w:val="single" w:sz="6" w:space="0" w:color="auto"/>
            </w:tcBorders>
          </w:tcPr>
          <w:p w14:paraId="6DFBBC4C" w14:textId="77777777" w:rsidR="00744718" w:rsidRDefault="00744718" w:rsidP="00744718">
            <w:r>
              <w:t>GINTP[8]</w:t>
            </w:r>
          </w:p>
        </w:tc>
        <w:tc>
          <w:tcPr>
            <w:tcW w:w="2134" w:type="dxa"/>
            <w:tcBorders>
              <w:top w:val="single" w:sz="6" w:space="0" w:color="auto"/>
              <w:left w:val="single" w:sz="6" w:space="0" w:color="auto"/>
              <w:bottom w:val="single" w:sz="6" w:space="0" w:color="auto"/>
              <w:right w:val="single" w:sz="6" w:space="0" w:color="auto"/>
            </w:tcBorders>
          </w:tcPr>
          <w:p w14:paraId="6D73AF49" w14:textId="77777777" w:rsidR="00744718" w:rsidRDefault="00744718" w:rsidP="00744718">
            <w:r>
              <w:t>DD_INT</w:t>
            </w:r>
          </w:p>
        </w:tc>
        <w:tc>
          <w:tcPr>
            <w:tcW w:w="890" w:type="dxa"/>
            <w:tcBorders>
              <w:top w:val="single" w:sz="6" w:space="0" w:color="auto"/>
              <w:left w:val="single" w:sz="6" w:space="0" w:color="auto"/>
              <w:bottom w:val="single" w:sz="6" w:space="0" w:color="auto"/>
              <w:right w:val="single" w:sz="6" w:space="0" w:color="auto"/>
            </w:tcBorders>
          </w:tcPr>
          <w:p w14:paraId="0A187125" w14:textId="77777777" w:rsidR="00744718" w:rsidRDefault="00744718" w:rsidP="00744718">
            <w:r>
              <w:t>0</w:t>
            </w:r>
          </w:p>
          <w:p w14:paraId="66B94206" w14:textId="77777777" w:rsidR="00744718" w:rsidRDefault="00744718" w:rsidP="00744718">
            <w:r>
              <w:t>1</w:t>
            </w:r>
          </w:p>
        </w:tc>
        <w:tc>
          <w:tcPr>
            <w:tcW w:w="3770" w:type="dxa"/>
            <w:tcBorders>
              <w:top w:val="single" w:sz="6" w:space="0" w:color="auto"/>
              <w:left w:val="single" w:sz="6" w:space="0" w:color="auto"/>
              <w:bottom w:val="single" w:sz="6" w:space="0" w:color="auto"/>
              <w:right w:val="single" w:sz="12" w:space="0" w:color="auto"/>
            </w:tcBorders>
          </w:tcPr>
          <w:p w14:paraId="6C26D91D" w14:textId="77777777" w:rsidR="00744718" w:rsidRDefault="00744718" w:rsidP="00744718">
            <w:r>
              <w:t>Drawing engine operation not complete.</w:t>
            </w:r>
          </w:p>
          <w:p w14:paraId="29640DD2" w14:textId="77777777" w:rsidR="00744718" w:rsidRDefault="00744718" w:rsidP="00744718">
            <w:r>
              <w:t>Drawing engine operation is complete.</w:t>
            </w:r>
          </w:p>
        </w:tc>
      </w:tr>
      <w:tr w:rsidR="00744718" w14:paraId="64214168" w14:textId="77777777" w:rsidTr="00744718">
        <w:trPr>
          <w:cantSplit/>
        </w:trPr>
        <w:tc>
          <w:tcPr>
            <w:tcW w:w="2134" w:type="dxa"/>
            <w:tcBorders>
              <w:top w:val="single" w:sz="6" w:space="0" w:color="auto"/>
              <w:left w:val="single" w:sz="12" w:space="0" w:color="auto"/>
              <w:bottom w:val="single" w:sz="6" w:space="0" w:color="auto"/>
              <w:right w:val="single" w:sz="6" w:space="0" w:color="auto"/>
            </w:tcBorders>
          </w:tcPr>
          <w:p w14:paraId="1B1AA9B8" w14:textId="77777777" w:rsidR="00744718" w:rsidRDefault="00744718" w:rsidP="00744718">
            <w:r>
              <w:t>GINTP[9]</w:t>
            </w:r>
          </w:p>
        </w:tc>
        <w:tc>
          <w:tcPr>
            <w:tcW w:w="2134" w:type="dxa"/>
            <w:tcBorders>
              <w:top w:val="single" w:sz="6" w:space="0" w:color="auto"/>
              <w:left w:val="single" w:sz="6" w:space="0" w:color="auto"/>
              <w:bottom w:val="single" w:sz="6" w:space="0" w:color="auto"/>
              <w:right w:val="single" w:sz="6" w:space="0" w:color="auto"/>
            </w:tcBorders>
          </w:tcPr>
          <w:p w14:paraId="68EDBBCD" w14:textId="77777777" w:rsidR="00744718" w:rsidRDefault="00744718" w:rsidP="00744718">
            <w:r>
              <w:t>CL_INT</w:t>
            </w:r>
          </w:p>
        </w:tc>
        <w:tc>
          <w:tcPr>
            <w:tcW w:w="890" w:type="dxa"/>
            <w:tcBorders>
              <w:top w:val="single" w:sz="6" w:space="0" w:color="auto"/>
              <w:left w:val="single" w:sz="6" w:space="0" w:color="auto"/>
              <w:bottom w:val="single" w:sz="6" w:space="0" w:color="auto"/>
              <w:right w:val="single" w:sz="6" w:space="0" w:color="auto"/>
            </w:tcBorders>
          </w:tcPr>
          <w:p w14:paraId="034A9E03" w14:textId="77777777" w:rsidR="00744718" w:rsidRDefault="00744718" w:rsidP="00744718">
            <w:r>
              <w:t>0</w:t>
            </w:r>
          </w:p>
          <w:p w14:paraId="609C9A33" w14:textId="77777777" w:rsidR="00744718" w:rsidRDefault="00744718" w:rsidP="00744718"/>
          <w:p w14:paraId="72D490CF" w14:textId="77777777" w:rsidR="00744718" w:rsidRDefault="00744718" w:rsidP="00744718">
            <w:r>
              <w:t>1</w:t>
            </w:r>
          </w:p>
        </w:tc>
        <w:tc>
          <w:tcPr>
            <w:tcW w:w="3770" w:type="dxa"/>
            <w:tcBorders>
              <w:top w:val="single" w:sz="6" w:space="0" w:color="auto"/>
              <w:left w:val="single" w:sz="6" w:space="0" w:color="auto"/>
              <w:bottom w:val="single" w:sz="6" w:space="0" w:color="auto"/>
              <w:right w:val="single" w:sz="12" w:space="0" w:color="auto"/>
            </w:tcBorders>
          </w:tcPr>
          <w:p w14:paraId="5FC456D3" w14:textId="77777777" w:rsidR="00744718" w:rsidRDefault="00744718" w:rsidP="00744718">
            <w:r>
              <w:t>Drawing engine clip interrupt has not occurred.</w:t>
            </w:r>
          </w:p>
          <w:p w14:paraId="0A43BFC9" w14:textId="77777777" w:rsidR="00744718" w:rsidRDefault="00744718" w:rsidP="00744718">
            <w:r>
              <w:t>Drawing engine clip interrupt has occurred.</w:t>
            </w:r>
          </w:p>
        </w:tc>
      </w:tr>
    </w:tbl>
    <w:p w14:paraId="6AD7263E" w14:textId="77777777" w:rsidR="00744718" w:rsidRDefault="00744718" w:rsidP="00744718">
      <w:pPr>
        <w:pStyle w:val="Heading3"/>
      </w:pPr>
    </w:p>
    <w:p w14:paraId="5AE31534" w14:textId="77777777" w:rsidR="00744718" w:rsidRDefault="00744718" w:rsidP="00744718">
      <w:pPr>
        <w:pStyle w:val="Heading3"/>
      </w:pPr>
      <w:r>
        <w:t>5.4.2</w:t>
      </w:r>
      <w:r>
        <w:tab/>
      </w:r>
      <w:r>
        <w:tab/>
        <w:t>Global Interrupt Mask Register RBASE_I+(0x0004)</w:t>
      </w:r>
    </w:p>
    <w:p w14:paraId="54B14F52"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Name: </w:t>
      </w:r>
      <w:r>
        <w:rPr>
          <w:rFonts w:ascii="Times New Roman" w:hAnsi="Times New Roman"/>
          <w:b/>
        </w:rPr>
        <w:tab/>
        <w:t>GINTM</w:t>
      </w:r>
    </w:p>
    <w:p w14:paraId="313CD80E"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Type: </w:t>
      </w:r>
      <w:r>
        <w:rPr>
          <w:rFonts w:ascii="Times New Roman" w:hAnsi="Times New Roman"/>
          <w:b/>
        </w:rPr>
        <w:tab/>
        <w:t>Memory mapped read write</w:t>
      </w:r>
    </w:p>
    <w:p w14:paraId="06394DB5" w14:textId="77777777" w:rsidR="00744718" w:rsidRDefault="00744718" w:rsidP="00744718">
      <w:pPr>
        <w:pStyle w:val="NormalIndent"/>
        <w:tabs>
          <w:tab w:val="left" w:pos="720"/>
        </w:tabs>
        <w:ind w:left="0"/>
        <w:rPr>
          <w:rFonts w:ascii="Times New Roman" w:hAnsi="Times New Roman"/>
        </w:rPr>
      </w:pPr>
      <w:r>
        <w:rPr>
          <w:rFonts w:ascii="Times New Roman" w:hAnsi="Times New Roman"/>
        </w:rPr>
        <w:t xml:space="preserve">This register contains the interrupt mask bits for the "VB_MSK" and the "HB_MSK" interrupts. </w:t>
      </w:r>
    </w:p>
    <w:p w14:paraId="5F66CA34" w14:textId="77777777" w:rsidR="00744718" w:rsidRDefault="00744718" w:rsidP="00744718">
      <w:pPr>
        <w:pStyle w:val="NormalIndent"/>
        <w:ind w:left="0"/>
        <w:rPr>
          <w:rFonts w:ascii="Times New Roman" w:hAnsi="Times New Roman"/>
        </w:rPr>
      </w:pPr>
      <w:r>
        <w:rPr>
          <w:rFonts w:ascii="Times New Roman" w:hAnsi="Times New Roman"/>
        </w:rPr>
        <w:object w:dxaOrig="6242" w:dyaOrig="1222" w14:anchorId="4BC4DC91">
          <v:shape id="_x0000_i1065" type="#_x0000_t75" style="width:312.35pt;height:61.15pt" o:ole="">
            <v:imagedata r:id="rId90" o:title=""/>
          </v:shape>
          <o:OLEObject Type="Embed" ProgID="MSDraw" ShapeID="_x0000_i1065" DrawAspect="Content" ObjectID="_1342457312" r:id="rId91">
            <o:FieldCodes>\* MERGEFORMAT</o:FieldCodes>
          </o:OLEObject>
        </w:object>
      </w:r>
    </w:p>
    <w:p w14:paraId="0568289A" w14:textId="77777777" w:rsidR="00744718" w:rsidRDefault="00744718" w:rsidP="00744718">
      <w:pPr>
        <w:pStyle w:val="NormalIndent"/>
        <w:rPr>
          <w:rFonts w:ascii="Times New Roman" w:hAnsi="Times New Roman"/>
        </w:rPr>
      </w:pPr>
    </w:p>
    <w:tbl>
      <w:tblPr>
        <w:tblW w:w="0" w:type="auto"/>
        <w:tblInd w:w="108" w:type="dxa"/>
        <w:tblLayout w:type="fixed"/>
        <w:tblLook w:val="0000" w:firstRow="0" w:lastRow="0" w:firstColumn="0" w:lastColumn="0" w:noHBand="0" w:noVBand="0"/>
      </w:tblPr>
      <w:tblGrid>
        <w:gridCol w:w="1577"/>
        <w:gridCol w:w="1364"/>
        <w:gridCol w:w="995"/>
        <w:gridCol w:w="4344"/>
      </w:tblGrid>
      <w:tr w:rsidR="00744718" w14:paraId="2643A5D7" w14:textId="77777777" w:rsidTr="00744718">
        <w:trPr>
          <w:cantSplit/>
        </w:trPr>
        <w:tc>
          <w:tcPr>
            <w:tcW w:w="1577" w:type="dxa"/>
            <w:tcBorders>
              <w:top w:val="single" w:sz="12" w:space="0" w:color="auto"/>
              <w:left w:val="single" w:sz="12" w:space="0" w:color="auto"/>
              <w:bottom w:val="single" w:sz="12" w:space="0" w:color="auto"/>
              <w:right w:val="single" w:sz="6" w:space="0" w:color="auto"/>
            </w:tcBorders>
          </w:tcPr>
          <w:p w14:paraId="07EA4B27" w14:textId="77777777" w:rsidR="00744718" w:rsidRDefault="00744718" w:rsidP="00744718">
            <w:pPr>
              <w:rPr>
                <w:b/>
              </w:rPr>
            </w:pPr>
            <w:bookmarkStart w:id="121" w:name="_Toc332687558"/>
            <w:r>
              <w:rPr>
                <w:b/>
              </w:rPr>
              <w:t>Bits</w:t>
            </w:r>
            <w:bookmarkEnd w:id="121"/>
          </w:p>
        </w:tc>
        <w:tc>
          <w:tcPr>
            <w:tcW w:w="1364" w:type="dxa"/>
            <w:tcBorders>
              <w:top w:val="single" w:sz="12" w:space="0" w:color="auto"/>
              <w:left w:val="single" w:sz="6" w:space="0" w:color="auto"/>
              <w:bottom w:val="single" w:sz="12" w:space="0" w:color="auto"/>
              <w:right w:val="single" w:sz="6" w:space="0" w:color="auto"/>
            </w:tcBorders>
          </w:tcPr>
          <w:p w14:paraId="4251DB47" w14:textId="77777777" w:rsidR="00744718" w:rsidRDefault="00744718" w:rsidP="00744718">
            <w:pPr>
              <w:rPr>
                <w:b/>
              </w:rPr>
            </w:pPr>
            <w:bookmarkStart w:id="122" w:name="_Toc332687559"/>
            <w:r>
              <w:rPr>
                <w:b/>
              </w:rPr>
              <w:t>Name</w:t>
            </w:r>
            <w:bookmarkEnd w:id="122"/>
          </w:p>
        </w:tc>
        <w:tc>
          <w:tcPr>
            <w:tcW w:w="995" w:type="dxa"/>
            <w:tcBorders>
              <w:top w:val="single" w:sz="12" w:space="0" w:color="auto"/>
              <w:left w:val="single" w:sz="6" w:space="0" w:color="auto"/>
              <w:bottom w:val="single" w:sz="12" w:space="0" w:color="auto"/>
              <w:right w:val="single" w:sz="6" w:space="0" w:color="auto"/>
            </w:tcBorders>
          </w:tcPr>
          <w:p w14:paraId="595610E7" w14:textId="77777777" w:rsidR="00744718" w:rsidRDefault="00744718" w:rsidP="00744718">
            <w:pPr>
              <w:rPr>
                <w:b/>
              </w:rPr>
            </w:pPr>
            <w:bookmarkStart w:id="123" w:name="_Toc332687560"/>
            <w:r>
              <w:rPr>
                <w:b/>
              </w:rPr>
              <w:t>Value</w:t>
            </w:r>
            <w:bookmarkEnd w:id="123"/>
          </w:p>
        </w:tc>
        <w:tc>
          <w:tcPr>
            <w:tcW w:w="4344" w:type="dxa"/>
            <w:tcBorders>
              <w:top w:val="single" w:sz="12" w:space="0" w:color="auto"/>
              <w:left w:val="single" w:sz="6" w:space="0" w:color="auto"/>
              <w:bottom w:val="single" w:sz="12" w:space="0" w:color="auto"/>
              <w:right w:val="single" w:sz="12" w:space="0" w:color="auto"/>
            </w:tcBorders>
          </w:tcPr>
          <w:p w14:paraId="55D34D27" w14:textId="77777777" w:rsidR="00744718" w:rsidRDefault="00744718" w:rsidP="00744718">
            <w:pPr>
              <w:rPr>
                <w:b/>
              </w:rPr>
            </w:pPr>
            <w:bookmarkStart w:id="124" w:name="_Toc332687561"/>
            <w:r>
              <w:rPr>
                <w:b/>
              </w:rPr>
              <w:t>Function</w:t>
            </w:r>
            <w:bookmarkEnd w:id="124"/>
          </w:p>
        </w:tc>
      </w:tr>
      <w:tr w:rsidR="00744718" w14:paraId="6D09E7FF" w14:textId="77777777" w:rsidTr="00744718">
        <w:trPr>
          <w:cantSplit/>
        </w:trPr>
        <w:tc>
          <w:tcPr>
            <w:tcW w:w="1577" w:type="dxa"/>
            <w:tcBorders>
              <w:left w:val="single" w:sz="12" w:space="0" w:color="auto"/>
              <w:bottom w:val="single" w:sz="6" w:space="0" w:color="auto"/>
              <w:right w:val="single" w:sz="6" w:space="0" w:color="auto"/>
            </w:tcBorders>
          </w:tcPr>
          <w:p w14:paraId="0C3DE653" w14:textId="77777777" w:rsidR="00744718" w:rsidRDefault="00744718" w:rsidP="00744718">
            <w:r>
              <w:t>GINTM[0]</w:t>
            </w:r>
          </w:p>
        </w:tc>
        <w:tc>
          <w:tcPr>
            <w:tcW w:w="1364" w:type="dxa"/>
            <w:tcBorders>
              <w:left w:val="single" w:sz="6" w:space="0" w:color="auto"/>
              <w:bottom w:val="single" w:sz="6" w:space="0" w:color="auto"/>
              <w:right w:val="single" w:sz="6" w:space="0" w:color="auto"/>
            </w:tcBorders>
          </w:tcPr>
          <w:p w14:paraId="3DB9C0FD" w14:textId="77777777" w:rsidR="00744718" w:rsidRDefault="00744718" w:rsidP="00744718">
            <w:r>
              <w:t>VB_MSK</w:t>
            </w:r>
          </w:p>
        </w:tc>
        <w:tc>
          <w:tcPr>
            <w:tcW w:w="995" w:type="dxa"/>
            <w:tcBorders>
              <w:left w:val="single" w:sz="6" w:space="0" w:color="auto"/>
              <w:bottom w:val="single" w:sz="6" w:space="0" w:color="auto"/>
              <w:right w:val="single" w:sz="6" w:space="0" w:color="auto"/>
            </w:tcBorders>
          </w:tcPr>
          <w:p w14:paraId="1A2D84A7" w14:textId="77777777" w:rsidR="00744718" w:rsidRDefault="00744718" w:rsidP="00744718"/>
          <w:p w14:paraId="5F46ACDE" w14:textId="77777777" w:rsidR="00744718" w:rsidRDefault="00744718" w:rsidP="00744718">
            <w:r>
              <w:t>0</w:t>
            </w:r>
          </w:p>
          <w:p w14:paraId="3562B550" w14:textId="77777777" w:rsidR="00744718" w:rsidRDefault="00744718" w:rsidP="00744718">
            <w:r>
              <w:t>1</w:t>
            </w:r>
          </w:p>
        </w:tc>
        <w:tc>
          <w:tcPr>
            <w:tcW w:w="4344" w:type="dxa"/>
            <w:tcBorders>
              <w:left w:val="single" w:sz="6" w:space="0" w:color="auto"/>
              <w:bottom w:val="single" w:sz="6" w:space="0" w:color="auto"/>
              <w:right w:val="single" w:sz="12" w:space="0" w:color="auto"/>
            </w:tcBorders>
          </w:tcPr>
          <w:p w14:paraId="26D290C9" w14:textId="77777777" w:rsidR="00744718" w:rsidRDefault="00744718" w:rsidP="00744718">
            <w:r>
              <w:t>Vertical Blank Mask</w:t>
            </w:r>
          </w:p>
          <w:p w14:paraId="770936DF" w14:textId="77777777" w:rsidR="00744718" w:rsidRDefault="00744718" w:rsidP="00744718">
            <w:r>
              <w:t>Vertical blank count interrupt disabled. (</w:t>
            </w:r>
            <w:r>
              <w:rPr>
                <w:i/>
              </w:rPr>
              <w:t>Default</w:t>
            </w:r>
            <w:r>
              <w:t>)</w:t>
            </w:r>
          </w:p>
          <w:p w14:paraId="378B10A2" w14:textId="77777777" w:rsidR="00744718" w:rsidRDefault="00744718" w:rsidP="00744718">
            <w:r>
              <w:t>Vertical blank count interrupt enabled.</w:t>
            </w:r>
          </w:p>
        </w:tc>
      </w:tr>
      <w:tr w:rsidR="00744718" w14:paraId="6EC3A5CC" w14:textId="77777777" w:rsidTr="00744718">
        <w:trPr>
          <w:cantSplit/>
        </w:trPr>
        <w:tc>
          <w:tcPr>
            <w:tcW w:w="1577" w:type="dxa"/>
            <w:tcBorders>
              <w:top w:val="single" w:sz="6" w:space="0" w:color="auto"/>
              <w:left w:val="single" w:sz="12" w:space="0" w:color="auto"/>
              <w:bottom w:val="single" w:sz="6" w:space="0" w:color="auto"/>
              <w:right w:val="single" w:sz="6" w:space="0" w:color="auto"/>
            </w:tcBorders>
          </w:tcPr>
          <w:p w14:paraId="301616FA" w14:textId="77777777" w:rsidR="00744718" w:rsidRDefault="00744718" w:rsidP="00744718">
            <w:r>
              <w:t>GINTM[1]</w:t>
            </w:r>
          </w:p>
        </w:tc>
        <w:tc>
          <w:tcPr>
            <w:tcW w:w="1364" w:type="dxa"/>
            <w:tcBorders>
              <w:top w:val="single" w:sz="6" w:space="0" w:color="auto"/>
              <w:left w:val="single" w:sz="6" w:space="0" w:color="auto"/>
              <w:bottom w:val="single" w:sz="6" w:space="0" w:color="auto"/>
              <w:right w:val="single" w:sz="6" w:space="0" w:color="auto"/>
            </w:tcBorders>
          </w:tcPr>
          <w:p w14:paraId="5A7C39AE" w14:textId="77777777" w:rsidR="00744718" w:rsidRDefault="00744718" w:rsidP="00744718">
            <w:r>
              <w:t>HB_MSK</w:t>
            </w:r>
          </w:p>
        </w:tc>
        <w:tc>
          <w:tcPr>
            <w:tcW w:w="995" w:type="dxa"/>
            <w:tcBorders>
              <w:top w:val="single" w:sz="6" w:space="0" w:color="auto"/>
              <w:left w:val="single" w:sz="6" w:space="0" w:color="auto"/>
              <w:bottom w:val="single" w:sz="6" w:space="0" w:color="auto"/>
              <w:right w:val="single" w:sz="6" w:space="0" w:color="auto"/>
            </w:tcBorders>
          </w:tcPr>
          <w:p w14:paraId="6ABD9F46" w14:textId="77777777" w:rsidR="00744718" w:rsidRDefault="00744718" w:rsidP="00744718"/>
          <w:p w14:paraId="0794432F" w14:textId="77777777" w:rsidR="00744718" w:rsidRDefault="00744718" w:rsidP="00744718">
            <w:r>
              <w:t>0</w:t>
            </w:r>
          </w:p>
          <w:p w14:paraId="5DE21420" w14:textId="77777777" w:rsidR="00744718" w:rsidRDefault="00744718" w:rsidP="00744718">
            <w:r>
              <w:t>1</w:t>
            </w:r>
          </w:p>
        </w:tc>
        <w:tc>
          <w:tcPr>
            <w:tcW w:w="4344" w:type="dxa"/>
            <w:tcBorders>
              <w:top w:val="single" w:sz="6" w:space="0" w:color="auto"/>
              <w:left w:val="single" w:sz="6" w:space="0" w:color="auto"/>
              <w:bottom w:val="single" w:sz="6" w:space="0" w:color="auto"/>
              <w:right w:val="single" w:sz="12" w:space="0" w:color="auto"/>
            </w:tcBorders>
          </w:tcPr>
          <w:p w14:paraId="452AF65A" w14:textId="77777777" w:rsidR="00744718" w:rsidRDefault="00744718" w:rsidP="00744718">
            <w:r>
              <w:t>Horizontal Blank Mask</w:t>
            </w:r>
          </w:p>
          <w:p w14:paraId="1C39B5A9" w14:textId="77777777" w:rsidR="00744718" w:rsidRDefault="00744718" w:rsidP="00744718">
            <w:r>
              <w:t>Horizontal blank count interrupt disabled. (</w:t>
            </w:r>
            <w:r>
              <w:rPr>
                <w:i/>
              </w:rPr>
              <w:t>Default</w:t>
            </w:r>
            <w:r>
              <w:t>)</w:t>
            </w:r>
          </w:p>
          <w:p w14:paraId="6CFADB80" w14:textId="77777777" w:rsidR="00744718" w:rsidRDefault="00744718" w:rsidP="00744718">
            <w:r>
              <w:t>Horizontal blank count interrupt enabled.</w:t>
            </w:r>
          </w:p>
        </w:tc>
      </w:tr>
      <w:tr w:rsidR="00744718" w14:paraId="31A1DD0E" w14:textId="77777777" w:rsidTr="00744718">
        <w:trPr>
          <w:cantSplit/>
        </w:trPr>
        <w:tc>
          <w:tcPr>
            <w:tcW w:w="1577" w:type="dxa"/>
            <w:tcBorders>
              <w:top w:val="single" w:sz="6" w:space="0" w:color="auto"/>
              <w:left w:val="single" w:sz="12" w:space="0" w:color="auto"/>
              <w:bottom w:val="single" w:sz="6" w:space="0" w:color="auto"/>
              <w:right w:val="single" w:sz="6" w:space="0" w:color="auto"/>
            </w:tcBorders>
          </w:tcPr>
          <w:p w14:paraId="62BC7D51" w14:textId="77777777" w:rsidR="00744718" w:rsidRDefault="00744718" w:rsidP="00744718">
            <w:r>
              <w:t>GINTM[16]</w:t>
            </w:r>
          </w:p>
        </w:tc>
        <w:tc>
          <w:tcPr>
            <w:tcW w:w="1364" w:type="dxa"/>
            <w:tcBorders>
              <w:top w:val="single" w:sz="6" w:space="0" w:color="auto"/>
              <w:left w:val="single" w:sz="6" w:space="0" w:color="auto"/>
              <w:bottom w:val="single" w:sz="6" w:space="0" w:color="auto"/>
              <w:right w:val="single" w:sz="6" w:space="0" w:color="auto"/>
            </w:tcBorders>
          </w:tcPr>
          <w:p w14:paraId="74207027" w14:textId="77777777" w:rsidR="00744718" w:rsidRDefault="00744718" w:rsidP="00744718">
            <w:r>
              <w:t>GM</w:t>
            </w:r>
          </w:p>
        </w:tc>
        <w:tc>
          <w:tcPr>
            <w:tcW w:w="995" w:type="dxa"/>
            <w:tcBorders>
              <w:top w:val="single" w:sz="6" w:space="0" w:color="auto"/>
              <w:left w:val="single" w:sz="6" w:space="0" w:color="auto"/>
              <w:bottom w:val="single" w:sz="6" w:space="0" w:color="auto"/>
              <w:right w:val="single" w:sz="6" w:space="0" w:color="auto"/>
            </w:tcBorders>
          </w:tcPr>
          <w:p w14:paraId="1B7B7F4E" w14:textId="77777777" w:rsidR="00744718" w:rsidRDefault="00744718" w:rsidP="00744718"/>
          <w:p w14:paraId="6BCFA5FB" w14:textId="77777777" w:rsidR="00744718" w:rsidRDefault="00744718" w:rsidP="00744718">
            <w:r>
              <w:t>0</w:t>
            </w:r>
          </w:p>
          <w:p w14:paraId="181F7570" w14:textId="77777777" w:rsidR="00744718" w:rsidRDefault="00744718" w:rsidP="00744718">
            <w:r>
              <w:t>1</w:t>
            </w:r>
          </w:p>
        </w:tc>
        <w:tc>
          <w:tcPr>
            <w:tcW w:w="4344" w:type="dxa"/>
            <w:tcBorders>
              <w:top w:val="single" w:sz="6" w:space="0" w:color="auto"/>
              <w:left w:val="single" w:sz="6" w:space="0" w:color="auto"/>
              <w:bottom w:val="single" w:sz="6" w:space="0" w:color="auto"/>
              <w:right w:val="single" w:sz="12" w:space="0" w:color="auto"/>
            </w:tcBorders>
          </w:tcPr>
          <w:p w14:paraId="09E908DB" w14:textId="77777777" w:rsidR="00744718" w:rsidRDefault="00744718" w:rsidP="00744718">
            <w:r>
              <w:t>Global Interrupt mask</w:t>
            </w:r>
          </w:p>
          <w:p w14:paraId="4C0571C1" w14:textId="77777777" w:rsidR="00744718" w:rsidRDefault="00744718" w:rsidP="00744718">
            <w:r>
              <w:t>Disable all interrupts. (</w:t>
            </w:r>
            <w:r>
              <w:rPr>
                <w:i/>
              </w:rPr>
              <w:t>Default</w:t>
            </w:r>
            <w:r>
              <w:t>)</w:t>
            </w:r>
          </w:p>
          <w:p w14:paraId="07E9DBCC" w14:textId="77777777" w:rsidR="00744718" w:rsidRDefault="00744718" w:rsidP="00744718">
            <w:r>
              <w:t>Enable un-masked interrupts</w:t>
            </w:r>
          </w:p>
        </w:tc>
      </w:tr>
    </w:tbl>
    <w:p w14:paraId="29AA218D" w14:textId="77777777" w:rsidR="00744718" w:rsidRDefault="00744718" w:rsidP="00744718"/>
    <w:p w14:paraId="7ED5F24A" w14:textId="77777777" w:rsidR="00744718" w:rsidRDefault="00744718" w:rsidP="00744718"/>
    <w:p w14:paraId="4434A901" w14:textId="346AFD28" w:rsidR="00744718" w:rsidRDefault="00744718" w:rsidP="00744718">
      <w:pPr>
        <w:pStyle w:val="Heading2"/>
        <w:tabs>
          <w:tab w:val="left" w:pos="720"/>
        </w:tabs>
      </w:pPr>
      <w:r>
        <w:t>5.6</w:t>
      </w:r>
      <w:r>
        <w:tab/>
      </w:r>
      <w:r>
        <w:tab/>
        <w:t>PCI Bus Master Registers</w:t>
      </w:r>
    </w:p>
    <w:p w14:paraId="33445AB7" w14:textId="22FB8023" w:rsidR="00744718" w:rsidRDefault="00744718" w:rsidP="00744718">
      <w:pPr>
        <w:rPr>
          <w:b/>
          <w:sz w:val="24"/>
        </w:rPr>
      </w:pPr>
      <w:r>
        <w:t xml:space="preserve">PCI Bus Master  registers are located in both I/O and RBASE_I space.  The </w:t>
      </w:r>
      <w:r w:rsidR="002E6C7C">
        <w:t>GPLGPU</w:t>
      </w:r>
      <w:r>
        <w:t xml:space="preserve"> is capable of generating a specific PCI Bus Master Write to system memory of event status. </w:t>
      </w:r>
    </w:p>
    <w:p w14:paraId="6058DFAB" w14:textId="77777777" w:rsidR="00744718" w:rsidRDefault="00744718" w:rsidP="00744718">
      <w:pPr>
        <w:tabs>
          <w:tab w:val="left" w:pos="720"/>
        </w:tabs>
      </w:pPr>
    </w:p>
    <w:p w14:paraId="4C897E02" w14:textId="77777777" w:rsidR="00744718" w:rsidRDefault="00744718" w:rsidP="00744718">
      <w:pPr>
        <w:pStyle w:val="Heading3"/>
      </w:pPr>
      <w:r>
        <w:t>5.6.1</w:t>
      </w:r>
      <w:r>
        <w:tab/>
      </w:r>
      <w:r>
        <w:tab/>
        <w:t>PCI Bus Master Write Address Register PCIB4 or RBASE_I + (0x00E0)</w:t>
      </w:r>
    </w:p>
    <w:p w14:paraId="51B3F93A"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Name: </w:t>
      </w:r>
      <w:r>
        <w:rPr>
          <w:rFonts w:ascii="Times New Roman" w:hAnsi="Times New Roman"/>
          <w:b/>
        </w:rPr>
        <w:tab/>
        <w:t>PCI_BMWA</w:t>
      </w:r>
    </w:p>
    <w:p w14:paraId="006D127F"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Type: </w:t>
      </w:r>
      <w:r>
        <w:rPr>
          <w:rFonts w:ascii="Times New Roman" w:hAnsi="Times New Roman"/>
          <w:b/>
        </w:rPr>
        <w:tab/>
        <w:t>Memory or I/O mapped read write</w:t>
      </w:r>
    </w:p>
    <w:p w14:paraId="736B3F3E" w14:textId="77777777" w:rsidR="00744718" w:rsidRDefault="00744718" w:rsidP="00744718">
      <w:pPr>
        <w:pStyle w:val="NormalIndent"/>
        <w:tabs>
          <w:tab w:val="left" w:pos="720"/>
        </w:tabs>
        <w:ind w:left="0"/>
        <w:rPr>
          <w:rFonts w:ascii="Times New Roman" w:hAnsi="Times New Roman"/>
        </w:rPr>
      </w:pPr>
      <w:r>
        <w:rPr>
          <w:rFonts w:ascii="Times New Roman" w:hAnsi="Times New Roman"/>
        </w:rPr>
        <w:t>Description:</w:t>
      </w:r>
    </w:p>
    <w:p w14:paraId="746614B3" w14:textId="77777777" w:rsidR="00744718" w:rsidRDefault="00744718" w:rsidP="00744718">
      <w:pPr>
        <w:pStyle w:val="NormalIndent"/>
        <w:tabs>
          <w:tab w:val="left" w:pos="720"/>
        </w:tabs>
        <w:ind w:left="0"/>
        <w:rPr>
          <w:rFonts w:ascii="Times New Roman" w:hAnsi="Times New Roman"/>
        </w:rPr>
      </w:pPr>
      <w:r>
        <w:rPr>
          <w:rFonts w:ascii="Times New Roman" w:hAnsi="Times New Roman"/>
        </w:rPr>
        <w:t>Address where Status Table is written.</w:t>
      </w:r>
    </w:p>
    <w:p w14:paraId="0B35010E" w14:textId="77777777" w:rsidR="00744718" w:rsidRDefault="00744718" w:rsidP="00744718">
      <w:pPr>
        <w:pStyle w:val="NormalIndent"/>
        <w:ind w:left="0"/>
        <w:rPr>
          <w:rFonts w:ascii="Times New Roman" w:hAnsi="Times New Roman"/>
        </w:rPr>
      </w:pPr>
      <w:r>
        <w:rPr>
          <w:rFonts w:ascii="Times New Roman" w:hAnsi="Times New Roman"/>
        </w:rPr>
        <w:object w:dxaOrig="6250" w:dyaOrig="1238" w14:anchorId="1CA6DF03">
          <v:shape id="_x0000_i1066" type="#_x0000_t75" style="width:312.35pt;height:62.25pt" o:ole="">
            <v:imagedata r:id="rId92" o:title=""/>
          </v:shape>
          <o:OLEObject Type="Embed" ProgID="MSDraw" ShapeID="_x0000_i1066" DrawAspect="Content" ObjectID="_1342457313" r:id="rId93">
            <o:FieldCodes>\* MERGEFORMAT</o:FieldCodes>
          </o:OLEObject>
        </w:object>
      </w:r>
    </w:p>
    <w:p w14:paraId="0B762A77" w14:textId="77777777" w:rsidR="00744718" w:rsidRDefault="00744718" w:rsidP="00744718">
      <w:pPr>
        <w:pStyle w:val="NormalIndent"/>
        <w:rPr>
          <w:rFonts w:ascii="Times New Roman" w:hAnsi="Times New Roman"/>
        </w:rPr>
      </w:pPr>
    </w:p>
    <w:tbl>
      <w:tblPr>
        <w:tblW w:w="0" w:type="auto"/>
        <w:tblInd w:w="108" w:type="dxa"/>
        <w:tblLayout w:type="fixed"/>
        <w:tblLook w:val="0000" w:firstRow="0" w:lastRow="0" w:firstColumn="0" w:lastColumn="0" w:noHBand="0" w:noVBand="0"/>
      </w:tblPr>
      <w:tblGrid>
        <w:gridCol w:w="2134"/>
        <w:gridCol w:w="2134"/>
        <w:gridCol w:w="890"/>
        <w:gridCol w:w="3770"/>
      </w:tblGrid>
      <w:tr w:rsidR="00744718" w14:paraId="74F15231" w14:textId="77777777" w:rsidTr="00744718">
        <w:trPr>
          <w:cantSplit/>
        </w:trPr>
        <w:tc>
          <w:tcPr>
            <w:tcW w:w="2134" w:type="dxa"/>
            <w:tcBorders>
              <w:top w:val="single" w:sz="12" w:space="0" w:color="auto"/>
              <w:left w:val="single" w:sz="12" w:space="0" w:color="auto"/>
              <w:bottom w:val="single" w:sz="12" w:space="0" w:color="auto"/>
              <w:right w:val="single" w:sz="6" w:space="0" w:color="auto"/>
            </w:tcBorders>
          </w:tcPr>
          <w:p w14:paraId="4F47C96F" w14:textId="77777777" w:rsidR="00744718" w:rsidRDefault="00744718" w:rsidP="00744718">
            <w:pPr>
              <w:rPr>
                <w:b/>
              </w:rPr>
            </w:pPr>
            <w:r>
              <w:rPr>
                <w:b/>
              </w:rPr>
              <w:t>Bits</w:t>
            </w:r>
          </w:p>
        </w:tc>
        <w:tc>
          <w:tcPr>
            <w:tcW w:w="2134" w:type="dxa"/>
            <w:tcBorders>
              <w:top w:val="single" w:sz="12" w:space="0" w:color="auto"/>
              <w:left w:val="single" w:sz="6" w:space="0" w:color="auto"/>
              <w:bottom w:val="single" w:sz="12" w:space="0" w:color="auto"/>
              <w:right w:val="single" w:sz="6" w:space="0" w:color="auto"/>
            </w:tcBorders>
          </w:tcPr>
          <w:p w14:paraId="100775A1" w14:textId="77777777" w:rsidR="00744718" w:rsidRDefault="00744718" w:rsidP="00744718">
            <w:pPr>
              <w:rPr>
                <w:b/>
              </w:rPr>
            </w:pPr>
            <w:r>
              <w:rPr>
                <w:b/>
              </w:rPr>
              <w:t>Name</w:t>
            </w:r>
          </w:p>
        </w:tc>
        <w:tc>
          <w:tcPr>
            <w:tcW w:w="890" w:type="dxa"/>
            <w:tcBorders>
              <w:top w:val="single" w:sz="12" w:space="0" w:color="auto"/>
              <w:left w:val="single" w:sz="6" w:space="0" w:color="auto"/>
              <w:bottom w:val="single" w:sz="12" w:space="0" w:color="auto"/>
              <w:right w:val="single" w:sz="6" w:space="0" w:color="auto"/>
            </w:tcBorders>
          </w:tcPr>
          <w:p w14:paraId="09384DD9" w14:textId="77777777" w:rsidR="00744718" w:rsidRDefault="00744718" w:rsidP="00744718">
            <w:pPr>
              <w:rPr>
                <w:b/>
              </w:rPr>
            </w:pPr>
            <w:r>
              <w:rPr>
                <w:b/>
              </w:rPr>
              <w:t>Value</w:t>
            </w:r>
          </w:p>
        </w:tc>
        <w:tc>
          <w:tcPr>
            <w:tcW w:w="3770" w:type="dxa"/>
            <w:tcBorders>
              <w:top w:val="single" w:sz="12" w:space="0" w:color="auto"/>
              <w:left w:val="single" w:sz="6" w:space="0" w:color="auto"/>
              <w:bottom w:val="single" w:sz="12" w:space="0" w:color="auto"/>
              <w:right w:val="single" w:sz="12" w:space="0" w:color="auto"/>
            </w:tcBorders>
          </w:tcPr>
          <w:p w14:paraId="500F45B0" w14:textId="77777777" w:rsidR="00744718" w:rsidRDefault="00744718" w:rsidP="00744718">
            <w:pPr>
              <w:rPr>
                <w:b/>
              </w:rPr>
            </w:pPr>
            <w:r>
              <w:rPr>
                <w:b/>
              </w:rPr>
              <w:t>Function</w:t>
            </w:r>
          </w:p>
        </w:tc>
      </w:tr>
      <w:tr w:rsidR="00744718" w14:paraId="30C2832D" w14:textId="77777777" w:rsidTr="00744718">
        <w:trPr>
          <w:cantSplit/>
        </w:trPr>
        <w:tc>
          <w:tcPr>
            <w:tcW w:w="2134" w:type="dxa"/>
            <w:tcBorders>
              <w:left w:val="single" w:sz="12" w:space="0" w:color="auto"/>
              <w:bottom w:val="single" w:sz="6" w:space="0" w:color="auto"/>
              <w:right w:val="single" w:sz="6" w:space="0" w:color="auto"/>
            </w:tcBorders>
          </w:tcPr>
          <w:p w14:paraId="68EB1929" w14:textId="77777777" w:rsidR="00744718" w:rsidRDefault="00744718" w:rsidP="00744718">
            <w:r>
              <w:t>PCI_BMWA[1:0]</w:t>
            </w:r>
          </w:p>
        </w:tc>
        <w:tc>
          <w:tcPr>
            <w:tcW w:w="2134" w:type="dxa"/>
            <w:tcBorders>
              <w:left w:val="single" w:sz="6" w:space="0" w:color="auto"/>
              <w:bottom w:val="single" w:sz="6" w:space="0" w:color="auto"/>
              <w:right w:val="single" w:sz="6" w:space="0" w:color="auto"/>
            </w:tcBorders>
          </w:tcPr>
          <w:p w14:paraId="1E31215F" w14:textId="77777777" w:rsidR="00744718" w:rsidRDefault="00744718" w:rsidP="00744718">
            <w:r>
              <w:t>Reserved</w:t>
            </w:r>
          </w:p>
        </w:tc>
        <w:tc>
          <w:tcPr>
            <w:tcW w:w="890" w:type="dxa"/>
            <w:tcBorders>
              <w:left w:val="single" w:sz="6" w:space="0" w:color="auto"/>
              <w:bottom w:val="single" w:sz="6" w:space="0" w:color="auto"/>
              <w:right w:val="single" w:sz="6" w:space="0" w:color="auto"/>
            </w:tcBorders>
          </w:tcPr>
          <w:p w14:paraId="5DDA0D6E" w14:textId="77777777" w:rsidR="00744718" w:rsidRDefault="00744718" w:rsidP="00744718"/>
        </w:tc>
        <w:tc>
          <w:tcPr>
            <w:tcW w:w="3770" w:type="dxa"/>
            <w:tcBorders>
              <w:left w:val="single" w:sz="6" w:space="0" w:color="auto"/>
              <w:bottom w:val="single" w:sz="6" w:space="0" w:color="auto"/>
              <w:right w:val="single" w:sz="12" w:space="0" w:color="auto"/>
            </w:tcBorders>
          </w:tcPr>
          <w:p w14:paraId="11421F96" w14:textId="77777777" w:rsidR="00744718" w:rsidRDefault="00744718" w:rsidP="00744718">
            <w:r>
              <w:t>Reserved</w:t>
            </w:r>
          </w:p>
        </w:tc>
      </w:tr>
      <w:tr w:rsidR="00744718" w14:paraId="45F90CBC" w14:textId="77777777" w:rsidTr="00744718">
        <w:trPr>
          <w:cantSplit/>
        </w:trPr>
        <w:tc>
          <w:tcPr>
            <w:tcW w:w="2134" w:type="dxa"/>
            <w:tcBorders>
              <w:top w:val="single" w:sz="6" w:space="0" w:color="auto"/>
              <w:left w:val="single" w:sz="12" w:space="0" w:color="auto"/>
              <w:bottom w:val="single" w:sz="6" w:space="0" w:color="auto"/>
              <w:right w:val="single" w:sz="6" w:space="0" w:color="auto"/>
            </w:tcBorders>
          </w:tcPr>
          <w:p w14:paraId="312F2C57" w14:textId="77777777" w:rsidR="00744718" w:rsidRDefault="00744718" w:rsidP="00744718">
            <w:r>
              <w:t>PCI_BMWA[31:2]</w:t>
            </w:r>
          </w:p>
        </w:tc>
        <w:tc>
          <w:tcPr>
            <w:tcW w:w="2134" w:type="dxa"/>
            <w:tcBorders>
              <w:top w:val="single" w:sz="6" w:space="0" w:color="auto"/>
              <w:left w:val="single" w:sz="6" w:space="0" w:color="auto"/>
              <w:bottom w:val="single" w:sz="6" w:space="0" w:color="auto"/>
              <w:right w:val="single" w:sz="6" w:space="0" w:color="auto"/>
            </w:tcBorders>
          </w:tcPr>
          <w:p w14:paraId="79C4DB05" w14:textId="77777777" w:rsidR="00744718" w:rsidRDefault="00744718" w:rsidP="00744718">
            <w:r>
              <w:t>WR_ADDR</w:t>
            </w:r>
          </w:p>
        </w:tc>
        <w:tc>
          <w:tcPr>
            <w:tcW w:w="890" w:type="dxa"/>
            <w:tcBorders>
              <w:top w:val="single" w:sz="6" w:space="0" w:color="auto"/>
              <w:left w:val="single" w:sz="6" w:space="0" w:color="auto"/>
              <w:bottom w:val="single" w:sz="6" w:space="0" w:color="auto"/>
              <w:right w:val="single" w:sz="6" w:space="0" w:color="auto"/>
            </w:tcBorders>
          </w:tcPr>
          <w:p w14:paraId="101351B8" w14:textId="77777777" w:rsidR="00744718" w:rsidRDefault="00744718" w:rsidP="00744718"/>
        </w:tc>
        <w:tc>
          <w:tcPr>
            <w:tcW w:w="3770" w:type="dxa"/>
            <w:tcBorders>
              <w:top w:val="single" w:sz="6" w:space="0" w:color="auto"/>
              <w:left w:val="single" w:sz="6" w:space="0" w:color="auto"/>
              <w:bottom w:val="single" w:sz="6" w:space="0" w:color="auto"/>
              <w:right w:val="single" w:sz="12" w:space="0" w:color="auto"/>
            </w:tcBorders>
          </w:tcPr>
          <w:p w14:paraId="5032BFE8" w14:textId="77777777" w:rsidR="00744718" w:rsidRDefault="00744718" w:rsidP="00744718">
            <w:r>
              <w:t>Write Address (system memory physical address)</w:t>
            </w:r>
          </w:p>
        </w:tc>
      </w:tr>
    </w:tbl>
    <w:p w14:paraId="7E6A5FE2" w14:textId="77777777" w:rsidR="00744718" w:rsidRDefault="00744718" w:rsidP="00744718">
      <w:pPr>
        <w:pStyle w:val="Heading3"/>
      </w:pPr>
    </w:p>
    <w:p w14:paraId="51ED6E44" w14:textId="77777777" w:rsidR="00744718" w:rsidRDefault="00744718" w:rsidP="00744718">
      <w:r>
        <w:rPr>
          <w:b/>
          <w:sz w:val="24"/>
        </w:rPr>
        <w:t>Status Table: (Format of the Status DWord written into WR_ADDR)</w:t>
      </w:r>
    </w:p>
    <w:tbl>
      <w:tblPr>
        <w:tblW w:w="0" w:type="auto"/>
        <w:tblInd w:w="108" w:type="dxa"/>
        <w:tblLayout w:type="fixed"/>
        <w:tblLook w:val="0000" w:firstRow="0" w:lastRow="0" w:firstColumn="0" w:lastColumn="0" w:noHBand="0" w:noVBand="0"/>
      </w:tblPr>
      <w:tblGrid>
        <w:gridCol w:w="1080"/>
        <w:gridCol w:w="1890"/>
        <w:gridCol w:w="2069"/>
        <w:gridCol w:w="4680"/>
      </w:tblGrid>
      <w:tr w:rsidR="00744718" w14:paraId="67B38907" w14:textId="77777777" w:rsidTr="00744718">
        <w:trPr>
          <w:cantSplit/>
        </w:trPr>
        <w:tc>
          <w:tcPr>
            <w:tcW w:w="1080" w:type="dxa"/>
            <w:tcBorders>
              <w:top w:val="single" w:sz="12" w:space="0" w:color="auto"/>
              <w:left w:val="single" w:sz="12" w:space="0" w:color="auto"/>
              <w:bottom w:val="single" w:sz="12" w:space="0" w:color="auto"/>
              <w:right w:val="single" w:sz="6" w:space="0" w:color="auto"/>
            </w:tcBorders>
          </w:tcPr>
          <w:p w14:paraId="1CAC08A3" w14:textId="77777777" w:rsidR="00744718" w:rsidRDefault="00744718" w:rsidP="00744718">
            <w:pPr>
              <w:rPr>
                <w:b/>
              </w:rPr>
            </w:pPr>
            <w:r>
              <w:rPr>
                <w:b/>
              </w:rPr>
              <w:t>Bits</w:t>
            </w:r>
          </w:p>
        </w:tc>
        <w:tc>
          <w:tcPr>
            <w:tcW w:w="1890" w:type="dxa"/>
            <w:tcBorders>
              <w:top w:val="single" w:sz="12" w:space="0" w:color="auto"/>
              <w:left w:val="single" w:sz="6" w:space="0" w:color="auto"/>
              <w:bottom w:val="single" w:sz="12" w:space="0" w:color="auto"/>
              <w:right w:val="single" w:sz="6" w:space="0" w:color="auto"/>
            </w:tcBorders>
          </w:tcPr>
          <w:p w14:paraId="0ED41834" w14:textId="77777777" w:rsidR="00744718" w:rsidRDefault="00744718" w:rsidP="00744718">
            <w:pPr>
              <w:rPr>
                <w:b/>
              </w:rPr>
            </w:pPr>
            <w:r>
              <w:rPr>
                <w:b/>
              </w:rPr>
              <w:t>Status Name</w:t>
            </w:r>
          </w:p>
        </w:tc>
        <w:tc>
          <w:tcPr>
            <w:tcW w:w="2069" w:type="dxa"/>
            <w:tcBorders>
              <w:top w:val="single" w:sz="12" w:space="0" w:color="auto"/>
              <w:left w:val="single" w:sz="6" w:space="0" w:color="auto"/>
              <w:bottom w:val="single" w:sz="12" w:space="0" w:color="auto"/>
              <w:right w:val="single" w:sz="6" w:space="0" w:color="auto"/>
            </w:tcBorders>
          </w:tcPr>
          <w:p w14:paraId="79B14533" w14:textId="77777777" w:rsidR="00744718" w:rsidRDefault="00744718" w:rsidP="00744718">
            <w:pPr>
              <w:rPr>
                <w:b/>
              </w:rPr>
            </w:pPr>
            <w:r>
              <w:rPr>
                <w:b/>
              </w:rPr>
              <w:t>Reference</w:t>
            </w:r>
          </w:p>
        </w:tc>
        <w:tc>
          <w:tcPr>
            <w:tcW w:w="4680" w:type="dxa"/>
            <w:tcBorders>
              <w:top w:val="single" w:sz="12" w:space="0" w:color="auto"/>
              <w:left w:val="single" w:sz="6" w:space="0" w:color="auto"/>
              <w:bottom w:val="single" w:sz="12" w:space="0" w:color="auto"/>
              <w:right w:val="single" w:sz="12" w:space="0" w:color="auto"/>
            </w:tcBorders>
          </w:tcPr>
          <w:p w14:paraId="20B8AC37" w14:textId="77777777" w:rsidR="00744718" w:rsidRDefault="00744718" w:rsidP="00744718">
            <w:pPr>
              <w:rPr>
                <w:b/>
              </w:rPr>
            </w:pPr>
            <w:r>
              <w:rPr>
                <w:b/>
              </w:rPr>
              <w:t>Description</w:t>
            </w:r>
          </w:p>
        </w:tc>
      </w:tr>
      <w:tr w:rsidR="00744718" w14:paraId="3EA6CDC8" w14:textId="77777777" w:rsidTr="00744718">
        <w:trPr>
          <w:cantSplit/>
        </w:trPr>
        <w:tc>
          <w:tcPr>
            <w:tcW w:w="1080" w:type="dxa"/>
            <w:tcBorders>
              <w:left w:val="single" w:sz="12" w:space="0" w:color="auto"/>
              <w:bottom w:val="single" w:sz="6" w:space="0" w:color="auto"/>
              <w:right w:val="single" w:sz="6" w:space="0" w:color="auto"/>
            </w:tcBorders>
          </w:tcPr>
          <w:p w14:paraId="6D9CC395" w14:textId="77777777" w:rsidR="00744718" w:rsidRDefault="00744718" w:rsidP="00744718">
            <w:r>
              <w:t>[0]</w:t>
            </w:r>
          </w:p>
        </w:tc>
        <w:tc>
          <w:tcPr>
            <w:tcW w:w="1890" w:type="dxa"/>
            <w:tcBorders>
              <w:left w:val="single" w:sz="6" w:space="0" w:color="auto"/>
              <w:bottom w:val="single" w:sz="6" w:space="0" w:color="auto"/>
              <w:right w:val="single" w:sz="6" w:space="0" w:color="auto"/>
            </w:tcBorders>
          </w:tcPr>
          <w:p w14:paraId="32081681" w14:textId="77777777" w:rsidR="00744718" w:rsidRDefault="00744718" w:rsidP="00744718">
            <w:r>
              <w:t>DEB</w:t>
            </w:r>
          </w:p>
        </w:tc>
        <w:tc>
          <w:tcPr>
            <w:tcW w:w="2069" w:type="dxa"/>
            <w:tcBorders>
              <w:left w:val="single" w:sz="6" w:space="0" w:color="auto"/>
              <w:bottom w:val="single" w:sz="6" w:space="0" w:color="auto"/>
              <w:right w:val="single" w:sz="6" w:space="0" w:color="auto"/>
            </w:tcBorders>
          </w:tcPr>
          <w:p w14:paraId="7B541193" w14:textId="77777777" w:rsidR="00744718" w:rsidRDefault="00744718" w:rsidP="00744718">
            <w:r>
              <w:t>FLOW[0]</w:t>
            </w:r>
          </w:p>
        </w:tc>
        <w:tc>
          <w:tcPr>
            <w:tcW w:w="4680" w:type="dxa"/>
            <w:tcBorders>
              <w:left w:val="single" w:sz="6" w:space="0" w:color="auto"/>
              <w:bottom w:val="single" w:sz="6" w:space="0" w:color="auto"/>
              <w:right w:val="single" w:sz="12" w:space="0" w:color="auto"/>
            </w:tcBorders>
          </w:tcPr>
          <w:p w14:paraId="633335E0" w14:textId="77777777" w:rsidR="00744718" w:rsidRDefault="00744718" w:rsidP="00744718">
            <w:r>
              <w:t>Drawing Engine is busy</w:t>
            </w:r>
          </w:p>
        </w:tc>
      </w:tr>
      <w:tr w:rsidR="00744718" w14:paraId="7B78DE01" w14:textId="77777777" w:rsidTr="00744718">
        <w:trPr>
          <w:cantSplit/>
        </w:trPr>
        <w:tc>
          <w:tcPr>
            <w:tcW w:w="1080" w:type="dxa"/>
            <w:tcBorders>
              <w:left w:val="single" w:sz="12" w:space="0" w:color="auto"/>
              <w:bottom w:val="single" w:sz="6" w:space="0" w:color="auto"/>
              <w:right w:val="single" w:sz="6" w:space="0" w:color="auto"/>
            </w:tcBorders>
          </w:tcPr>
          <w:p w14:paraId="203151B7" w14:textId="77777777" w:rsidR="00744718" w:rsidRDefault="00744718" w:rsidP="00744718">
            <w:r>
              <w:t>[1]</w:t>
            </w:r>
          </w:p>
        </w:tc>
        <w:tc>
          <w:tcPr>
            <w:tcW w:w="1890" w:type="dxa"/>
            <w:tcBorders>
              <w:left w:val="single" w:sz="6" w:space="0" w:color="auto"/>
              <w:bottom w:val="single" w:sz="6" w:space="0" w:color="auto"/>
              <w:right w:val="single" w:sz="6" w:space="0" w:color="auto"/>
            </w:tcBorders>
          </w:tcPr>
          <w:p w14:paraId="1F18AE14" w14:textId="77777777" w:rsidR="00744718" w:rsidRDefault="00744718" w:rsidP="00744718">
            <w:r>
              <w:t>MCB</w:t>
            </w:r>
          </w:p>
        </w:tc>
        <w:tc>
          <w:tcPr>
            <w:tcW w:w="2069" w:type="dxa"/>
            <w:tcBorders>
              <w:left w:val="single" w:sz="6" w:space="0" w:color="auto"/>
              <w:bottom w:val="single" w:sz="6" w:space="0" w:color="auto"/>
              <w:right w:val="single" w:sz="6" w:space="0" w:color="auto"/>
            </w:tcBorders>
          </w:tcPr>
          <w:p w14:paraId="10DAEB84" w14:textId="77777777" w:rsidR="00744718" w:rsidRDefault="00744718" w:rsidP="00744718">
            <w:r>
              <w:t>FLOW[1]</w:t>
            </w:r>
          </w:p>
        </w:tc>
        <w:tc>
          <w:tcPr>
            <w:tcW w:w="4680" w:type="dxa"/>
            <w:tcBorders>
              <w:left w:val="single" w:sz="6" w:space="0" w:color="auto"/>
              <w:bottom w:val="single" w:sz="6" w:space="0" w:color="auto"/>
              <w:right w:val="single" w:sz="12" w:space="0" w:color="auto"/>
            </w:tcBorders>
          </w:tcPr>
          <w:p w14:paraId="3989EDE9" w14:textId="77777777" w:rsidR="00744718" w:rsidRDefault="00744718" w:rsidP="00744718">
            <w:r>
              <w:t>Memory Controller is busy</w:t>
            </w:r>
          </w:p>
        </w:tc>
      </w:tr>
      <w:tr w:rsidR="00744718" w14:paraId="73483559" w14:textId="77777777" w:rsidTr="00744718">
        <w:trPr>
          <w:cantSplit/>
        </w:trPr>
        <w:tc>
          <w:tcPr>
            <w:tcW w:w="1080" w:type="dxa"/>
            <w:tcBorders>
              <w:left w:val="single" w:sz="12" w:space="0" w:color="auto"/>
              <w:bottom w:val="single" w:sz="6" w:space="0" w:color="auto"/>
              <w:right w:val="single" w:sz="6" w:space="0" w:color="auto"/>
            </w:tcBorders>
          </w:tcPr>
          <w:p w14:paraId="66E9CED0" w14:textId="77777777" w:rsidR="00744718" w:rsidRDefault="00744718" w:rsidP="00744718">
            <w:r>
              <w:t>[2]</w:t>
            </w:r>
          </w:p>
        </w:tc>
        <w:tc>
          <w:tcPr>
            <w:tcW w:w="1890" w:type="dxa"/>
            <w:tcBorders>
              <w:left w:val="single" w:sz="6" w:space="0" w:color="auto"/>
              <w:bottom w:val="single" w:sz="6" w:space="0" w:color="auto"/>
              <w:right w:val="single" w:sz="6" w:space="0" w:color="auto"/>
            </w:tcBorders>
          </w:tcPr>
          <w:p w14:paraId="32AFE48B" w14:textId="77777777" w:rsidR="00744718" w:rsidRDefault="00744718" w:rsidP="00744718">
            <w:r>
              <w:t>CLP</w:t>
            </w:r>
          </w:p>
        </w:tc>
        <w:tc>
          <w:tcPr>
            <w:tcW w:w="2069" w:type="dxa"/>
            <w:tcBorders>
              <w:left w:val="single" w:sz="6" w:space="0" w:color="auto"/>
              <w:bottom w:val="single" w:sz="6" w:space="0" w:color="auto"/>
              <w:right w:val="single" w:sz="6" w:space="0" w:color="auto"/>
            </w:tcBorders>
          </w:tcPr>
          <w:p w14:paraId="20DF8050" w14:textId="77777777" w:rsidR="00744718" w:rsidRDefault="00744718" w:rsidP="00744718">
            <w:r>
              <w:t>FLOW[2]</w:t>
            </w:r>
          </w:p>
        </w:tc>
        <w:tc>
          <w:tcPr>
            <w:tcW w:w="4680" w:type="dxa"/>
            <w:tcBorders>
              <w:left w:val="single" w:sz="6" w:space="0" w:color="auto"/>
              <w:bottom w:val="single" w:sz="6" w:space="0" w:color="auto"/>
              <w:right w:val="single" w:sz="12" w:space="0" w:color="auto"/>
            </w:tcBorders>
          </w:tcPr>
          <w:p w14:paraId="394A5268" w14:textId="77777777" w:rsidR="00744718" w:rsidRDefault="00744718" w:rsidP="00744718">
            <w:r>
              <w:t>Clipping on previous command</w:t>
            </w:r>
          </w:p>
        </w:tc>
      </w:tr>
      <w:tr w:rsidR="00744718" w14:paraId="0F237BBE" w14:textId="77777777" w:rsidTr="00744718">
        <w:trPr>
          <w:cantSplit/>
        </w:trPr>
        <w:tc>
          <w:tcPr>
            <w:tcW w:w="1080" w:type="dxa"/>
            <w:tcBorders>
              <w:top w:val="single" w:sz="6" w:space="0" w:color="auto"/>
              <w:left w:val="single" w:sz="12" w:space="0" w:color="auto"/>
              <w:bottom w:val="single" w:sz="6" w:space="0" w:color="auto"/>
              <w:right w:val="single" w:sz="6" w:space="0" w:color="auto"/>
            </w:tcBorders>
          </w:tcPr>
          <w:p w14:paraId="343381CE" w14:textId="77777777" w:rsidR="00744718" w:rsidRDefault="00744718" w:rsidP="00744718">
            <w:r>
              <w:t>[3]</w:t>
            </w:r>
          </w:p>
        </w:tc>
        <w:tc>
          <w:tcPr>
            <w:tcW w:w="1890" w:type="dxa"/>
            <w:tcBorders>
              <w:top w:val="single" w:sz="6" w:space="0" w:color="auto"/>
              <w:left w:val="single" w:sz="6" w:space="0" w:color="auto"/>
              <w:bottom w:val="single" w:sz="6" w:space="0" w:color="auto"/>
              <w:right w:val="single" w:sz="6" w:space="0" w:color="auto"/>
            </w:tcBorders>
          </w:tcPr>
          <w:p w14:paraId="37079A06" w14:textId="77777777" w:rsidR="00744718" w:rsidRDefault="00744718" w:rsidP="00744718">
            <w:r>
              <w:t>PRV</w:t>
            </w:r>
          </w:p>
        </w:tc>
        <w:tc>
          <w:tcPr>
            <w:tcW w:w="2069" w:type="dxa"/>
            <w:tcBorders>
              <w:top w:val="single" w:sz="6" w:space="0" w:color="auto"/>
              <w:left w:val="single" w:sz="6" w:space="0" w:color="auto"/>
              <w:bottom w:val="single" w:sz="6" w:space="0" w:color="auto"/>
              <w:right w:val="single" w:sz="6" w:space="0" w:color="auto"/>
            </w:tcBorders>
          </w:tcPr>
          <w:p w14:paraId="39AC9805" w14:textId="77777777" w:rsidR="00744718" w:rsidRDefault="00744718" w:rsidP="00744718">
            <w:r>
              <w:t>FLOW[3]</w:t>
            </w:r>
          </w:p>
        </w:tc>
        <w:tc>
          <w:tcPr>
            <w:tcW w:w="4680" w:type="dxa"/>
            <w:tcBorders>
              <w:top w:val="single" w:sz="6" w:space="0" w:color="auto"/>
              <w:left w:val="single" w:sz="6" w:space="0" w:color="auto"/>
              <w:bottom w:val="single" w:sz="6" w:space="0" w:color="auto"/>
              <w:right w:val="single" w:sz="12" w:space="0" w:color="auto"/>
            </w:tcBorders>
          </w:tcPr>
          <w:p w14:paraId="2D50C85E" w14:textId="77777777" w:rsidR="00744718" w:rsidRDefault="00744718" w:rsidP="00744718">
            <w:r>
              <w:t>Previous Command still executing</w:t>
            </w:r>
          </w:p>
        </w:tc>
      </w:tr>
      <w:tr w:rsidR="00744718" w14:paraId="714DCE5E" w14:textId="77777777" w:rsidTr="00744718">
        <w:trPr>
          <w:cantSplit/>
        </w:trPr>
        <w:tc>
          <w:tcPr>
            <w:tcW w:w="1080" w:type="dxa"/>
            <w:tcBorders>
              <w:top w:val="single" w:sz="6" w:space="0" w:color="auto"/>
              <w:left w:val="single" w:sz="12" w:space="0" w:color="auto"/>
              <w:bottom w:val="single" w:sz="6" w:space="0" w:color="auto"/>
              <w:right w:val="single" w:sz="6" w:space="0" w:color="auto"/>
            </w:tcBorders>
          </w:tcPr>
          <w:p w14:paraId="5F4EE756" w14:textId="77777777" w:rsidR="00744718" w:rsidRDefault="00744718" w:rsidP="00744718">
            <w:r>
              <w:t>[4]</w:t>
            </w:r>
          </w:p>
        </w:tc>
        <w:tc>
          <w:tcPr>
            <w:tcW w:w="1890" w:type="dxa"/>
            <w:tcBorders>
              <w:top w:val="single" w:sz="6" w:space="0" w:color="auto"/>
              <w:left w:val="single" w:sz="6" w:space="0" w:color="auto"/>
              <w:bottom w:val="single" w:sz="6" w:space="0" w:color="auto"/>
              <w:right w:val="single" w:sz="6" w:space="0" w:color="auto"/>
            </w:tcBorders>
          </w:tcPr>
          <w:p w14:paraId="710DBABC" w14:textId="77777777" w:rsidR="00744718" w:rsidRDefault="00744718" w:rsidP="00744718">
            <w:r>
              <w:t>RPB</w:t>
            </w:r>
          </w:p>
        </w:tc>
        <w:tc>
          <w:tcPr>
            <w:tcW w:w="2069" w:type="dxa"/>
            <w:tcBorders>
              <w:top w:val="single" w:sz="6" w:space="0" w:color="auto"/>
              <w:left w:val="single" w:sz="6" w:space="0" w:color="auto"/>
              <w:bottom w:val="single" w:sz="6" w:space="0" w:color="auto"/>
              <w:right w:val="single" w:sz="6" w:space="0" w:color="auto"/>
            </w:tcBorders>
          </w:tcPr>
          <w:p w14:paraId="36C1BF19" w14:textId="77777777" w:rsidR="00744718" w:rsidRDefault="00744718" w:rsidP="00744718">
            <w:r>
              <w:t>FLOW[4]</w:t>
            </w:r>
          </w:p>
        </w:tc>
        <w:tc>
          <w:tcPr>
            <w:tcW w:w="4680" w:type="dxa"/>
            <w:tcBorders>
              <w:top w:val="single" w:sz="6" w:space="0" w:color="auto"/>
              <w:left w:val="single" w:sz="6" w:space="0" w:color="auto"/>
              <w:bottom w:val="single" w:sz="6" w:space="0" w:color="auto"/>
              <w:right w:val="single" w:sz="12" w:space="0" w:color="auto"/>
            </w:tcBorders>
          </w:tcPr>
          <w:p w14:paraId="41CD0536" w14:textId="77777777" w:rsidR="00744718" w:rsidRDefault="00744718" w:rsidP="00744718">
            <w:r>
              <w:t>Rendering Pipeline and/or Pixel Cache Busy</w:t>
            </w:r>
          </w:p>
        </w:tc>
      </w:tr>
      <w:tr w:rsidR="00744718" w14:paraId="387CC5A6" w14:textId="77777777" w:rsidTr="00744718">
        <w:trPr>
          <w:cantSplit/>
        </w:trPr>
        <w:tc>
          <w:tcPr>
            <w:tcW w:w="1080" w:type="dxa"/>
            <w:tcBorders>
              <w:top w:val="single" w:sz="6" w:space="0" w:color="auto"/>
              <w:left w:val="single" w:sz="12" w:space="0" w:color="auto"/>
              <w:bottom w:val="single" w:sz="6" w:space="0" w:color="auto"/>
              <w:right w:val="single" w:sz="6" w:space="0" w:color="auto"/>
            </w:tcBorders>
          </w:tcPr>
          <w:p w14:paraId="50F2DF9D" w14:textId="77777777" w:rsidR="00744718" w:rsidRDefault="00744718" w:rsidP="00744718">
            <w:r>
              <w:t>[5]</w:t>
            </w:r>
          </w:p>
        </w:tc>
        <w:tc>
          <w:tcPr>
            <w:tcW w:w="1890" w:type="dxa"/>
            <w:tcBorders>
              <w:top w:val="single" w:sz="6" w:space="0" w:color="auto"/>
              <w:left w:val="single" w:sz="6" w:space="0" w:color="auto"/>
              <w:bottom w:val="single" w:sz="6" w:space="0" w:color="auto"/>
              <w:right w:val="single" w:sz="6" w:space="0" w:color="auto"/>
            </w:tcBorders>
          </w:tcPr>
          <w:p w14:paraId="1079606E" w14:textId="77777777" w:rsidR="00744718" w:rsidRDefault="00744718" w:rsidP="00744718">
            <w:r>
              <w:t>DEPF</w:t>
            </w:r>
          </w:p>
        </w:tc>
        <w:tc>
          <w:tcPr>
            <w:tcW w:w="2069" w:type="dxa"/>
            <w:tcBorders>
              <w:top w:val="single" w:sz="6" w:space="0" w:color="auto"/>
              <w:left w:val="single" w:sz="6" w:space="0" w:color="auto"/>
              <w:bottom w:val="single" w:sz="6" w:space="0" w:color="auto"/>
              <w:right w:val="single" w:sz="6" w:space="0" w:color="auto"/>
            </w:tcBorders>
          </w:tcPr>
          <w:p w14:paraId="1B752000" w14:textId="77777777" w:rsidR="00744718" w:rsidRDefault="00744718" w:rsidP="00744718">
            <w:r>
              <w:t>BUSY[0]</w:t>
            </w:r>
          </w:p>
        </w:tc>
        <w:tc>
          <w:tcPr>
            <w:tcW w:w="4680" w:type="dxa"/>
            <w:tcBorders>
              <w:top w:val="single" w:sz="6" w:space="0" w:color="auto"/>
              <w:left w:val="single" w:sz="6" w:space="0" w:color="auto"/>
              <w:bottom w:val="single" w:sz="6" w:space="0" w:color="auto"/>
              <w:right w:val="single" w:sz="12" w:space="0" w:color="auto"/>
            </w:tcBorders>
          </w:tcPr>
          <w:p w14:paraId="775950C6" w14:textId="77777777" w:rsidR="00744718" w:rsidRDefault="00744718" w:rsidP="00744718">
            <w:r>
              <w:t>Drawing Engine Command Pipeline is full.</w:t>
            </w:r>
          </w:p>
        </w:tc>
      </w:tr>
      <w:tr w:rsidR="00744718" w14:paraId="3C180F55" w14:textId="77777777" w:rsidTr="00744718">
        <w:trPr>
          <w:cantSplit/>
        </w:trPr>
        <w:tc>
          <w:tcPr>
            <w:tcW w:w="1080" w:type="dxa"/>
            <w:tcBorders>
              <w:top w:val="single" w:sz="6" w:space="0" w:color="auto"/>
              <w:left w:val="single" w:sz="12" w:space="0" w:color="auto"/>
              <w:bottom w:val="single" w:sz="6" w:space="0" w:color="auto"/>
              <w:right w:val="single" w:sz="6" w:space="0" w:color="auto"/>
            </w:tcBorders>
          </w:tcPr>
          <w:p w14:paraId="25B745C0" w14:textId="77777777" w:rsidR="00744718" w:rsidRDefault="00744718" w:rsidP="00744718">
            <w:r>
              <w:t>[6]</w:t>
            </w:r>
          </w:p>
        </w:tc>
        <w:tc>
          <w:tcPr>
            <w:tcW w:w="1890" w:type="dxa"/>
            <w:tcBorders>
              <w:top w:val="single" w:sz="6" w:space="0" w:color="auto"/>
              <w:left w:val="single" w:sz="6" w:space="0" w:color="auto"/>
              <w:bottom w:val="single" w:sz="6" w:space="0" w:color="auto"/>
              <w:right w:val="single" w:sz="6" w:space="0" w:color="auto"/>
            </w:tcBorders>
          </w:tcPr>
          <w:p w14:paraId="02FBA56E" w14:textId="77777777" w:rsidR="00744718" w:rsidRDefault="00744718" w:rsidP="00744718">
            <w:r>
              <w:t>DLPB</w:t>
            </w:r>
          </w:p>
        </w:tc>
        <w:tc>
          <w:tcPr>
            <w:tcW w:w="2069" w:type="dxa"/>
            <w:tcBorders>
              <w:top w:val="single" w:sz="6" w:space="0" w:color="auto"/>
              <w:left w:val="single" w:sz="6" w:space="0" w:color="auto"/>
              <w:bottom w:val="single" w:sz="6" w:space="0" w:color="auto"/>
              <w:right w:val="single" w:sz="6" w:space="0" w:color="auto"/>
            </w:tcBorders>
          </w:tcPr>
          <w:p w14:paraId="0B0615CD" w14:textId="77777777" w:rsidR="00744718" w:rsidRDefault="00744718" w:rsidP="00744718">
            <w:r>
              <w:t>DL_ADR[30]</w:t>
            </w:r>
          </w:p>
        </w:tc>
        <w:tc>
          <w:tcPr>
            <w:tcW w:w="4680" w:type="dxa"/>
            <w:tcBorders>
              <w:top w:val="single" w:sz="6" w:space="0" w:color="auto"/>
              <w:left w:val="single" w:sz="6" w:space="0" w:color="auto"/>
              <w:bottom w:val="single" w:sz="6" w:space="0" w:color="auto"/>
              <w:right w:val="single" w:sz="12" w:space="0" w:color="auto"/>
            </w:tcBorders>
          </w:tcPr>
          <w:p w14:paraId="037F0CBB" w14:textId="77777777" w:rsidR="00744718" w:rsidRDefault="00744718" w:rsidP="00744718">
            <w:r>
              <w:t>DLP is busy</w:t>
            </w:r>
          </w:p>
        </w:tc>
      </w:tr>
      <w:tr w:rsidR="00744718" w14:paraId="2832F1C0" w14:textId="77777777" w:rsidTr="00744718">
        <w:trPr>
          <w:cantSplit/>
        </w:trPr>
        <w:tc>
          <w:tcPr>
            <w:tcW w:w="1080" w:type="dxa"/>
            <w:tcBorders>
              <w:top w:val="single" w:sz="6" w:space="0" w:color="auto"/>
              <w:left w:val="single" w:sz="12" w:space="0" w:color="auto"/>
              <w:bottom w:val="single" w:sz="6" w:space="0" w:color="auto"/>
              <w:right w:val="single" w:sz="6" w:space="0" w:color="auto"/>
            </w:tcBorders>
          </w:tcPr>
          <w:p w14:paraId="0210FD50" w14:textId="77777777" w:rsidR="00744718" w:rsidRDefault="00744718" w:rsidP="00744718">
            <w:r>
              <w:t>[7]</w:t>
            </w:r>
          </w:p>
        </w:tc>
        <w:tc>
          <w:tcPr>
            <w:tcW w:w="1890" w:type="dxa"/>
            <w:tcBorders>
              <w:top w:val="single" w:sz="6" w:space="0" w:color="auto"/>
              <w:left w:val="single" w:sz="6" w:space="0" w:color="auto"/>
              <w:bottom w:val="single" w:sz="6" w:space="0" w:color="auto"/>
              <w:right w:val="single" w:sz="6" w:space="0" w:color="auto"/>
            </w:tcBorders>
          </w:tcPr>
          <w:p w14:paraId="60D292F1" w14:textId="77777777" w:rsidR="00744718" w:rsidRDefault="00744718" w:rsidP="00744718">
            <w:r>
              <w:t>DMAC_PIPELINE</w:t>
            </w:r>
          </w:p>
        </w:tc>
        <w:tc>
          <w:tcPr>
            <w:tcW w:w="2069" w:type="dxa"/>
            <w:tcBorders>
              <w:top w:val="single" w:sz="6" w:space="0" w:color="auto"/>
              <w:left w:val="single" w:sz="6" w:space="0" w:color="auto"/>
              <w:bottom w:val="single" w:sz="6" w:space="0" w:color="auto"/>
              <w:right w:val="single" w:sz="6" w:space="0" w:color="auto"/>
            </w:tcBorders>
          </w:tcPr>
          <w:p w14:paraId="095C2031" w14:textId="77777777" w:rsidR="00744718" w:rsidRDefault="00744718" w:rsidP="00744718">
            <w:r>
              <w:t>DMA_CMD[28]</w:t>
            </w:r>
          </w:p>
        </w:tc>
        <w:tc>
          <w:tcPr>
            <w:tcW w:w="4680" w:type="dxa"/>
            <w:tcBorders>
              <w:top w:val="single" w:sz="6" w:space="0" w:color="auto"/>
              <w:left w:val="single" w:sz="6" w:space="0" w:color="auto"/>
              <w:bottom w:val="single" w:sz="6" w:space="0" w:color="auto"/>
              <w:right w:val="single" w:sz="12" w:space="0" w:color="auto"/>
            </w:tcBorders>
          </w:tcPr>
          <w:p w14:paraId="2E4BACDA" w14:textId="77777777" w:rsidR="00744718" w:rsidRDefault="00744718" w:rsidP="00744718">
            <w:r>
              <w:t>DMAC pipeline is full.</w:t>
            </w:r>
          </w:p>
        </w:tc>
      </w:tr>
      <w:tr w:rsidR="00744718" w14:paraId="54F7356C" w14:textId="77777777" w:rsidTr="00744718">
        <w:trPr>
          <w:cantSplit/>
        </w:trPr>
        <w:tc>
          <w:tcPr>
            <w:tcW w:w="1080" w:type="dxa"/>
            <w:tcBorders>
              <w:top w:val="single" w:sz="6" w:space="0" w:color="auto"/>
              <w:left w:val="single" w:sz="12" w:space="0" w:color="auto"/>
              <w:bottom w:val="single" w:sz="6" w:space="0" w:color="auto"/>
              <w:right w:val="single" w:sz="6" w:space="0" w:color="auto"/>
            </w:tcBorders>
          </w:tcPr>
          <w:p w14:paraId="45712253" w14:textId="77777777" w:rsidR="00744718" w:rsidRDefault="00744718" w:rsidP="00744718">
            <w:r>
              <w:t>[8]</w:t>
            </w:r>
          </w:p>
        </w:tc>
        <w:tc>
          <w:tcPr>
            <w:tcW w:w="1890" w:type="dxa"/>
            <w:tcBorders>
              <w:top w:val="single" w:sz="6" w:space="0" w:color="auto"/>
              <w:left w:val="single" w:sz="6" w:space="0" w:color="auto"/>
              <w:bottom w:val="single" w:sz="6" w:space="0" w:color="auto"/>
              <w:right w:val="single" w:sz="6" w:space="0" w:color="auto"/>
            </w:tcBorders>
          </w:tcPr>
          <w:p w14:paraId="203EA03F" w14:textId="77777777" w:rsidR="00744718" w:rsidRDefault="00744718" w:rsidP="00744718">
            <w:r>
              <w:t>DMAC_STATUS</w:t>
            </w:r>
          </w:p>
        </w:tc>
        <w:tc>
          <w:tcPr>
            <w:tcW w:w="2069" w:type="dxa"/>
            <w:tcBorders>
              <w:top w:val="single" w:sz="6" w:space="0" w:color="auto"/>
              <w:left w:val="single" w:sz="6" w:space="0" w:color="auto"/>
              <w:bottom w:val="single" w:sz="6" w:space="0" w:color="auto"/>
              <w:right w:val="single" w:sz="6" w:space="0" w:color="auto"/>
            </w:tcBorders>
          </w:tcPr>
          <w:p w14:paraId="1D965F6A" w14:textId="77777777" w:rsidR="00744718" w:rsidRDefault="00744718" w:rsidP="00744718">
            <w:r>
              <w:t>DMA_CMD[29]</w:t>
            </w:r>
          </w:p>
        </w:tc>
        <w:tc>
          <w:tcPr>
            <w:tcW w:w="4680" w:type="dxa"/>
            <w:tcBorders>
              <w:top w:val="single" w:sz="6" w:space="0" w:color="auto"/>
              <w:left w:val="single" w:sz="6" w:space="0" w:color="auto"/>
              <w:bottom w:val="single" w:sz="6" w:space="0" w:color="auto"/>
              <w:right w:val="single" w:sz="12" w:space="0" w:color="auto"/>
            </w:tcBorders>
          </w:tcPr>
          <w:p w14:paraId="2CD726C6" w14:textId="77777777" w:rsidR="00744718" w:rsidRDefault="00744718" w:rsidP="00744718">
            <w:r>
              <w:t>DMAC is idle</w:t>
            </w:r>
          </w:p>
        </w:tc>
      </w:tr>
      <w:tr w:rsidR="00744718" w14:paraId="12F75547" w14:textId="77777777" w:rsidTr="00744718">
        <w:trPr>
          <w:cantSplit/>
        </w:trPr>
        <w:tc>
          <w:tcPr>
            <w:tcW w:w="1080" w:type="dxa"/>
            <w:tcBorders>
              <w:top w:val="single" w:sz="6" w:space="0" w:color="auto"/>
              <w:left w:val="single" w:sz="12" w:space="0" w:color="auto"/>
              <w:bottom w:val="single" w:sz="6" w:space="0" w:color="auto"/>
              <w:right w:val="single" w:sz="6" w:space="0" w:color="auto"/>
            </w:tcBorders>
          </w:tcPr>
          <w:p w14:paraId="2AC9529E" w14:textId="77777777" w:rsidR="00744718" w:rsidRDefault="00744718" w:rsidP="00744718">
            <w:r>
              <w:t>[9]</w:t>
            </w:r>
          </w:p>
        </w:tc>
        <w:tc>
          <w:tcPr>
            <w:tcW w:w="1890" w:type="dxa"/>
            <w:tcBorders>
              <w:top w:val="single" w:sz="6" w:space="0" w:color="auto"/>
              <w:left w:val="single" w:sz="6" w:space="0" w:color="auto"/>
              <w:bottom w:val="single" w:sz="6" w:space="0" w:color="auto"/>
              <w:right w:val="single" w:sz="6" w:space="0" w:color="auto"/>
            </w:tcBorders>
          </w:tcPr>
          <w:p w14:paraId="08733DD6" w14:textId="77777777" w:rsidR="00744718" w:rsidRDefault="00744718" w:rsidP="00744718">
            <w:r>
              <w:t>HBINT</w:t>
            </w:r>
          </w:p>
        </w:tc>
        <w:tc>
          <w:tcPr>
            <w:tcW w:w="2069" w:type="dxa"/>
            <w:tcBorders>
              <w:top w:val="single" w:sz="6" w:space="0" w:color="auto"/>
              <w:left w:val="single" w:sz="6" w:space="0" w:color="auto"/>
              <w:bottom w:val="single" w:sz="6" w:space="0" w:color="auto"/>
              <w:right w:val="single" w:sz="6" w:space="0" w:color="auto"/>
            </w:tcBorders>
          </w:tcPr>
          <w:p w14:paraId="4817E454" w14:textId="77777777" w:rsidR="00744718" w:rsidRDefault="00744718" w:rsidP="00744718">
            <w:r>
              <w:t>GINTP[1]</w:t>
            </w:r>
          </w:p>
        </w:tc>
        <w:tc>
          <w:tcPr>
            <w:tcW w:w="4680" w:type="dxa"/>
            <w:tcBorders>
              <w:top w:val="single" w:sz="6" w:space="0" w:color="auto"/>
              <w:left w:val="single" w:sz="6" w:space="0" w:color="auto"/>
              <w:bottom w:val="single" w:sz="6" w:space="0" w:color="auto"/>
              <w:right w:val="single" w:sz="12" w:space="0" w:color="auto"/>
            </w:tcBorders>
          </w:tcPr>
          <w:p w14:paraId="579F3D16" w14:textId="77777777" w:rsidR="00744718" w:rsidRDefault="00744718" w:rsidP="00744718">
            <w:r>
              <w:t>HB Interrupt occurred</w:t>
            </w:r>
          </w:p>
        </w:tc>
      </w:tr>
      <w:tr w:rsidR="00744718" w14:paraId="0654D63B" w14:textId="77777777" w:rsidTr="00744718">
        <w:trPr>
          <w:cantSplit/>
        </w:trPr>
        <w:tc>
          <w:tcPr>
            <w:tcW w:w="1080" w:type="dxa"/>
            <w:tcBorders>
              <w:top w:val="single" w:sz="6" w:space="0" w:color="auto"/>
              <w:left w:val="single" w:sz="12" w:space="0" w:color="auto"/>
              <w:bottom w:val="single" w:sz="6" w:space="0" w:color="auto"/>
              <w:right w:val="single" w:sz="6" w:space="0" w:color="auto"/>
            </w:tcBorders>
          </w:tcPr>
          <w:p w14:paraId="358F47EE" w14:textId="77777777" w:rsidR="00744718" w:rsidRDefault="00744718" w:rsidP="00744718">
            <w:r>
              <w:t>[10]</w:t>
            </w:r>
          </w:p>
        </w:tc>
        <w:tc>
          <w:tcPr>
            <w:tcW w:w="1890" w:type="dxa"/>
            <w:tcBorders>
              <w:top w:val="single" w:sz="6" w:space="0" w:color="auto"/>
              <w:left w:val="single" w:sz="6" w:space="0" w:color="auto"/>
              <w:bottom w:val="single" w:sz="6" w:space="0" w:color="auto"/>
              <w:right w:val="single" w:sz="6" w:space="0" w:color="auto"/>
            </w:tcBorders>
          </w:tcPr>
          <w:p w14:paraId="54C745B5" w14:textId="77777777" w:rsidR="00744718" w:rsidRDefault="00744718" w:rsidP="00744718">
            <w:r>
              <w:t>VBINT</w:t>
            </w:r>
          </w:p>
        </w:tc>
        <w:tc>
          <w:tcPr>
            <w:tcW w:w="2069" w:type="dxa"/>
            <w:tcBorders>
              <w:top w:val="single" w:sz="6" w:space="0" w:color="auto"/>
              <w:left w:val="single" w:sz="6" w:space="0" w:color="auto"/>
              <w:bottom w:val="single" w:sz="6" w:space="0" w:color="auto"/>
              <w:right w:val="single" w:sz="6" w:space="0" w:color="auto"/>
            </w:tcBorders>
          </w:tcPr>
          <w:p w14:paraId="7BCA1F32" w14:textId="77777777" w:rsidR="00744718" w:rsidRDefault="00744718" w:rsidP="00744718">
            <w:r>
              <w:t>GINTP[0]</w:t>
            </w:r>
          </w:p>
        </w:tc>
        <w:tc>
          <w:tcPr>
            <w:tcW w:w="4680" w:type="dxa"/>
            <w:tcBorders>
              <w:top w:val="single" w:sz="6" w:space="0" w:color="auto"/>
              <w:left w:val="single" w:sz="6" w:space="0" w:color="auto"/>
              <w:bottom w:val="single" w:sz="6" w:space="0" w:color="auto"/>
              <w:right w:val="single" w:sz="12" w:space="0" w:color="auto"/>
            </w:tcBorders>
          </w:tcPr>
          <w:p w14:paraId="141BB754" w14:textId="77777777" w:rsidR="00744718" w:rsidRDefault="00744718" w:rsidP="00744718">
            <w:r>
              <w:t>VB Interrupt occurred</w:t>
            </w:r>
          </w:p>
        </w:tc>
      </w:tr>
      <w:tr w:rsidR="00744718" w14:paraId="574B62AD" w14:textId="77777777" w:rsidTr="00744718">
        <w:trPr>
          <w:cantSplit/>
        </w:trPr>
        <w:tc>
          <w:tcPr>
            <w:tcW w:w="1080" w:type="dxa"/>
            <w:tcBorders>
              <w:top w:val="single" w:sz="6" w:space="0" w:color="auto"/>
              <w:left w:val="single" w:sz="12" w:space="0" w:color="auto"/>
              <w:bottom w:val="single" w:sz="6" w:space="0" w:color="auto"/>
              <w:right w:val="single" w:sz="6" w:space="0" w:color="auto"/>
            </w:tcBorders>
          </w:tcPr>
          <w:p w14:paraId="7FAB3832" w14:textId="77777777" w:rsidR="00744718" w:rsidRDefault="00744718" w:rsidP="00744718">
            <w:r>
              <w:t>[11]</w:t>
            </w:r>
          </w:p>
        </w:tc>
        <w:tc>
          <w:tcPr>
            <w:tcW w:w="1890" w:type="dxa"/>
            <w:tcBorders>
              <w:top w:val="single" w:sz="6" w:space="0" w:color="auto"/>
              <w:left w:val="single" w:sz="6" w:space="0" w:color="auto"/>
              <w:bottom w:val="single" w:sz="6" w:space="0" w:color="auto"/>
              <w:right w:val="single" w:sz="6" w:space="0" w:color="auto"/>
            </w:tcBorders>
          </w:tcPr>
          <w:p w14:paraId="6697E127" w14:textId="77777777" w:rsidR="00744718" w:rsidRDefault="00744718" w:rsidP="00744718">
            <w:r>
              <w:t>VBLANK</w:t>
            </w:r>
          </w:p>
        </w:tc>
        <w:tc>
          <w:tcPr>
            <w:tcW w:w="2069" w:type="dxa"/>
            <w:tcBorders>
              <w:top w:val="single" w:sz="6" w:space="0" w:color="auto"/>
              <w:left w:val="single" w:sz="6" w:space="0" w:color="auto"/>
              <w:bottom w:val="single" w:sz="6" w:space="0" w:color="auto"/>
              <w:right w:val="single" w:sz="6" w:space="0" w:color="auto"/>
            </w:tcBorders>
          </w:tcPr>
          <w:p w14:paraId="6BA59345" w14:textId="77777777" w:rsidR="00744718" w:rsidRDefault="00744718" w:rsidP="00744718">
            <w:r>
              <w:t>DB_ADR[29]</w:t>
            </w:r>
          </w:p>
        </w:tc>
        <w:tc>
          <w:tcPr>
            <w:tcW w:w="4680" w:type="dxa"/>
            <w:tcBorders>
              <w:top w:val="single" w:sz="6" w:space="0" w:color="auto"/>
              <w:left w:val="single" w:sz="6" w:space="0" w:color="auto"/>
              <w:bottom w:val="single" w:sz="6" w:space="0" w:color="auto"/>
              <w:right w:val="single" w:sz="12" w:space="0" w:color="auto"/>
            </w:tcBorders>
          </w:tcPr>
          <w:p w14:paraId="4A0FB2CE" w14:textId="77777777" w:rsidR="00744718" w:rsidRDefault="00744718" w:rsidP="00744718">
            <w:r>
              <w:t>Vertical Blanking time</w:t>
            </w:r>
          </w:p>
        </w:tc>
      </w:tr>
      <w:tr w:rsidR="00744718" w14:paraId="0CA57774" w14:textId="77777777" w:rsidTr="00744718">
        <w:trPr>
          <w:cantSplit/>
        </w:trPr>
        <w:tc>
          <w:tcPr>
            <w:tcW w:w="1080" w:type="dxa"/>
            <w:tcBorders>
              <w:top w:val="single" w:sz="6" w:space="0" w:color="auto"/>
              <w:left w:val="single" w:sz="12" w:space="0" w:color="auto"/>
              <w:bottom w:val="single" w:sz="6" w:space="0" w:color="auto"/>
              <w:right w:val="single" w:sz="6" w:space="0" w:color="auto"/>
            </w:tcBorders>
          </w:tcPr>
          <w:p w14:paraId="02155886" w14:textId="77777777" w:rsidR="00744718" w:rsidRDefault="00744718" w:rsidP="00744718">
            <w:r>
              <w:t>[30:12]</w:t>
            </w:r>
          </w:p>
        </w:tc>
        <w:tc>
          <w:tcPr>
            <w:tcW w:w="1890" w:type="dxa"/>
            <w:tcBorders>
              <w:top w:val="single" w:sz="6" w:space="0" w:color="auto"/>
              <w:left w:val="single" w:sz="6" w:space="0" w:color="auto"/>
              <w:bottom w:val="single" w:sz="6" w:space="0" w:color="auto"/>
              <w:right w:val="single" w:sz="6" w:space="0" w:color="auto"/>
            </w:tcBorders>
          </w:tcPr>
          <w:p w14:paraId="07F1BFB6" w14:textId="77777777" w:rsidR="00744718" w:rsidRDefault="00744718" w:rsidP="00744718">
            <w:r>
              <w:t>Reserved</w:t>
            </w:r>
          </w:p>
        </w:tc>
        <w:tc>
          <w:tcPr>
            <w:tcW w:w="2069" w:type="dxa"/>
            <w:tcBorders>
              <w:top w:val="single" w:sz="6" w:space="0" w:color="auto"/>
              <w:left w:val="single" w:sz="6" w:space="0" w:color="auto"/>
              <w:bottom w:val="single" w:sz="6" w:space="0" w:color="auto"/>
              <w:right w:val="single" w:sz="6" w:space="0" w:color="auto"/>
            </w:tcBorders>
          </w:tcPr>
          <w:p w14:paraId="605450FB" w14:textId="77777777" w:rsidR="00744718" w:rsidRDefault="00744718" w:rsidP="00744718">
            <w:r>
              <w:t>N/A</w:t>
            </w:r>
          </w:p>
        </w:tc>
        <w:tc>
          <w:tcPr>
            <w:tcW w:w="4680" w:type="dxa"/>
            <w:tcBorders>
              <w:top w:val="single" w:sz="6" w:space="0" w:color="auto"/>
              <w:left w:val="single" w:sz="6" w:space="0" w:color="auto"/>
              <w:bottom w:val="single" w:sz="6" w:space="0" w:color="auto"/>
              <w:right w:val="single" w:sz="12" w:space="0" w:color="auto"/>
            </w:tcBorders>
          </w:tcPr>
          <w:p w14:paraId="1DB38FEF" w14:textId="77777777" w:rsidR="00744718" w:rsidRDefault="00744718" w:rsidP="00744718">
            <w:r>
              <w:t>RESERVED</w:t>
            </w:r>
          </w:p>
        </w:tc>
      </w:tr>
      <w:tr w:rsidR="00744718" w14:paraId="4A4A791A" w14:textId="77777777" w:rsidTr="00744718">
        <w:trPr>
          <w:cantSplit/>
        </w:trPr>
        <w:tc>
          <w:tcPr>
            <w:tcW w:w="1080" w:type="dxa"/>
            <w:tcBorders>
              <w:top w:val="single" w:sz="6" w:space="0" w:color="auto"/>
              <w:left w:val="single" w:sz="12" w:space="0" w:color="auto"/>
              <w:bottom w:val="single" w:sz="6" w:space="0" w:color="auto"/>
              <w:right w:val="single" w:sz="6" w:space="0" w:color="auto"/>
            </w:tcBorders>
          </w:tcPr>
          <w:p w14:paraId="42E45663" w14:textId="77777777" w:rsidR="00744718" w:rsidRDefault="00744718" w:rsidP="00744718">
            <w:r>
              <w:t>[31]</w:t>
            </w:r>
          </w:p>
        </w:tc>
        <w:tc>
          <w:tcPr>
            <w:tcW w:w="1890" w:type="dxa"/>
            <w:tcBorders>
              <w:top w:val="single" w:sz="6" w:space="0" w:color="auto"/>
              <w:left w:val="single" w:sz="6" w:space="0" w:color="auto"/>
              <w:bottom w:val="single" w:sz="6" w:space="0" w:color="auto"/>
              <w:right w:val="single" w:sz="6" w:space="0" w:color="auto"/>
            </w:tcBorders>
          </w:tcPr>
          <w:p w14:paraId="4CD2E51D" w14:textId="77777777" w:rsidR="00744718" w:rsidRDefault="00744718" w:rsidP="00744718">
            <w:r>
              <w:t>REPORTED</w:t>
            </w:r>
          </w:p>
        </w:tc>
        <w:tc>
          <w:tcPr>
            <w:tcW w:w="2069" w:type="dxa"/>
            <w:tcBorders>
              <w:top w:val="single" w:sz="6" w:space="0" w:color="auto"/>
              <w:left w:val="single" w:sz="6" w:space="0" w:color="auto"/>
              <w:bottom w:val="single" w:sz="6" w:space="0" w:color="auto"/>
              <w:right w:val="single" w:sz="6" w:space="0" w:color="auto"/>
            </w:tcBorders>
          </w:tcPr>
          <w:p w14:paraId="51AC5882" w14:textId="77777777" w:rsidR="00744718" w:rsidRDefault="00744718" w:rsidP="00744718">
            <w:r>
              <w:t>N/A</w:t>
            </w:r>
          </w:p>
        </w:tc>
        <w:tc>
          <w:tcPr>
            <w:tcW w:w="4680" w:type="dxa"/>
            <w:tcBorders>
              <w:top w:val="single" w:sz="6" w:space="0" w:color="auto"/>
              <w:left w:val="single" w:sz="6" w:space="0" w:color="auto"/>
              <w:bottom w:val="single" w:sz="6" w:space="0" w:color="auto"/>
              <w:right w:val="single" w:sz="12" w:space="0" w:color="auto"/>
            </w:tcBorders>
          </w:tcPr>
          <w:p w14:paraId="5BCC5E4C" w14:textId="77777777" w:rsidR="00744718" w:rsidRDefault="00744718" w:rsidP="00744718">
            <w:r>
              <w:t>PCI Bus Master always writes a 1. Software must clear this bit in order to detect a new write.</w:t>
            </w:r>
          </w:p>
        </w:tc>
      </w:tr>
    </w:tbl>
    <w:p w14:paraId="2614BF13" w14:textId="77777777" w:rsidR="00744718" w:rsidRDefault="00744718" w:rsidP="00744718">
      <w:r>
        <w:t xml:space="preserve"> </w:t>
      </w:r>
    </w:p>
    <w:p w14:paraId="04F31393" w14:textId="77777777" w:rsidR="00744718" w:rsidRDefault="00744718" w:rsidP="00744718">
      <w:pPr>
        <w:pStyle w:val="Heading3"/>
      </w:pPr>
      <w:r>
        <w:br w:type="page"/>
        <w:t>5.6.2</w:t>
      </w:r>
      <w:r>
        <w:tab/>
      </w:r>
      <w:r>
        <w:tab/>
        <w:t>PCI Bus Master Trigger Mask Register PCIB4 or RBASE_I + (0x00E4)</w:t>
      </w:r>
    </w:p>
    <w:p w14:paraId="7C428F71"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Name: </w:t>
      </w:r>
      <w:r>
        <w:rPr>
          <w:rFonts w:ascii="Times New Roman" w:hAnsi="Times New Roman"/>
          <w:b/>
        </w:rPr>
        <w:tab/>
        <w:t>PCI_BMTM</w:t>
      </w:r>
    </w:p>
    <w:p w14:paraId="2085E63A" w14:textId="77777777" w:rsidR="00744718" w:rsidRDefault="00744718" w:rsidP="00744718">
      <w:pPr>
        <w:pStyle w:val="NormalIndent"/>
        <w:tabs>
          <w:tab w:val="left" w:pos="720"/>
        </w:tabs>
        <w:ind w:left="0"/>
        <w:rPr>
          <w:rFonts w:ascii="Times New Roman" w:hAnsi="Times New Roman"/>
        </w:rPr>
      </w:pPr>
      <w:r>
        <w:rPr>
          <w:rFonts w:ascii="Times New Roman" w:hAnsi="Times New Roman"/>
          <w:b/>
        </w:rPr>
        <w:t xml:space="preserve">Type: </w:t>
      </w:r>
      <w:r>
        <w:rPr>
          <w:rFonts w:ascii="Times New Roman" w:hAnsi="Times New Roman"/>
          <w:b/>
        </w:rPr>
        <w:tab/>
        <w:t>Memory or I/O mapped read write</w:t>
      </w:r>
    </w:p>
    <w:p w14:paraId="4BDE026E" w14:textId="77777777" w:rsidR="00744718" w:rsidRDefault="00744718" w:rsidP="00744718"/>
    <w:p w14:paraId="1F101B1E" w14:textId="77777777" w:rsidR="00744718" w:rsidRDefault="00744718" w:rsidP="00744718">
      <w:r>
        <w:t>Description:</w:t>
      </w:r>
    </w:p>
    <w:p w14:paraId="47ED099E" w14:textId="41BB799C" w:rsidR="00744718" w:rsidRDefault="002E6C7C" w:rsidP="00744718">
      <w:r>
        <w:t>GPLGPU</w:t>
      </w:r>
      <w:r w:rsidR="00744718">
        <w:t>’s PCI bus master can be triggered on separate rising or</w:t>
      </w:r>
    </w:p>
    <w:p w14:paraId="6B96C352" w14:textId="77777777" w:rsidR="00744718" w:rsidRDefault="00744718" w:rsidP="00744718">
      <w:r>
        <w:t>falling edge events.  The appropriate mask bit must be cleared (reset to 0)</w:t>
      </w:r>
    </w:p>
    <w:p w14:paraId="11D0013A" w14:textId="77777777" w:rsidR="00744718" w:rsidRDefault="00744718" w:rsidP="00744718">
      <w:r>
        <w:t>in order for a bus master cycle to run for the given event.  When an unmasked</w:t>
      </w:r>
    </w:p>
    <w:p w14:paraId="73CBB8DA" w14:textId="77777777" w:rsidR="00744718" w:rsidRDefault="00744718" w:rsidP="00744718">
      <w:r>
        <w:t xml:space="preserve">trigger event occurs, the bus master will write the </w:t>
      </w:r>
      <w:r>
        <w:rPr>
          <w:b/>
        </w:rPr>
        <w:t xml:space="preserve">current </w:t>
      </w:r>
      <w:r>
        <w:t>state of the following</w:t>
      </w:r>
    </w:p>
    <w:p w14:paraId="697F7888" w14:textId="77777777" w:rsidR="00744718" w:rsidRDefault="00744718" w:rsidP="00744718">
      <w:r>
        <w:t xml:space="preserve">status bits to WR ADDR.  (See </w:t>
      </w:r>
      <w:r>
        <w:rPr>
          <w:b/>
        </w:rPr>
        <w:t>Status Table</w:t>
      </w:r>
      <w:r>
        <w:t>)</w:t>
      </w:r>
    </w:p>
    <w:p w14:paraId="5A3FE4A1" w14:textId="77777777" w:rsidR="00744718" w:rsidRDefault="00744718" w:rsidP="00744718">
      <w:pPr>
        <w:pStyle w:val="NormalIndent"/>
        <w:ind w:left="0"/>
        <w:rPr>
          <w:rFonts w:ascii="Times New Roman" w:hAnsi="Times New Roman"/>
        </w:rPr>
      </w:pPr>
      <w:r>
        <w:rPr>
          <w:rFonts w:ascii="Times New Roman" w:hAnsi="Times New Roman"/>
        </w:rPr>
        <w:object w:dxaOrig="6250" w:dyaOrig="1235" w14:anchorId="48C62A17">
          <v:shape id="_x0000_i1067" type="#_x0000_t75" style="width:312.35pt;height:61.15pt" o:ole="">
            <v:imagedata r:id="rId94" o:title=""/>
          </v:shape>
          <o:OLEObject Type="Embed" ProgID="MSDraw" ShapeID="_x0000_i1067" DrawAspect="Content" ObjectID="_1342457314" r:id="rId95">
            <o:FieldCodes>\* MERGEFORMAT</o:FieldCodes>
          </o:OLEObject>
        </w:object>
      </w:r>
    </w:p>
    <w:p w14:paraId="6032CB8E" w14:textId="77777777" w:rsidR="00744718" w:rsidRDefault="00744718" w:rsidP="00744718">
      <w:pPr>
        <w:pStyle w:val="NormalIndent"/>
        <w:rPr>
          <w:rFonts w:ascii="Times New Roman" w:hAnsi="Times New Roman"/>
        </w:rPr>
      </w:pPr>
    </w:p>
    <w:tbl>
      <w:tblPr>
        <w:tblW w:w="0" w:type="auto"/>
        <w:tblInd w:w="108" w:type="dxa"/>
        <w:tblLayout w:type="fixed"/>
        <w:tblLook w:val="0000" w:firstRow="0" w:lastRow="0" w:firstColumn="0" w:lastColumn="0" w:noHBand="0" w:noVBand="0"/>
      </w:tblPr>
      <w:tblGrid>
        <w:gridCol w:w="2134"/>
        <w:gridCol w:w="2134"/>
        <w:gridCol w:w="890"/>
        <w:gridCol w:w="3770"/>
      </w:tblGrid>
      <w:tr w:rsidR="00744718" w14:paraId="563AFD61" w14:textId="77777777" w:rsidTr="00744718">
        <w:trPr>
          <w:cantSplit/>
        </w:trPr>
        <w:tc>
          <w:tcPr>
            <w:tcW w:w="2134" w:type="dxa"/>
            <w:tcBorders>
              <w:top w:val="single" w:sz="12" w:space="0" w:color="auto"/>
              <w:left w:val="single" w:sz="12" w:space="0" w:color="auto"/>
              <w:bottom w:val="single" w:sz="12" w:space="0" w:color="auto"/>
              <w:right w:val="single" w:sz="6" w:space="0" w:color="auto"/>
            </w:tcBorders>
          </w:tcPr>
          <w:p w14:paraId="17B7E2FA" w14:textId="77777777" w:rsidR="00744718" w:rsidRDefault="00744718" w:rsidP="00744718">
            <w:pPr>
              <w:rPr>
                <w:b/>
              </w:rPr>
            </w:pPr>
            <w:r>
              <w:rPr>
                <w:b/>
              </w:rPr>
              <w:t>Bits</w:t>
            </w:r>
          </w:p>
        </w:tc>
        <w:tc>
          <w:tcPr>
            <w:tcW w:w="2134" w:type="dxa"/>
            <w:tcBorders>
              <w:top w:val="single" w:sz="12" w:space="0" w:color="auto"/>
              <w:left w:val="single" w:sz="6" w:space="0" w:color="auto"/>
              <w:bottom w:val="single" w:sz="12" w:space="0" w:color="auto"/>
              <w:right w:val="single" w:sz="6" w:space="0" w:color="auto"/>
            </w:tcBorders>
          </w:tcPr>
          <w:p w14:paraId="048B42E0" w14:textId="77777777" w:rsidR="00744718" w:rsidRDefault="00744718" w:rsidP="00744718">
            <w:pPr>
              <w:rPr>
                <w:b/>
              </w:rPr>
            </w:pPr>
            <w:r>
              <w:rPr>
                <w:b/>
              </w:rPr>
              <w:t>Name</w:t>
            </w:r>
          </w:p>
        </w:tc>
        <w:tc>
          <w:tcPr>
            <w:tcW w:w="890" w:type="dxa"/>
            <w:tcBorders>
              <w:top w:val="single" w:sz="12" w:space="0" w:color="auto"/>
              <w:left w:val="single" w:sz="6" w:space="0" w:color="auto"/>
              <w:bottom w:val="single" w:sz="12" w:space="0" w:color="auto"/>
              <w:right w:val="single" w:sz="6" w:space="0" w:color="auto"/>
            </w:tcBorders>
          </w:tcPr>
          <w:p w14:paraId="6D914BBC" w14:textId="77777777" w:rsidR="00744718" w:rsidRDefault="00744718" w:rsidP="00744718">
            <w:pPr>
              <w:rPr>
                <w:b/>
              </w:rPr>
            </w:pPr>
            <w:r>
              <w:rPr>
                <w:b/>
              </w:rPr>
              <w:t>Value</w:t>
            </w:r>
          </w:p>
        </w:tc>
        <w:tc>
          <w:tcPr>
            <w:tcW w:w="3770" w:type="dxa"/>
            <w:tcBorders>
              <w:top w:val="single" w:sz="12" w:space="0" w:color="auto"/>
              <w:left w:val="single" w:sz="6" w:space="0" w:color="auto"/>
              <w:bottom w:val="single" w:sz="12" w:space="0" w:color="auto"/>
              <w:right w:val="single" w:sz="12" w:space="0" w:color="auto"/>
            </w:tcBorders>
          </w:tcPr>
          <w:p w14:paraId="7A136C9F" w14:textId="77777777" w:rsidR="00744718" w:rsidRDefault="00744718" w:rsidP="00744718">
            <w:pPr>
              <w:rPr>
                <w:b/>
              </w:rPr>
            </w:pPr>
            <w:r>
              <w:rPr>
                <w:b/>
              </w:rPr>
              <w:t>Function</w:t>
            </w:r>
          </w:p>
        </w:tc>
      </w:tr>
      <w:tr w:rsidR="00744718" w14:paraId="06352740" w14:textId="77777777" w:rsidTr="00744718">
        <w:trPr>
          <w:cantSplit/>
        </w:trPr>
        <w:tc>
          <w:tcPr>
            <w:tcW w:w="2134" w:type="dxa"/>
            <w:tcBorders>
              <w:left w:val="single" w:sz="12" w:space="0" w:color="auto"/>
              <w:bottom w:val="single" w:sz="6" w:space="0" w:color="auto"/>
              <w:right w:val="single" w:sz="6" w:space="0" w:color="auto"/>
            </w:tcBorders>
          </w:tcPr>
          <w:p w14:paraId="3017688D" w14:textId="77777777" w:rsidR="00744718" w:rsidRDefault="00744718" w:rsidP="00744718">
            <w:r>
              <w:t>PCI_BMTM[20:0]</w:t>
            </w:r>
          </w:p>
        </w:tc>
        <w:tc>
          <w:tcPr>
            <w:tcW w:w="2134" w:type="dxa"/>
            <w:tcBorders>
              <w:left w:val="single" w:sz="6" w:space="0" w:color="auto"/>
              <w:bottom w:val="single" w:sz="6" w:space="0" w:color="auto"/>
              <w:right w:val="single" w:sz="6" w:space="0" w:color="auto"/>
            </w:tcBorders>
          </w:tcPr>
          <w:p w14:paraId="0D12BBCC" w14:textId="77777777" w:rsidR="00744718" w:rsidRDefault="00744718" w:rsidP="00744718">
            <w:r>
              <w:t>TRIG_MASK</w:t>
            </w:r>
          </w:p>
        </w:tc>
        <w:tc>
          <w:tcPr>
            <w:tcW w:w="890" w:type="dxa"/>
            <w:tcBorders>
              <w:left w:val="single" w:sz="6" w:space="0" w:color="auto"/>
              <w:bottom w:val="single" w:sz="6" w:space="0" w:color="auto"/>
              <w:right w:val="single" w:sz="6" w:space="0" w:color="auto"/>
            </w:tcBorders>
          </w:tcPr>
          <w:p w14:paraId="22BB3B08" w14:textId="77777777" w:rsidR="00744718" w:rsidRDefault="00744718" w:rsidP="00744718"/>
        </w:tc>
        <w:tc>
          <w:tcPr>
            <w:tcW w:w="3770" w:type="dxa"/>
            <w:tcBorders>
              <w:left w:val="single" w:sz="6" w:space="0" w:color="auto"/>
              <w:bottom w:val="single" w:sz="6" w:space="0" w:color="auto"/>
              <w:right w:val="single" w:sz="12" w:space="0" w:color="auto"/>
            </w:tcBorders>
          </w:tcPr>
          <w:p w14:paraId="03D4650C" w14:textId="77777777" w:rsidR="00744718" w:rsidRDefault="00744718" w:rsidP="00744718">
            <w:r>
              <w:t>Trigger Mask for PCI Bus Master</w:t>
            </w:r>
          </w:p>
        </w:tc>
      </w:tr>
      <w:tr w:rsidR="00744718" w14:paraId="00C9DF1A" w14:textId="77777777" w:rsidTr="00744718">
        <w:trPr>
          <w:cantSplit/>
        </w:trPr>
        <w:tc>
          <w:tcPr>
            <w:tcW w:w="2134" w:type="dxa"/>
            <w:tcBorders>
              <w:top w:val="single" w:sz="6" w:space="0" w:color="auto"/>
              <w:left w:val="single" w:sz="12" w:space="0" w:color="auto"/>
              <w:bottom w:val="single" w:sz="6" w:space="0" w:color="auto"/>
              <w:right w:val="single" w:sz="6" w:space="0" w:color="auto"/>
            </w:tcBorders>
          </w:tcPr>
          <w:p w14:paraId="402F63F8" w14:textId="77777777" w:rsidR="00744718" w:rsidRDefault="00744718" w:rsidP="00744718">
            <w:r>
              <w:t>PCI_BMTM[31:21]</w:t>
            </w:r>
          </w:p>
        </w:tc>
        <w:tc>
          <w:tcPr>
            <w:tcW w:w="2134" w:type="dxa"/>
            <w:tcBorders>
              <w:top w:val="single" w:sz="6" w:space="0" w:color="auto"/>
              <w:left w:val="single" w:sz="6" w:space="0" w:color="auto"/>
              <w:bottom w:val="single" w:sz="6" w:space="0" w:color="auto"/>
              <w:right w:val="single" w:sz="6" w:space="0" w:color="auto"/>
            </w:tcBorders>
          </w:tcPr>
          <w:p w14:paraId="751AF0E4" w14:textId="77777777" w:rsidR="00744718" w:rsidRDefault="00744718" w:rsidP="00744718">
            <w:r>
              <w:t>Reserved</w:t>
            </w:r>
          </w:p>
        </w:tc>
        <w:tc>
          <w:tcPr>
            <w:tcW w:w="890" w:type="dxa"/>
            <w:tcBorders>
              <w:top w:val="single" w:sz="6" w:space="0" w:color="auto"/>
              <w:left w:val="single" w:sz="6" w:space="0" w:color="auto"/>
              <w:bottom w:val="single" w:sz="6" w:space="0" w:color="auto"/>
              <w:right w:val="single" w:sz="6" w:space="0" w:color="auto"/>
            </w:tcBorders>
          </w:tcPr>
          <w:p w14:paraId="259845D4" w14:textId="77777777" w:rsidR="00744718" w:rsidRDefault="00744718" w:rsidP="00744718"/>
        </w:tc>
        <w:tc>
          <w:tcPr>
            <w:tcW w:w="3770" w:type="dxa"/>
            <w:tcBorders>
              <w:top w:val="single" w:sz="6" w:space="0" w:color="auto"/>
              <w:left w:val="single" w:sz="6" w:space="0" w:color="auto"/>
              <w:bottom w:val="single" w:sz="6" w:space="0" w:color="auto"/>
              <w:right w:val="single" w:sz="12" w:space="0" w:color="auto"/>
            </w:tcBorders>
          </w:tcPr>
          <w:p w14:paraId="5DBB982D" w14:textId="77777777" w:rsidR="00744718" w:rsidRDefault="00744718" w:rsidP="00744718">
            <w:r>
              <w:t>Reserved</w:t>
            </w:r>
          </w:p>
        </w:tc>
      </w:tr>
    </w:tbl>
    <w:p w14:paraId="5B80995F" w14:textId="77777777" w:rsidR="00744718" w:rsidRDefault="00744718" w:rsidP="00744718">
      <w:pPr>
        <w:pStyle w:val="Heading3"/>
      </w:pPr>
    </w:p>
    <w:p w14:paraId="6F88C2CD" w14:textId="77777777" w:rsidR="00744718" w:rsidRDefault="00744718" w:rsidP="00744718">
      <w:pPr>
        <w:rPr>
          <w:b/>
          <w:sz w:val="24"/>
        </w:rPr>
      </w:pPr>
      <w:r>
        <w:br w:type="page"/>
      </w:r>
      <w:r>
        <w:rPr>
          <w:b/>
          <w:sz w:val="24"/>
        </w:rPr>
        <w:t xml:space="preserve"> Trigger Mask Table:</w:t>
      </w:r>
    </w:p>
    <w:p w14:paraId="6CA6305A" w14:textId="77777777" w:rsidR="00744718" w:rsidRDefault="00744718" w:rsidP="00744718">
      <w:r>
        <w:rPr>
          <w:b/>
        </w:rPr>
        <w:t>Note:</w:t>
      </w:r>
      <w:r>
        <w:t xml:space="preserve"> A rising edge mask means that an event trigger will occur when the referenced status bit transitions from a 0 value to a 1 value.  Falling edge indicates a 1 to 0 transition.</w:t>
      </w:r>
    </w:p>
    <w:p w14:paraId="3E99CC87" w14:textId="77777777" w:rsidR="00744718" w:rsidRDefault="00744718" w:rsidP="00744718"/>
    <w:tbl>
      <w:tblPr>
        <w:tblW w:w="0" w:type="auto"/>
        <w:tblInd w:w="108" w:type="dxa"/>
        <w:tblLayout w:type="fixed"/>
        <w:tblLook w:val="0000" w:firstRow="0" w:lastRow="0" w:firstColumn="0" w:lastColumn="0" w:noHBand="0" w:noVBand="0"/>
      </w:tblPr>
      <w:tblGrid>
        <w:gridCol w:w="900"/>
        <w:gridCol w:w="2880"/>
        <w:gridCol w:w="717"/>
        <w:gridCol w:w="3571"/>
        <w:gridCol w:w="1381"/>
      </w:tblGrid>
      <w:tr w:rsidR="00744718" w14:paraId="4A360AE3" w14:textId="77777777" w:rsidTr="00744718">
        <w:trPr>
          <w:cantSplit/>
        </w:trPr>
        <w:tc>
          <w:tcPr>
            <w:tcW w:w="900" w:type="dxa"/>
            <w:tcBorders>
              <w:top w:val="single" w:sz="12" w:space="0" w:color="auto"/>
              <w:left w:val="single" w:sz="12" w:space="0" w:color="auto"/>
              <w:bottom w:val="single" w:sz="12" w:space="0" w:color="auto"/>
              <w:right w:val="single" w:sz="6" w:space="0" w:color="auto"/>
            </w:tcBorders>
          </w:tcPr>
          <w:p w14:paraId="2D483D2C" w14:textId="77777777" w:rsidR="00744718" w:rsidRDefault="00744718" w:rsidP="00744718">
            <w:pPr>
              <w:rPr>
                <w:b/>
              </w:rPr>
            </w:pPr>
            <w:r>
              <w:rPr>
                <w:b/>
              </w:rPr>
              <w:t>Bits</w:t>
            </w:r>
          </w:p>
        </w:tc>
        <w:tc>
          <w:tcPr>
            <w:tcW w:w="2880" w:type="dxa"/>
            <w:tcBorders>
              <w:top w:val="single" w:sz="12" w:space="0" w:color="auto"/>
              <w:left w:val="single" w:sz="6" w:space="0" w:color="auto"/>
              <w:bottom w:val="single" w:sz="12" w:space="0" w:color="auto"/>
              <w:right w:val="single" w:sz="6" w:space="0" w:color="auto"/>
            </w:tcBorders>
          </w:tcPr>
          <w:p w14:paraId="475F8A90" w14:textId="77777777" w:rsidR="00744718" w:rsidRDefault="00744718" w:rsidP="00744718">
            <w:pPr>
              <w:rPr>
                <w:b/>
              </w:rPr>
            </w:pPr>
            <w:r>
              <w:rPr>
                <w:b/>
              </w:rPr>
              <w:t>Name</w:t>
            </w:r>
          </w:p>
        </w:tc>
        <w:tc>
          <w:tcPr>
            <w:tcW w:w="717" w:type="dxa"/>
            <w:tcBorders>
              <w:top w:val="single" w:sz="12" w:space="0" w:color="auto"/>
              <w:left w:val="single" w:sz="6" w:space="0" w:color="auto"/>
              <w:bottom w:val="single" w:sz="12" w:space="0" w:color="auto"/>
              <w:right w:val="single" w:sz="6" w:space="0" w:color="auto"/>
            </w:tcBorders>
          </w:tcPr>
          <w:p w14:paraId="37539E64" w14:textId="77777777" w:rsidR="00744718" w:rsidRDefault="00744718" w:rsidP="00744718">
            <w:pPr>
              <w:rPr>
                <w:b/>
              </w:rPr>
            </w:pPr>
            <w:r>
              <w:rPr>
                <w:b/>
              </w:rPr>
              <w:t>Value</w:t>
            </w:r>
          </w:p>
        </w:tc>
        <w:tc>
          <w:tcPr>
            <w:tcW w:w="3571" w:type="dxa"/>
            <w:tcBorders>
              <w:top w:val="single" w:sz="12" w:space="0" w:color="auto"/>
              <w:left w:val="single" w:sz="6" w:space="0" w:color="auto"/>
              <w:bottom w:val="single" w:sz="12" w:space="0" w:color="auto"/>
              <w:right w:val="single" w:sz="12" w:space="0" w:color="auto"/>
            </w:tcBorders>
          </w:tcPr>
          <w:p w14:paraId="1DF02145" w14:textId="77777777" w:rsidR="00744718" w:rsidRDefault="00744718" w:rsidP="00744718">
            <w:pPr>
              <w:rPr>
                <w:b/>
              </w:rPr>
            </w:pPr>
            <w:r>
              <w:rPr>
                <w:b/>
              </w:rPr>
              <w:t>Function</w:t>
            </w:r>
          </w:p>
        </w:tc>
        <w:tc>
          <w:tcPr>
            <w:tcW w:w="1381" w:type="dxa"/>
            <w:tcBorders>
              <w:top w:val="single" w:sz="12" w:space="0" w:color="auto"/>
              <w:left w:val="single" w:sz="6" w:space="0" w:color="auto"/>
              <w:bottom w:val="single" w:sz="12" w:space="0" w:color="auto"/>
              <w:right w:val="single" w:sz="12" w:space="0" w:color="auto"/>
            </w:tcBorders>
          </w:tcPr>
          <w:p w14:paraId="20391DB9" w14:textId="77777777" w:rsidR="00744718" w:rsidRDefault="00744718" w:rsidP="00744718">
            <w:pPr>
              <w:rPr>
                <w:b/>
              </w:rPr>
            </w:pPr>
            <w:r>
              <w:rPr>
                <w:b/>
              </w:rPr>
              <w:t xml:space="preserve">Status Table Bit </w:t>
            </w:r>
          </w:p>
        </w:tc>
      </w:tr>
      <w:tr w:rsidR="00744718" w14:paraId="6A91A20B" w14:textId="77777777" w:rsidTr="00744718">
        <w:trPr>
          <w:cantSplit/>
        </w:trPr>
        <w:tc>
          <w:tcPr>
            <w:tcW w:w="900" w:type="dxa"/>
            <w:tcBorders>
              <w:left w:val="single" w:sz="12" w:space="0" w:color="auto"/>
              <w:bottom w:val="single" w:sz="6" w:space="0" w:color="auto"/>
              <w:right w:val="single" w:sz="6" w:space="0" w:color="auto"/>
            </w:tcBorders>
          </w:tcPr>
          <w:p w14:paraId="164C87A6" w14:textId="77777777" w:rsidR="00744718" w:rsidRDefault="00744718" w:rsidP="00744718">
            <w:r>
              <w:t>[0]</w:t>
            </w:r>
          </w:p>
        </w:tc>
        <w:tc>
          <w:tcPr>
            <w:tcW w:w="2880" w:type="dxa"/>
            <w:tcBorders>
              <w:left w:val="single" w:sz="6" w:space="0" w:color="auto"/>
              <w:bottom w:val="single" w:sz="6" w:space="0" w:color="auto"/>
              <w:right w:val="single" w:sz="6" w:space="0" w:color="auto"/>
            </w:tcBorders>
          </w:tcPr>
          <w:p w14:paraId="10FCB556" w14:textId="77777777" w:rsidR="00744718" w:rsidRDefault="00744718" w:rsidP="00744718">
            <w:r>
              <w:t>DMAC_PIPELINE_FE_MASK</w:t>
            </w:r>
          </w:p>
        </w:tc>
        <w:tc>
          <w:tcPr>
            <w:tcW w:w="717" w:type="dxa"/>
            <w:tcBorders>
              <w:left w:val="single" w:sz="6" w:space="0" w:color="auto"/>
              <w:bottom w:val="single" w:sz="6" w:space="0" w:color="auto"/>
              <w:right w:val="single" w:sz="6" w:space="0" w:color="auto"/>
            </w:tcBorders>
          </w:tcPr>
          <w:p w14:paraId="49C56967" w14:textId="77777777" w:rsidR="00744718" w:rsidRDefault="00744718" w:rsidP="00744718">
            <w:pPr>
              <w:jc w:val="center"/>
            </w:pPr>
            <w:r>
              <w:t>1</w:t>
            </w:r>
          </w:p>
        </w:tc>
        <w:tc>
          <w:tcPr>
            <w:tcW w:w="3571" w:type="dxa"/>
            <w:tcBorders>
              <w:left w:val="single" w:sz="6" w:space="0" w:color="auto"/>
              <w:bottom w:val="single" w:sz="6" w:space="0" w:color="auto"/>
              <w:right w:val="single" w:sz="12" w:space="0" w:color="auto"/>
            </w:tcBorders>
          </w:tcPr>
          <w:p w14:paraId="356960FF" w14:textId="77777777" w:rsidR="00744718" w:rsidRDefault="00744718" w:rsidP="00744718">
            <w:r>
              <w:t>DMAC Pipeline falling edge mask</w:t>
            </w:r>
          </w:p>
        </w:tc>
        <w:tc>
          <w:tcPr>
            <w:tcW w:w="1381" w:type="dxa"/>
            <w:tcBorders>
              <w:left w:val="single" w:sz="6" w:space="0" w:color="auto"/>
              <w:bottom w:val="single" w:sz="6" w:space="0" w:color="auto"/>
              <w:right w:val="single" w:sz="12" w:space="0" w:color="auto"/>
            </w:tcBorders>
          </w:tcPr>
          <w:p w14:paraId="26BAE28A" w14:textId="77777777" w:rsidR="00744718" w:rsidRDefault="00744718" w:rsidP="00744718">
            <w:pPr>
              <w:jc w:val="center"/>
            </w:pPr>
            <w:r>
              <w:t>7</w:t>
            </w:r>
          </w:p>
        </w:tc>
      </w:tr>
      <w:tr w:rsidR="00744718" w14:paraId="7BB08A1E" w14:textId="77777777" w:rsidTr="00744718">
        <w:trPr>
          <w:cantSplit/>
        </w:trPr>
        <w:tc>
          <w:tcPr>
            <w:tcW w:w="900" w:type="dxa"/>
            <w:tcBorders>
              <w:left w:val="single" w:sz="12" w:space="0" w:color="auto"/>
              <w:bottom w:val="single" w:sz="6" w:space="0" w:color="auto"/>
              <w:right w:val="single" w:sz="6" w:space="0" w:color="auto"/>
            </w:tcBorders>
          </w:tcPr>
          <w:p w14:paraId="70027EFF" w14:textId="77777777" w:rsidR="00744718" w:rsidRDefault="00744718" w:rsidP="00744718">
            <w:r>
              <w:t>[1]</w:t>
            </w:r>
          </w:p>
        </w:tc>
        <w:tc>
          <w:tcPr>
            <w:tcW w:w="2880" w:type="dxa"/>
            <w:tcBorders>
              <w:left w:val="single" w:sz="6" w:space="0" w:color="auto"/>
              <w:bottom w:val="single" w:sz="6" w:space="0" w:color="auto"/>
              <w:right w:val="single" w:sz="6" w:space="0" w:color="auto"/>
            </w:tcBorders>
          </w:tcPr>
          <w:p w14:paraId="2ACEF845" w14:textId="77777777" w:rsidR="00744718" w:rsidRDefault="00744718" w:rsidP="00744718">
            <w:r>
              <w:t>DMAC_PIPELINE_RE_MASK</w:t>
            </w:r>
          </w:p>
        </w:tc>
        <w:tc>
          <w:tcPr>
            <w:tcW w:w="717" w:type="dxa"/>
            <w:tcBorders>
              <w:left w:val="single" w:sz="6" w:space="0" w:color="auto"/>
              <w:bottom w:val="single" w:sz="6" w:space="0" w:color="auto"/>
              <w:right w:val="single" w:sz="6" w:space="0" w:color="auto"/>
            </w:tcBorders>
          </w:tcPr>
          <w:p w14:paraId="61173DD0" w14:textId="77777777" w:rsidR="00744718" w:rsidRDefault="00744718" w:rsidP="00744718">
            <w:pPr>
              <w:jc w:val="center"/>
            </w:pPr>
            <w:r>
              <w:t>1</w:t>
            </w:r>
          </w:p>
        </w:tc>
        <w:tc>
          <w:tcPr>
            <w:tcW w:w="3571" w:type="dxa"/>
            <w:tcBorders>
              <w:left w:val="single" w:sz="6" w:space="0" w:color="auto"/>
              <w:bottom w:val="single" w:sz="6" w:space="0" w:color="auto"/>
              <w:right w:val="single" w:sz="12" w:space="0" w:color="auto"/>
            </w:tcBorders>
          </w:tcPr>
          <w:p w14:paraId="53AB5118" w14:textId="77777777" w:rsidR="00744718" w:rsidRDefault="00744718" w:rsidP="00744718">
            <w:r>
              <w:t>DMAC Pipeline rising edge mask</w:t>
            </w:r>
          </w:p>
        </w:tc>
        <w:tc>
          <w:tcPr>
            <w:tcW w:w="1381" w:type="dxa"/>
            <w:tcBorders>
              <w:left w:val="single" w:sz="6" w:space="0" w:color="auto"/>
              <w:bottom w:val="single" w:sz="6" w:space="0" w:color="auto"/>
              <w:right w:val="single" w:sz="12" w:space="0" w:color="auto"/>
            </w:tcBorders>
          </w:tcPr>
          <w:p w14:paraId="6E52DB36" w14:textId="77777777" w:rsidR="00744718" w:rsidRDefault="00744718" w:rsidP="00744718">
            <w:pPr>
              <w:jc w:val="center"/>
            </w:pPr>
            <w:r>
              <w:t>7</w:t>
            </w:r>
          </w:p>
        </w:tc>
      </w:tr>
      <w:tr w:rsidR="00744718" w14:paraId="09DA22C0" w14:textId="77777777" w:rsidTr="00744718">
        <w:trPr>
          <w:cantSplit/>
        </w:trPr>
        <w:tc>
          <w:tcPr>
            <w:tcW w:w="900" w:type="dxa"/>
            <w:tcBorders>
              <w:left w:val="single" w:sz="12" w:space="0" w:color="auto"/>
              <w:bottom w:val="single" w:sz="6" w:space="0" w:color="auto"/>
              <w:right w:val="single" w:sz="6" w:space="0" w:color="auto"/>
            </w:tcBorders>
          </w:tcPr>
          <w:p w14:paraId="3EAFA97E" w14:textId="77777777" w:rsidR="00744718" w:rsidRDefault="00744718" w:rsidP="00744718">
            <w:r>
              <w:t>[2]</w:t>
            </w:r>
          </w:p>
        </w:tc>
        <w:tc>
          <w:tcPr>
            <w:tcW w:w="2880" w:type="dxa"/>
            <w:tcBorders>
              <w:left w:val="single" w:sz="6" w:space="0" w:color="auto"/>
              <w:bottom w:val="single" w:sz="6" w:space="0" w:color="auto"/>
              <w:right w:val="single" w:sz="6" w:space="0" w:color="auto"/>
            </w:tcBorders>
          </w:tcPr>
          <w:p w14:paraId="740625B4" w14:textId="77777777" w:rsidR="00744718" w:rsidRDefault="00744718" w:rsidP="00744718">
            <w:r>
              <w:t>DMAC_STATUS_FE_MASK</w:t>
            </w:r>
          </w:p>
        </w:tc>
        <w:tc>
          <w:tcPr>
            <w:tcW w:w="717" w:type="dxa"/>
            <w:tcBorders>
              <w:left w:val="single" w:sz="6" w:space="0" w:color="auto"/>
              <w:bottom w:val="single" w:sz="6" w:space="0" w:color="auto"/>
              <w:right w:val="single" w:sz="6" w:space="0" w:color="auto"/>
            </w:tcBorders>
          </w:tcPr>
          <w:p w14:paraId="2AE16FEA" w14:textId="77777777" w:rsidR="00744718" w:rsidRDefault="00744718" w:rsidP="00744718">
            <w:pPr>
              <w:jc w:val="center"/>
            </w:pPr>
            <w:r>
              <w:t>1</w:t>
            </w:r>
          </w:p>
        </w:tc>
        <w:tc>
          <w:tcPr>
            <w:tcW w:w="3571" w:type="dxa"/>
            <w:tcBorders>
              <w:left w:val="single" w:sz="6" w:space="0" w:color="auto"/>
              <w:bottom w:val="single" w:sz="6" w:space="0" w:color="auto"/>
              <w:right w:val="single" w:sz="12" w:space="0" w:color="auto"/>
            </w:tcBorders>
          </w:tcPr>
          <w:p w14:paraId="258F31DC" w14:textId="77777777" w:rsidR="00744718" w:rsidRDefault="00744718" w:rsidP="00744718">
            <w:r>
              <w:t>DMAC status falling edge mask</w:t>
            </w:r>
          </w:p>
        </w:tc>
        <w:tc>
          <w:tcPr>
            <w:tcW w:w="1381" w:type="dxa"/>
            <w:tcBorders>
              <w:left w:val="single" w:sz="6" w:space="0" w:color="auto"/>
              <w:bottom w:val="single" w:sz="6" w:space="0" w:color="auto"/>
              <w:right w:val="single" w:sz="12" w:space="0" w:color="auto"/>
            </w:tcBorders>
          </w:tcPr>
          <w:p w14:paraId="01789433" w14:textId="77777777" w:rsidR="00744718" w:rsidRDefault="00744718" w:rsidP="00744718">
            <w:pPr>
              <w:jc w:val="center"/>
            </w:pPr>
            <w:r>
              <w:t>8</w:t>
            </w:r>
          </w:p>
        </w:tc>
      </w:tr>
      <w:tr w:rsidR="00744718" w14:paraId="38FF1084" w14:textId="77777777" w:rsidTr="00744718">
        <w:trPr>
          <w:cantSplit/>
        </w:trPr>
        <w:tc>
          <w:tcPr>
            <w:tcW w:w="900" w:type="dxa"/>
            <w:tcBorders>
              <w:top w:val="single" w:sz="6" w:space="0" w:color="auto"/>
              <w:left w:val="single" w:sz="12" w:space="0" w:color="auto"/>
              <w:bottom w:val="single" w:sz="6" w:space="0" w:color="auto"/>
              <w:right w:val="single" w:sz="6" w:space="0" w:color="auto"/>
            </w:tcBorders>
          </w:tcPr>
          <w:p w14:paraId="1073D866" w14:textId="77777777" w:rsidR="00744718" w:rsidRDefault="00744718" w:rsidP="00744718">
            <w:r>
              <w:t>[3]</w:t>
            </w:r>
          </w:p>
        </w:tc>
        <w:tc>
          <w:tcPr>
            <w:tcW w:w="2880" w:type="dxa"/>
            <w:tcBorders>
              <w:top w:val="single" w:sz="6" w:space="0" w:color="auto"/>
              <w:left w:val="single" w:sz="6" w:space="0" w:color="auto"/>
              <w:bottom w:val="single" w:sz="6" w:space="0" w:color="auto"/>
              <w:right w:val="single" w:sz="6" w:space="0" w:color="auto"/>
            </w:tcBorders>
          </w:tcPr>
          <w:p w14:paraId="47418C52" w14:textId="77777777" w:rsidR="00744718" w:rsidRDefault="00744718" w:rsidP="00744718">
            <w:r>
              <w:t>DMAC_STATUS_RE_MASK</w:t>
            </w:r>
          </w:p>
        </w:tc>
        <w:tc>
          <w:tcPr>
            <w:tcW w:w="717" w:type="dxa"/>
            <w:tcBorders>
              <w:top w:val="single" w:sz="6" w:space="0" w:color="auto"/>
              <w:left w:val="single" w:sz="6" w:space="0" w:color="auto"/>
              <w:bottom w:val="single" w:sz="6" w:space="0" w:color="auto"/>
              <w:right w:val="single" w:sz="6" w:space="0" w:color="auto"/>
            </w:tcBorders>
          </w:tcPr>
          <w:p w14:paraId="38B0FE05" w14:textId="77777777" w:rsidR="00744718" w:rsidRDefault="00744718" w:rsidP="00744718">
            <w:pPr>
              <w:jc w:val="center"/>
            </w:pPr>
            <w:r>
              <w:t>1</w:t>
            </w:r>
          </w:p>
        </w:tc>
        <w:tc>
          <w:tcPr>
            <w:tcW w:w="3571" w:type="dxa"/>
            <w:tcBorders>
              <w:top w:val="single" w:sz="6" w:space="0" w:color="auto"/>
              <w:left w:val="single" w:sz="6" w:space="0" w:color="auto"/>
              <w:bottom w:val="single" w:sz="6" w:space="0" w:color="auto"/>
              <w:right w:val="single" w:sz="12" w:space="0" w:color="auto"/>
            </w:tcBorders>
          </w:tcPr>
          <w:p w14:paraId="790DC7E6" w14:textId="77777777" w:rsidR="00744718" w:rsidRDefault="00744718" w:rsidP="00744718">
            <w:r>
              <w:t>DMAC status rising edge mask</w:t>
            </w:r>
          </w:p>
        </w:tc>
        <w:tc>
          <w:tcPr>
            <w:tcW w:w="1381" w:type="dxa"/>
            <w:tcBorders>
              <w:top w:val="single" w:sz="6" w:space="0" w:color="auto"/>
              <w:left w:val="single" w:sz="6" w:space="0" w:color="auto"/>
              <w:bottom w:val="single" w:sz="6" w:space="0" w:color="auto"/>
              <w:right w:val="single" w:sz="12" w:space="0" w:color="auto"/>
            </w:tcBorders>
          </w:tcPr>
          <w:p w14:paraId="20BACAB4" w14:textId="77777777" w:rsidR="00744718" w:rsidRDefault="00744718" w:rsidP="00744718">
            <w:pPr>
              <w:jc w:val="center"/>
            </w:pPr>
            <w:r>
              <w:t>8</w:t>
            </w:r>
          </w:p>
        </w:tc>
      </w:tr>
      <w:tr w:rsidR="00744718" w14:paraId="2DEE5F53" w14:textId="77777777" w:rsidTr="00744718">
        <w:trPr>
          <w:cantSplit/>
        </w:trPr>
        <w:tc>
          <w:tcPr>
            <w:tcW w:w="900" w:type="dxa"/>
            <w:tcBorders>
              <w:top w:val="single" w:sz="6" w:space="0" w:color="auto"/>
              <w:left w:val="single" w:sz="12" w:space="0" w:color="auto"/>
              <w:bottom w:val="single" w:sz="6" w:space="0" w:color="auto"/>
              <w:right w:val="single" w:sz="6" w:space="0" w:color="auto"/>
            </w:tcBorders>
          </w:tcPr>
          <w:p w14:paraId="2C29697A" w14:textId="77777777" w:rsidR="00744718" w:rsidRDefault="00744718" w:rsidP="00744718">
            <w:r>
              <w:t>[4]</w:t>
            </w:r>
          </w:p>
        </w:tc>
        <w:tc>
          <w:tcPr>
            <w:tcW w:w="2880" w:type="dxa"/>
            <w:tcBorders>
              <w:top w:val="single" w:sz="6" w:space="0" w:color="auto"/>
              <w:left w:val="single" w:sz="6" w:space="0" w:color="auto"/>
              <w:bottom w:val="single" w:sz="6" w:space="0" w:color="auto"/>
              <w:right w:val="single" w:sz="6" w:space="0" w:color="auto"/>
            </w:tcBorders>
          </w:tcPr>
          <w:p w14:paraId="4BC038C6" w14:textId="77777777" w:rsidR="00744718" w:rsidRDefault="00744718" w:rsidP="00744718">
            <w:r>
              <w:t>DEB_FE_MASK</w:t>
            </w:r>
          </w:p>
        </w:tc>
        <w:tc>
          <w:tcPr>
            <w:tcW w:w="717" w:type="dxa"/>
            <w:tcBorders>
              <w:top w:val="single" w:sz="6" w:space="0" w:color="auto"/>
              <w:left w:val="single" w:sz="6" w:space="0" w:color="auto"/>
              <w:bottom w:val="single" w:sz="6" w:space="0" w:color="auto"/>
              <w:right w:val="single" w:sz="6" w:space="0" w:color="auto"/>
            </w:tcBorders>
          </w:tcPr>
          <w:p w14:paraId="284EDA66" w14:textId="77777777" w:rsidR="00744718" w:rsidRDefault="00744718" w:rsidP="00744718">
            <w:pPr>
              <w:jc w:val="center"/>
            </w:pPr>
            <w:r>
              <w:t>1</w:t>
            </w:r>
          </w:p>
        </w:tc>
        <w:tc>
          <w:tcPr>
            <w:tcW w:w="3571" w:type="dxa"/>
            <w:tcBorders>
              <w:top w:val="single" w:sz="6" w:space="0" w:color="auto"/>
              <w:left w:val="single" w:sz="6" w:space="0" w:color="auto"/>
              <w:bottom w:val="single" w:sz="6" w:space="0" w:color="auto"/>
              <w:right w:val="single" w:sz="12" w:space="0" w:color="auto"/>
            </w:tcBorders>
          </w:tcPr>
          <w:p w14:paraId="741D460E" w14:textId="77777777" w:rsidR="00744718" w:rsidRDefault="00744718" w:rsidP="00744718">
            <w:r>
              <w:t>Drawing Engine busy falling edge mask</w:t>
            </w:r>
          </w:p>
        </w:tc>
        <w:tc>
          <w:tcPr>
            <w:tcW w:w="1381" w:type="dxa"/>
            <w:tcBorders>
              <w:top w:val="single" w:sz="6" w:space="0" w:color="auto"/>
              <w:left w:val="single" w:sz="6" w:space="0" w:color="auto"/>
              <w:bottom w:val="single" w:sz="6" w:space="0" w:color="auto"/>
              <w:right w:val="single" w:sz="12" w:space="0" w:color="auto"/>
            </w:tcBorders>
          </w:tcPr>
          <w:p w14:paraId="22158079" w14:textId="77777777" w:rsidR="00744718" w:rsidRDefault="00744718" w:rsidP="00744718">
            <w:pPr>
              <w:jc w:val="center"/>
            </w:pPr>
            <w:r>
              <w:t>0</w:t>
            </w:r>
          </w:p>
        </w:tc>
      </w:tr>
      <w:tr w:rsidR="00744718" w14:paraId="1AE1A47A" w14:textId="77777777" w:rsidTr="00744718">
        <w:trPr>
          <w:cantSplit/>
        </w:trPr>
        <w:tc>
          <w:tcPr>
            <w:tcW w:w="900" w:type="dxa"/>
            <w:tcBorders>
              <w:top w:val="single" w:sz="6" w:space="0" w:color="auto"/>
              <w:left w:val="single" w:sz="12" w:space="0" w:color="auto"/>
              <w:bottom w:val="single" w:sz="6" w:space="0" w:color="auto"/>
              <w:right w:val="single" w:sz="6" w:space="0" w:color="auto"/>
            </w:tcBorders>
          </w:tcPr>
          <w:p w14:paraId="2CCBC3ED" w14:textId="77777777" w:rsidR="00744718" w:rsidRDefault="00744718" w:rsidP="00744718">
            <w:r>
              <w:t>[5]</w:t>
            </w:r>
          </w:p>
        </w:tc>
        <w:tc>
          <w:tcPr>
            <w:tcW w:w="2880" w:type="dxa"/>
            <w:tcBorders>
              <w:top w:val="single" w:sz="6" w:space="0" w:color="auto"/>
              <w:left w:val="single" w:sz="6" w:space="0" w:color="auto"/>
              <w:bottom w:val="single" w:sz="6" w:space="0" w:color="auto"/>
              <w:right w:val="single" w:sz="6" w:space="0" w:color="auto"/>
            </w:tcBorders>
          </w:tcPr>
          <w:p w14:paraId="20282D99" w14:textId="77777777" w:rsidR="00744718" w:rsidRDefault="00744718" w:rsidP="00744718">
            <w:r>
              <w:t>DEB_RE_MASK</w:t>
            </w:r>
          </w:p>
        </w:tc>
        <w:tc>
          <w:tcPr>
            <w:tcW w:w="717" w:type="dxa"/>
            <w:tcBorders>
              <w:top w:val="single" w:sz="6" w:space="0" w:color="auto"/>
              <w:left w:val="single" w:sz="6" w:space="0" w:color="auto"/>
              <w:bottom w:val="single" w:sz="6" w:space="0" w:color="auto"/>
              <w:right w:val="single" w:sz="6" w:space="0" w:color="auto"/>
            </w:tcBorders>
          </w:tcPr>
          <w:p w14:paraId="4069F989" w14:textId="77777777" w:rsidR="00744718" w:rsidRDefault="00744718" w:rsidP="00744718">
            <w:pPr>
              <w:jc w:val="center"/>
            </w:pPr>
            <w:r>
              <w:t>1</w:t>
            </w:r>
          </w:p>
        </w:tc>
        <w:tc>
          <w:tcPr>
            <w:tcW w:w="3571" w:type="dxa"/>
            <w:tcBorders>
              <w:top w:val="single" w:sz="6" w:space="0" w:color="auto"/>
              <w:left w:val="single" w:sz="6" w:space="0" w:color="auto"/>
              <w:bottom w:val="single" w:sz="6" w:space="0" w:color="auto"/>
              <w:right w:val="single" w:sz="12" w:space="0" w:color="auto"/>
            </w:tcBorders>
          </w:tcPr>
          <w:p w14:paraId="3C96C407" w14:textId="77777777" w:rsidR="00744718" w:rsidRDefault="00744718" w:rsidP="00744718">
            <w:r>
              <w:t>Drawing Engine busy rising edge mask</w:t>
            </w:r>
          </w:p>
        </w:tc>
        <w:tc>
          <w:tcPr>
            <w:tcW w:w="1381" w:type="dxa"/>
            <w:tcBorders>
              <w:top w:val="single" w:sz="6" w:space="0" w:color="auto"/>
              <w:left w:val="single" w:sz="6" w:space="0" w:color="auto"/>
              <w:bottom w:val="single" w:sz="6" w:space="0" w:color="auto"/>
              <w:right w:val="single" w:sz="12" w:space="0" w:color="auto"/>
            </w:tcBorders>
          </w:tcPr>
          <w:p w14:paraId="7EEB106A" w14:textId="77777777" w:rsidR="00744718" w:rsidRDefault="00744718" w:rsidP="00744718">
            <w:pPr>
              <w:jc w:val="center"/>
            </w:pPr>
            <w:r>
              <w:t>0</w:t>
            </w:r>
          </w:p>
        </w:tc>
      </w:tr>
      <w:tr w:rsidR="00744718" w14:paraId="7CA4C151" w14:textId="77777777" w:rsidTr="00744718">
        <w:trPr>
          <w:cantSplit/>
        </w:trPr>
        <w:tc>
          <w:tcPr>
            <w:tcW w:w="900" w:type="dxa"/>
            <w:tcBorders>
              <w:top w:val="single" w:sz="6" w:space="0" w:color="auto"/>
              <w:left w:val="single" w:sz="12" w:space="0" w:color="auto"/>
              <w:bottom w:val="single" w:sz="6" w:space="0" w:color="auto"/>
              <w:right w:val="single" w:sz="6" w:space="0" w:color="auto"/>
            </w:tcBorders>
          </w:tcPr>
          <w:p w14:paraId="5D6F9A6F" w14:textId="77777777" w:rsidR="00744718" w:rsidRDefault="00744718" w:rsidP="00744718">
            <w:r>
              <w:t>[6]</w:t>
            </w:r>
          </w:p>
        </w:tc>
        <w:tc>
          <w:tcPr>
            <w:tcW w:w="2880" w:type="dxa"/>
            <w:tcBorders>
              <w:top w:val="single" w:sz="6" w:space="0" w:color="auto"/>
              <w:left w:val="single" w:sz="6" w:space="0" w:color="auto"/>
              <w:bottom w:val="single" w:sz="6" w:space="0" w:color="auto"/>
              <w:right w:val="single" w:sz="6" w:space="0" w:color="auto"/>
            </w:tcBorders>
          </w:tcPr>
          <w:p w14:paraId="1D84846B" w14:textId="77777777" w:rsidR="00744718" w:rsidRDefault="00744718" w:rsidP="00744718">
            <w:r>
              <w:t>HBINT_RE_MASK</w:t>
            </w:r>
          </w:p>
        </w:tc>
        <w:tc>
          <w:tcPr>
            <w:tcW w:w="717" w:type="dxa"/>
            <w:tcBorders>
              <w:top w:val="single" w:sz="6" w:space="0" w:color="auto"/>
              <w:left w:val="single" w:sz="6" w:space="0" w:color="auto"/>
              <w:bottom w:val="single" w:sz="6" w:space="0" w:color="auto"/>
              <w:right w:val="single" w:sz="6" w:space="0" w:color="auto"/>
            </w:tcBorders>
          </w:tcPr>
          <w:p w14:paraId="7FD8CC84" w14:textId="77777777" w:rsidR="00744718" w:rsidRDefault="00744718" w:rsidP="00744718">
            <w:pPr>
              <w:jc w:val="center"/>
            </w:pPr>
            <w:r>
              <w:t>1</w:t>
            </w:r>
          </w:p>
        </w:tc>
        <w:tc>
          <w:tcPr>
            <w:tcW w:w="3571" w:type="dxa"/>
            <w:tcBorders>
              <w:top w:val="single" w:sz="6" w:space="0" w:color="auto"/>
              <w:left w:val="single" w:sz="6" w:space="0" w:color="auto"/>
              <w:bottom w:val="single" w:sz="6" w:space="0" w:color="auto"/>
              <w:right w:val="single" w:sz="12" w:space="0" w:color="auto"/>
            </w:tcBorders>
          </w:tcPr>
          <w:p w14:paraId="3B2AE761" w14:textId="77777777" w:rsidR="00744718" w:rsidRDefault="00744718" w:rsidP="00744718">
            <w:r>
              <w:t>HB Interrupt rising edge mask</w:t>
            </w:r>
          </w:p>
        </w:tc>
        <w:tc>
          <w:tcPr>
            <w:tcW w:w="1381" w:type="dxa"/>
            <w:tcBorders>
              <w:top w:val="single" w:sz="6" w:space="0" w:color="auto"/>
              <w:left w:val="single" w:sz="6" w:space="0" w:color="auto"/>
              <w:bottom w:val="single" w:sz="6" w:space="0" w:color="auto"/>
              <w:right w:val="single" w:sz="12" w:space="0" w:color="auto"/>
            </w:tcBorders>
          </w:tcPr>
          <w:p w14:paraId="77FB3ECA" w14:textId="77777777" w:rsidR="00744718" w:rsidRDefault="00744718" w:rsidP="00744718">
            <w:pPr>
              <w:jc w:val="center"/>
            </w:pPr>
            <w:r>
              <w:t>9</w:t>
            </w:r>
          </w:p>
        </w:tc>
      </w:tr>
      <w:tr w:rsidR="00744718" w14:paraId="439831C9" w14:textId="77777777" w:rsidTr="00744718">
        <w:trPr>
          <w:cantSplit/>
        </w:trPr>
        <w:tc>
          <w:tcPr>
            <w:tcW w:w="900" w:type="dxa"/>
            <w:tcBorders>
              <w:top w:val="single" w:sz="6" w:space="0" w:color="auto"/>
              <w:left w:val="single" w:sz="12" w:space="0" w:color="auto"/>
              <w:bottom w:val="single" w:sz="6" w:space="0" w:color="auto"/>
              <w:right w:val="single" w:sz="6" w:space="0" w:color="auto"/>
            </w:tcBorders>
          </w:tcPr>
          <w:p w14:paraId="57993D08" w14:textId="77777777" w:rsidR="00744718" w:rsidRDefault="00744718" w:rsidP="00744718">
            <w:r>
              <w:t>[7]</w:t>
            </w:r>
          </w:p>
        </w:tc>
        <w:tc>
          <w:tcPr>
            <w:tcW w:w="2880" w:type="dxa"/>
            <w:tcBorders>
              <w:top w:val="single" w:sz="6" w:space="0" w:color="auto"/>
              <w:left w:val="single" w:sz="6" w:space="0" w:color="auto"/>
              <w:bottom w:val="single" w:sz="6" w:space="0" w:color="auto"/>
              <w:right w:val="single" w:sz="6" w:space="0" w:color="auto"/>
            </w:tcBorders>
          </w:tcPr>
          <w:p w14:paraId="2CC73872" w14:textId="77777777" w:rsidR="00744718" w:rsidRDefault="00744718" w:rsidP="00744718">
            <w:r>
              <w:t>VBINT_RE_MASK</w:t>
            </w:r>
          </w:p>
        </w:tc>
        <w:tc>
          <w:tcPr>
            <w:tcW w:w="717" w:type="dxa"/>
            <w:tcBorders>
              <w:top w:val="single" w:sz="6" w:space="0" w:color="auto"/>
              <w:left w:val="single" w:sz="6" w:space="0" w:color="auto"/>
              <w:bottom w:val="single" w:sz="6" w:space="0" w:color="auto"/>
              <w:right w:val="single" w:sz="6" w:space="0" w:color="auto"/>
            </w:tcBorders>
          </w:tcPr>
          <w:p w14:paraId="71CD2D66" w14:textId="77777777" w:rsidR="00744718" w:rsidRDefault="00744718" w:rsidP="00744718">
            <w:pPr>
              <w:jc w:val="center"/>
            </w:pPr>
            <w:r>
              <w:t>1</w:t>
            </w:r>
          </w:p>
        </w:tc>
        <w:tc>
          <w:tcPr>
            <w:tcW w:w="3571" w:type="dxa"/>
            <w:tcBorders>
              <w:top w:val="single" w:sz="6" w:space="0" w:color="auto"/>
              <w:left w:val="single" w:sz="6" w:space="0" w:color="auto"/>
              <w:bottom w:val="single" w:sz="6" w:space="0" w:color="auto"/>
              <w:right w:val="single" w:sz="12" w:space="0" w:color="auto"/>
            </w:tcBorders>
          </w:tcPr>
          <w:p w14:paraId="6753A6E7" w14:textId="77777777" w:rsidR="00744718" w:rsidRDefault="00744718" w:rsidP="00744718">
            <w:r>
              <w:t>VB Interrupt rising edge mask</w:t>
            </w:r>
          </w:p>
        </w:tc>
        <w:tc>
          <w:tcPr>
            <w:tcW w:w="1381" w:type="dxa"/>
            <w:tcBorders>
              <w:top w:val="single" w:sz="6" w:space="0" w:color="auto"/>
              <w:left w:val="single" w:sz="6" w:space="0" w:color="auto"/>
              <w:bottom w:val="single" w:sz="6" w:space="0" w:color="auto"/>
              <w:right w:val="single" w:sz="12" w:space="0" w:color="auto"/>
            </w:tcBorders>
          </w:tcPr>
          <w:p w14:paraId="0F36C7B5" w14:textId="77777777" w:rsidR="00744718" w:rsidRDefault="00744718" w:rsidP="00744718">
            <w:pPr>
              <w:jc w:val="center"/>
            </w:pPr>
            <w:r>
              <w:t>10</w:t>
            </w:r>
          </w:p>
        </w:tc>
      </w:tr>
      <w:tr w:rsidR="00744718" w14:paraId="130CD453" w14:textId="77777777" w:rsidTr="00744718">
        <w:trPr>
          <w:cantSplit/>
        </w:trPr>
        <w:tc>
          <w:tcPr>
            <w:tcW w:w="900" w:type="dxa"/>
            <w:tcBorders>
              <w:top w:val="single" w:sz="6" w:space="0" w:color="auto"/>
              <w:left w:val="single" w:sz="12" w:space="0" w:color="auto"/>
              <w:bottom w:val="single" w:sz="6" w:space="0" w:color="auto"/>
              <w:right w:val="single" w:sz="6" w:space="0" w:color="auto"/>
            </w:tcBorders>
          </w:tcPr>
          <w:p w14:paraId="40BACD5A" w14:textId="77777777" w:rsidR="00744718" w:rsidRDefault="00744718" w:rsidP="00744718">
            <w:r>
              <w:t>[8]</w:t>
            </w:r>
          </w:p>
        </w:tc>
        <w:tc>
          <w:tcPr>
            <w:tcW w:w="2880" w:type="dxa"/>
            <w:tcBorders>
              <w:top w:val="single" w:sz="6" w:space="0" w:color="auto"/>
              <w:left w:val="single" w:sz="6" w:space="0" w:color="auto"/>
              <w:bottom w:val="single" w:sz="6" w:space="0" w:color="auto"/>
              <w:right w:val="single" w:sz="6" w:space="0" w:color="auto"/>
            </w:tcBorders>
          </w:tcPr>
          <w:p w14:paraId="5964CDA9" w14:textId="77777777" w:rsidR="00744718" w:rsidRDefault="00744718" w:rsidP="00744718">
            <w:r>
              <w:t>VBLANK_FE_MASK</w:t>
            </w:r>
          </w:p>
        </w:tc>
        <w:tc>
          <w:tcPr>
            <w:tcW w:w="717" w:type="dxa"/>
            <w:tcBorders>
              <w:top w:val="single" w:sz="6" w:space="0" w:color="auto"/>
              <w:left w:val="single" w:sz="6" w:space="0" w:color="auto"/>
              <w:bottom w:val="single" w:sz="6" w:space="0" w:color="auto"/>
              <w:right w:val="single" w:sz="6" w:space="0" w:color="auto"/>
            </w:tcBorders>
          </w:tcPr>
          <w:p w14:paraId="0B32AFAE" w14:textId="77777777" w:rsidR="00744718" w:rsidRDefault="00744718" w:rsidP="00744718">
            <w:pPr>
              <w:jc w:val="center"/>
            </w:pPr>
            <w:r>
              <w:t>1</w:t>
            </w:r>
          </w:p>
        </w:tc>
        <w:tc>
          <w:tcPr>
            <w:tcW w:w="3571" w:type="dxa"/>
            <w:tcBorders>
              <w:top w:val="single" w:sz="6" w:space="0" w:color="auto"/>
              <w:left w:val="single" w:sz="6" w:space="0" w:color="auto"/>
              <w:bottom w:val="single" w:sz="6" w:space="0" w:color="auto"/>
              <w:right w:val="single" w:sz="12" w:space="0" w:color="auto"/>
            </w:tcBorders>
          </w:tcPr>
          <w:p w14:paraId="328A4D2D" w14:textId="77777777" w:rsidR="00744718" w:rsidRDefault="00744718" w:rsidP="00744718">
            <w:r>
              <w:t>V Blank rising edge mask</w:t>
            </w:r>
          </w:p>
        </w:tc>
        <w:tc>
          <w:tcPr>
            <w:tcW w:w="1381" w:type="dxa"/>
            <w:tcBorders>
              <w:top w:val="single" w:sz="6" w:space="0" w:color="auto"/>
              <w:left w:val="single" w:sz="6" w:space="0" w:color="auto"/>
              <w:bottom w:val="single" w:sz="6" w:space="0" w:color="auto"/>
              <w:right w:val="single" w:sz="12" w:space="0" w:color="auto"/>
            </w:tcBorders>
          </w:tcPr>
          <w:p w14:paraId="7EBF7C34" w14:textId="77777777" w:rsidR="00744718" w:rsidRDefault="00744718" w:rsidP="00744718">
            <w:pPr>
              <w:jc w:val="center"/>
            </w:pPr>
            <w:r>
              <w:t>11</w:t>
            </w:r>
          </w:p>
        </w:tc>
      </w:tr>
      <w:tr w:rsidR="00744718" w14:paraId="23B4EA18" w14:textId="77777777" w:rsidTr="00744718">
        <w:trPr>
          <w:cantSplit/>
        </w:trPr>
        <w:tc>
          <w:tcPr>
            <w:tcW w:w="900" w:type="dxa"/>
            <w:tcBorders>
              <w:top w:val="single" w:sz="6" w:space="0" w:color="auto"/>
              <w:left w:val="single" w:sz="12" w:space="0" w:color="auto"/>
              <w:bottom w:val="single" w:sz="6" w:space="0" w:color="auto"/>
              <w:right w:val="single" w:sz="6" w:space="0" w:color="auto"/>
            </w:tcBorders>
          </w:tcPr>
          <w:p w14:paraId="6E3A2A53" w14:textId="77777777" w:rsidR="00744718" w:rsidRDefault="00744718" w:rsidP="00744718">
            <w:r>
              <w:t>[9]</w:t>
            </w:r>
          </w:p>
        </w:tc>
        <w:tc>
          <w:tcPr>
            <w:tcW w:w="2880" w:type="dxa"/>
            <w:tcBorders>
              <w:top w:val="single" w:sz="6" w:space="0" w:color="auto"/>
              <w:left w:val="single" w:sz="6" w:space="0" w:color="auto"/>
              <w:bottom w:val="single" w:sz="6" w:space="0" w:color="auto"/>
              <w:right w:val="single" w:sz="6" w:space="0" w:color="auto"/>
            </w:tcBorders>
          </w:tcPr>
          <w:p w14:paraId="48769881" w14:textId="77777777" w:rsidR="00744718" w:rsidRDefault="00744718" w:rsidP="00744718">
            <w:r>
              <w:t>VBLANK_RE_MASK</w:t>
            </w:r>
          </w:p>
        </w:tc>
        <w:tc>
          <w:tcPr>
            <w:tcW w:w="717" w:type="dxa"/>
            <w:tcBorders>
              <w:top w:val="single" w:sz="6" w:space="0" w:color="auto"/>
              <w:left w:val="single" w:sz="6" w:space="0" w:color="auto"/>
              <w:bottom w:val="single" w:sz="6" w:space="0" w:color="auto"/>
              <w:right w:val="single" w:sz="6" w:space="0" w:color="auto"/>
            </w:tcBorders>
          </w:tcPr>
          <w:p w14:paraId="08C56B80" w14:textId="77777777" w:rsidR="00744718" w:rsidRDefault="00744718" w:rsidP="00744718">
            <w:pPr>
              <w:jc w:val="center"/>
            </w:pPr>
            <w:r>
              <w:t>1</w:t>
            </w:r>
          </w:p>
        </w:tc>
        <w:tc>
          <w:tcPr>
            <w:tcW w:w="3571" w:type="dxa"/>
            <w:tcBorders>
              <w:top w:val="single" w:sz="6" w:space="0" w:color="auto"/>
              <w:left w:val="single" w:sz="6" w:space="0" w:color="auto"/>
              <w:bottom w:val="single" w:sz="6" w:space="0" w:color="auto"/>
              <w:right w:val="single" w:sz="12" w:space="0" w:color="auto"/>
            </w:tcBorders>
          </w:tcPr>
          <w:p w14:paraId="18B9D0CA" w14:textId="77777777" w:rsidR="00744718" w:rsidRDefault="00744718" w:rsidP="00744718">
            <w:r>
              <w:t>V Blank falling edge mask</w:t>
            </w:r>
          </w:p>
        </w:tc>
        <w:tc>
          <w:tcPr>
            <w:tcW w:w="1381" w:type="dxa"/>
            <w:tcBorders>
              <w:top w:val="single" w:sz="6" w:space="0" w:color="auto"/>
              <w:left w:val="single" w:sz="6" w:space="0" w:color="auto"/>
              <w:bottom w:val="single" w:sz="6" w:space="0" w:color="auto"/>
              <w:right w:val="single" w:sz="12" w:space="0" w:color="auto"/>
            </w:tcBorders>
          </w:tcPr>
          <w:p w14:paraId="2B8B8D35" w14:textId="77777777" w:rsidR="00744718" w:rsidRDefault="00744718" w:rsidP="00744718">
            <w:pPr>
              <w:jc w:val="center"/>
            </w:pPr>
            <w:r>
              <w:t>11</w:t>
            </w:r>
          </w:p>
        </w:tc>
      </w:tr>
      <w:tr w:rsidR="00744718" w14:paraId="2DC9D937" w14:textId="77777777" w:rsidTr="00744718">
        <w:trPr>
          <w:cantSplit/>
        </w:trPr>
        <w:tc>
          <w:tcPr>
            <w:tcW w:w="900" w:type="dxa"/>
            <w:tcBorders>
              <w:top w:val="single" w:sz="6" w:space="0" w:color="auto"/>
              <w:left w:val="single" w:sz="12" w:space="0" w:color="auto"/>
              <w:bottom w:val="single" w:sz="6" w:space="0" w:color="auto"/>
              <w:right w:val="single" w:sz="6" w:space="0" w:color="auto"/>
            </w:tcBorders>
          </w:tcPr>
          <w:p w14:paraId="6E856B44" w14:textId="77777777" w:rsidR="00744718" w:rsidRDefault="00744718" w:rsidP="00744718">
            <w:r>
              <w:t>[10]</w:t>
            </w:r>
          </w:p>
        </w:tc>
        <w:tc>
          <w:tcPr>
            <w:tcW w:w="2880" w:type="dxa"/>
            <w:tcBorders>
              <w:top w:val="single" w:sz="6" w:space="0" w:color="auto"/>
              <w:left w:val="single" w:sz="6" w:space="0" w:color="auto"/>
              <w:bottom w:val="single" w:sz="6" w:space="0" w:color="auto"/>
              <w:right w:val="single" w:sz="6" w:space="0" w:color="auto"/>
            </w:tcBorders>
          </w:tcPr>
          <w:p w14:paraId="0F70F3A9" w14:textId="77777777" w:rsidR="00744718" w:rsidRDefault="00744718" w:rsidP="00744718">
            <w:r>
              <w:t>MCB_FE_MASK</w:t>
            </w:r>
          </w:p>
        </w:tc>
        <w:tc>
          <w:tcPr>
            <w:tcW w:w="717" w:type="dxa"/>
            <w:tcBorders>
              <w:top w:val="single" w:sz="6" w:space="0" w:color="auto"/>
              <w:left w:val="single" w:sz="6" w:space="0" w:color="auto"/>
              <w:bottom w:val="single" w:sz="6" w:space="0" w:color="auto"/>
              <w:right w:val="single" w:sz="6" w:space="0" w:color="auto"/>
            </w:tcBorders>
          </w:tcPr>
          <w:p w14:paraId="7B4059DB" w14:textId="77777777" w:rsidR="00744718" w:rsidRDefault="00744718" w:rsidP="00744718">
            <w:pPr>
              <w:jc w:val="center"/>
            </w:pPr>
            <w:r>
              <w:t>1</w:t>
            </w:r>
          </w:p>
        </w:tc>
        <w:tc>
          <w:tcPr>
            <w:tcW w:w="3571" w:type="dxa"/>
            <w:tcBorders>
              <w:top w:val="single" w:sz="6" w:space="0" w:color="auto"/>
              <w:left w:val="single" w:sz="6" w:space="0" w:color="auto"/>
              <w:bottom w:val="single" w:sz="6" w:space="0" w:color="auto"/>
              <w:right w:val="single" w:sz="12" w:space="0" w:color="auto"/>
            </w:tcBorders>
          </w:tcPr>
          <w:p w14:paraId="6EC420FD" w14:textId="77777777" w:rsidR="00744718" w:rsidRDefault="00744718" w:rsidP="00744718">
            <w:r>
              <w:t>Memory Controller busy falling edge mask</w:t>
            </w:r>
          </w:p>
        </w:tc>
        <w:tc>
          <w:tcPr>
            <w:tcW w:w="1381" w:type="dxa"/>
            <w:tcBorders>
              <w:top w:val="single" w:sz="6" w:space="0" w:color="auto"/>
              <w:left w:val="single" w:sz="6" w:space="0" w:color="auto"/>
              <w:bottom w:val="single" w:sz="6" w:space="0" w:color="auto"/>
              <w:right w:val="single" w:sz="12" w:space="0" w:color="auto"/>
            </w:tcBorders>
          </w:tcPr>
          <w:p w14:paraId="7532829E" w14:textId="77777777" w:rsidR="00744718" w:rsidRDefault="00744718" w:rsidP="00744718">
            <w:pPr>
              <w:jc w:val="center"/>
            </w:pPr>
            <w:r>
              <w:t>1</w:t>
            </w:r>
          </w:p>
        </w:tc>
      </w:tr>
      <w:tr w:rsidR="00744718" w14:paraId="22D6556E" w14:textId="77777777" w:rsidTr="00744718">
        <w:trPr>
          <w:cantSplit/>
        </w:trPr>
        <w:tc>
          <w:tcPr>
            <w:tcW w:w="900" w:type="dxa"/>
            <w:tcBorders>
              <w:top w:val="single" w:sz="6" w:space="0" w:color="auto"/>
              <w:left w:val="single" w:sz="12" w:space="0" w:color="auto"/>
              <w:bottom w:val="single" w:sz="6" w:space="0" w:color="auto"/>
              <w:right w:val="single" w:sz="6" w:space="0" w:color="auto"/>
            </w:tcBorders>
          </w:tcPr>
          <w:p w14:paraId="339EE986" w14:textId="77777777" w:rsidR="00744718" w:rsidRDefault="00744718" w:rsidP="00744718">
            <w:r>
              <w:t>[11]</w:t>
            </w:r>
          </w:p>
        </w:tc>
        <w:tc>
          <w:tcPr>
            <w:tcW w:w="2880" w:type="dxa"/>
            <w:tcBorders>
              <w:top w:val="single" w:sz="6" w:space="0" w:color="auto"/>
              <w:left w:val="single" w:sz="6" w:space="0" w:color="auto"/>
              <w:bottom w:val="single" w:sz="6" w:space="0" w:color="auto"/>
              <w:right w:val="single" w:sz="6" w:space="0" w:color="auto"/>
            </w:tcBorders>
          </w:tcPr>
          <w:p w14:paraId="72718BA6" w14:textId="77777777" w:rsidR="00744718" w:rsidRDefault="00744718" w:rsidP="00744718">
            <w:r>
              <w:t>MCB_RE_MASK</w:t>
            </w:r>
          </w:p>
        </w:tc>
        <w:tc>
          <w:tcPr>
            <w:tcW w:w="717" w:type="dxa"/>
            <w:tcBorders>
              <w:top w:val="single" w:sz="6" w:space="0" w:color="auto"/>
              <w:left w:val="single" w:sz="6" w:space="0" w:color="auto"/>
              <w:bottom w:val="single" w:sz="6" w:space="0" w:color="auto"/>
              <w:right w:val="single" w:sz="6" w:space="0" w:color="auto"/>
            </w:tcBorders>
          </w:tcPr>
          <w:p w14:paraId="09075492" w14:textId="77777777" w:rsidR="00744718" w:rsidRDefault="00744718" w:rsidP="00744718">
            <w:pPr>
              <w:jc w:val="center"/>
            </w:pPr>
            <w:r>
              <w:t>1</w:t>
            </w:r>
          </w:p>
        </w:tc>
        <w:tc>
          <w:tcPr>
            <w:tcW w:w="3571" w:type="dxa"/>
            <w:tcBorders>
              <w:top w:val="single" w:sz="6" w:space="0" w:color="auto"/>
              <w:left w:val="single" w:sz="6" w:space="0" w:color="auto"/>
              <w:bottom w:val="single" w:sz="6" w:space="0" w:color="auto"/>
              <w:right w:val="single" w:sz="12" w:space="0" w:color="auto"/>
            </w:tcBorders>
          </w:tcPr>
          <w:p w14:paraId="794422DA" w14:textId="77777777" w:rsidR="00744718" w:rsidRDefault="00744718" w:rsidP="00744718">
            <w:r>
              <w:t>Memory Controller busy rising edge mask</w:t>
            </w:r>
          </w:p>
        </w:tc>
        <w:tc>
          <w:tcPr>
            <w:tcW w:w="1381" w:type="dxa"/>
            <w:tcBorders>
              <w:top w:val="single" w:sz="6" w:space="0" w:color="auto"/>
              <w:left w:val="single" w:sz="6" w:space="0" w:color="auto"/>
              <w:bottom w:val="single" w:sz="6" w:space="0" w:color="auto"/>
              <w:right w:val="single" w:sz="12" w:space="0" w:color="auto"/>
            </w:tcBorders>
          </w:tcPr>
          <w:p w14:paraId="45F9FFC7" w14:textId="77777777" w:rsidR="00744718" w:rsidRDefault="00744718" w:rsidP="00744718">
            <w:pPr>
              <w:jc w:val="center"/>
            </w:pPr>
            <w:r>
              <w:t>1</w:t>
            </w:r>
          </w:p>
        </w:tc>
      </w:tr>
      <w:tr w:rsidR="00744718" w14:paraId="4A856F8A" w14:textId="77777777" w:rsidTr="00744718">
        <w:trPr>
          <w:cantSplit/>
        </w:trPr>
        <w:tc>
          <w:tcPr>
            <w:tcW w:w="900" w:type="dxa"/>
            <w:tcBorders>
              <w:top w:val="single" w:sz="6" w:space="0" w:color="auto"/>
              <w:left w:val="single" w:sz="12" w:space="0" w:color="auto"/>
              <w:bottom w:val="single" w:sz="6" w:space="0" w:color="auto"/>
              <w:right w:val="single" w:sz="6" w:space="0" w:color="auto"/>
            </w:tcBorders>
          </w:tcPr>
          <w:p w14:paraId="1398122A" w14:textId="77777777" w:rsidR="00744718" w:rsidRDefault="00744718" w:rsidP="00744718">
            <w:r>
              <w:t>[12]</w:t>
            </w:r>
          </w:p>
        </w:tc>
        <w:tc>
          <w:tcPr>
            <w:tcW w:w="2880" w:type="dxa"/>
            <w:tcBorders>
              <w:top w:val="single" w:sz="6" w:space="0" w:color="auto"/>
              <w:left w:val="single" w:sz="6" w:space="0" w:color="auto"/>
              <w:bottom w:val="single" w:sz="6" w:space="0" w:color="auto"/>
              <w:right w:val="single" w:sz="6" w:space="0" w:color="auto"/>
            </w:tcBorders>
          </w:tcPr>
          <w:p w14:paraId="4BFD8762" w14:textId="77777777" w:rsidR="00744718" w:rsidRDefault="00744718" w:rsidP="00744718">
            <w:r>
              <w:t>CLP_RE_MASK</w:t>
            </w:r>
          </w:p>
        </w:tc>
        <w:tc>
          <w:tcPr>
            <w:tcW w:w="717" w:type="dxa"/>
            <w:tcBorders>
              <w:top w:val="single" w:sz="6" w:space="0" w:color="auto"/>
              <w:left w:val="single" w:sz="6" w:space="0" w:color="auto"/>
              <w:bottom w:val="single" w:sz="6" w:space="0" w:color="auto"/>
              <w:right w:val="single" w:sz="6" w:space="0" w:color="auto"/>
            </w:tcBorders>
          </w:tcPr>
          <w:p w14:paraId="583FA84C" w14:textId="77777777" w:rsidR="00744718" w:rsidRDefault="00744718" w:rsidP="00744718">
            <w:pPr>
              <w:jc w:val="center"/>
            </w:pPr>
            <w:r>
              <w:t>1</w:t>
            </w:r>
          </w:p>
        </w:tc>
        <w:tc>
          <w:tcPr>
            <w:tcW w:w="3571" w:type="dxa"/>
            <w:tcBorders>
              <w:top w:val="single" w:sz="6" w:space="0" w:color="auto"/>
              <w:left w:val="single" w:sz="6" w:space="0" w:color="auto"/>
              <w:bottom w:val="single" w:sz="6" w:space="0" w:color="auto"/>
              <w:right w:val="single" w:sz="12" w:space="0" w:color="auto"/>
            </w:tcBorders>
          </w:tcPr>
          <w:p w14:paraId="1D284274" w14:textId="77777777" w:rsidR="00744718" w:rsidRDefault="00744718" w:rsidP="00744718">
            <w:r>
              <w:t>Clipping bit rising edge mask</w:t>
            </w:r>
          </w:p>
        </w:tc>
        <w:tc>
          <w:tcPr>
            <w:tcW w:w="1381" w:type="dxa"/>
            <w:tcBorders>
              <w:top w:val="single" w:sz="6" w:space="0" w:color="auto"/>
              <w:left w:val="single" w:sz="6" w:space="0" w:color="auto"/>
              <w:bottom w:val="single" w:sz="6" w:space="0" w:color="auto"/>
              <w:right w:val="single" w:sz="12" w:space="0" w:color="auto"/>
            </w:tcBorders>
          </w:tcPr>
          <w:p w14:paraId="2C8A23A0" w14:textId="77777777" w:rsidR="00744718" w:rsidRDefault="00744718" w:rsidP="00744718">
            <w:pPr>
              <w:jc w:val="center"/>
            </w:pPr>
            <w:r>
              <w:t>2</w:t>
            </w:r>
          </w:p>
        </w:tc>
      </w:tr>
      <w:tr w:rsidR="00744718" w14:paraId="05BAE20B" w14:textId="77777777" w:rsidTr="00744718">
        <w:trPr>
          <w:cantSplit/>
        </w:trPr>
        <w:tc>
          <w:tcPr>
            <w:tcW w:w="900" w:type="dxa"/>
            <w:tcBorders>
              <w:top w:val="single" w:sz="6" w:space="0" w:color="auto"/>
              <w:left w:val="single" w:sz="12" w:space="0" w:color="auto"/>
              <w:bottom w:val="single" w:sz="6" w:space="0" w:color="auto"/>
              <w:right w:val="single" w:sz="6" w:space="0" w:color="auto"/>
            </w:tcBorders>
          </w:tcPr>
          <w:p w14:paraId="7C14E6BB" w14:textId="77777777" w:rsidR="00744718" w:rsidRDefault="00744718" w:rsidP="00744718">
            <w:r>
              <w:t>[13]</w:t>
            </w:r>
          </w:p>
        </w:tc>
        <w:tc>
          <w:tcPr>
            <w:tcW w:w="2880" w:type="dxa"/>
            <w:tcBorders>
              <w:top w:val="single" w:sz="6" w:space="0" w:color="auto"/>
              <w:left w:val="single" w:sz="6" w:space="0" w:color="auto"/>
              <w:bottom w:val="single" w:sz="6" w:space="0" w:color="auto"/>
              <w:right w:val="single" w:sz="6" w:space="0" w:color="auto"/>
            </w:tcBorders>
          </w:tcPr>
          <w:p w14:paraId="48E49FD3" w14:textId="77777777" w:rsidR="00744718" w:rsidRDefault="00744718" w:rsidP="00744718">
            <w:r>
              <w:t>PRV_FE_MASK</w:t>
            </w:r>
          </w:p>
        </w:tc>
        <w:tc>
          <w:tcPr>
            <w:tcW w:w="717" w:type="dxa"/>
            <w:tcBorders>
              <w:top w:val="single" w:sz="6" w:space="0" w:color="auto"/>
              <w:left w:val="single" w:sz="6" w:space="0" w:color="auto"/>
              <w:bottom w:val="single" w:sz="6" w:space="0" w:color="auto"/>
              <w:right w:val="single" w:sz="6" w:space="0" w:color="auto"/>
            </w:tcBorders>
          </w:tcPr>
          <w:p w14:paraId="05D4404A" w14:textId="77777777" w:rsidR="00744718" w:rsidRDefault="00744718" w:rsidP="00744718">
            <w:pPr>
              <w:jc w:val="center"/>
            </w:pPr>
            <w:r>
              <w:t>1</w:t>
            </w:r>
          </w:p>
        </w:tc>
        <w:tc>
          <w:tcPr>
            <w:tcW w:w="3571" w:type="dxa"/>
            <w:tcBorders>
              <w:top w:val="single" w:sz="6" w:space="0" w:color="auto"/>
              <w:left w:val="single" w:sz="6" w:space="0" w:color="auto"/>
              <w:bottom w:val="single" w:sz="6" w:space="0" w:color="auto"/>
              <w:right w:val="single" w:sz="12" w:space="0" w:color="auto"/>
            </w:tcBorders>
          </w:tcPr>
          <w:p w14:paraId="3AB31A2B" w14:textId="77777777" w:rsidR="00744718" w:rsidRDefault="00744718" w:rsidP="00744718">
            <w:r>
              <w:t>Previous Command bit falling edge mask</w:t>
            </w:r>
          </w:p>
        </w:tc>
        <w:tc>
          <w:tcPr>
            <w:tcW w:w="1381" w:type="dxa"/>
            <w:tcBorders>
              <w:top w:val="single" w:sz="6" w:space="0" w:color="auto"/>
              <w:left w:val="single" w:sz="6" w:space="0" w:color="auto"/>
              <w:bottom w:val="single" w:sz="6" w:space="0" w:color="auto"/>
              <w:right w:val="single" w:sz="12" w:space="0" w:color="auto"/>
            </w:tcBorders>
          </w:tcPr>
          <w:p w14:paraId="03FFC1CF" w14:textId="77777777" w:rsidR="00744718" w:rsidRDefault="00744718" w:rsidP="00744718">
            <w:pPr>
              <w:jc w:val="center"/>
            </w:pPr>
            <w:r>
              <w:t>3</w:t>
            </w:r>
          </w:p>
        </w:tc>
      </w:tr>
      <w:tr w:rsidR="00744718" w14:paraId="4287F008" w14:textId="77777777" w:rsidTr="00744718">
        <w:trPr>
          <w:cantSplit/>
        </w:trPr>
        <w:tc>
          <w:tcPr>
            <w:tcW w:w="900" w:type="dxa"/>
            <w:tcBorders>
              <w:top w:val="single" w:sz="6" w:space="0" w:color="auto"/>
              <w:left w:val="single" w:sz="12" w:space="0" w:color="auto"/>
              <w:bottom w:val="single" w:sz="6" w:space="0" w:color="auto"/>
              <w:right w:val="single" w:sz="6" w:space="0" w:color="auto"/>
            </w:tcBorders>
          </w:tcPr>
          <w:p w14:paraId="6D7E6A2E" w14:textId="77777777" w:rsidR="00744718" w:rsidRDefault="00744718" w:rsidP="00744718">
            <w:r>
              <w:t>[14]</w:t>
            </w:r>
          </w:p>
        </w:tc>
        <w:tc>
          <w:tcPr>
            <w:tcW w:w="2880" w:type="dxa"/>
            <w:tcBorders>
              <w:top w:val="single" w:sz="6" w:space="0" w:color="auto"/>
              <w:left w:val="single" w:sz="6" w:space="0" w:color="auto"/>
              <w:bottom w:val="single" w:sz="6" w:space="0" w:color="auto"/>
              <w:right w:val="single" w:sz="6" w:space="0" w:color="auto"/>
            </w:tcBorders>
          </w:tcPr>
          <w:p w14:paraId="25BC4AAB" w14:textId="77777777" w:rsidR="00744718" w:rsidRDefault="00744718" w:rsidP="00744718">
            <w:r>
              <w:t>PRV_RE_MASK</w:t>
            </w:r>
          </w:p>
        </w:tc>
        <w:tc>
          <w:tcPr>
            <w:tcW w:w="717" w:type="dxa"/>
            <w:tcBorders>
              <w:top w:val="single" w:sz="6" w:space="0" w:color="auto"/>
              <w:left w:val="single" w:sz="6" w:space="0" w:color="auto"/>
              <w:bottom w:val="single" w:sz="6" w:space="0" w:color="auto"/>
              <w:right w:val="single" w:sz="6" w:space="0" w:color="auto"/>
            </w:tcBorders>
          </w:tcPr>
          <w:p w14:paraId="43894196" w14:textId="77777777" w:rsidR="00744718" w:rsidRDefault="00744718" w:rsidP="00744718">
            <w:pPr>
              <w:jc w:val="center"/>
            </w:pPr>
            <w:r>
              <w:t>1</w:t>
            </w:r>
          </w:p>
        </w:tc>
        <w:tc>
          <w:tcPr>
            <w:tcW w:w="3571" w:type="dxa"/>
            <w:tcBorders>
              <w:top w:val="single" w:sz="6" w:space="0" w:color="auto"/>
              <w:left w:val="single" w:sz="6" w:space="0" w:color="auto"/>
              <w:bottom w:val="single" w:sz="6" w:space="0" w:color="auto"/>
              <w:right w:val="single" w:sz="12" w:space="0" w:color="auto"/>
            </w:tcBorders>
          </w:tcPr>
          <w:p w14:paraId="03A5EB91" w14:textId="77777777" w:rsidR="00744718" w:rsidRDefault="00744718" w:rsidP="00744718">
            <w:r>
              <w:t>Previous Command bit rising edge mask</w:t>
            </w:r>
          </w:p>
        </w:tc>
        <w:tc>
          <w:tcPr>
            <w:tcW w:w="1381" w:type="dxa"/>
            <w:tcBorders>
              <w:top w:val="single" w:sz="6" w:space="0" w:color="auto"/>
              <w:left w:val="single" w:sz="6" w:space="0" w:color="auto"/>
              <w:bottom w:val="single" w:sz="6" w:space="0" w:color="auto"/>
              <w:right w:val="single" w:sz="12" w:space="0" w:color="auto"/>
            </w:tcBorders>
          </w:tcPr>
          <w:p w14:paraId="0F4AC583" w14:textId="77777777" w:rsidR="00744718" w:rsidRDefault="00744718" w:rsidP="00744718">
            <w:pPr>
              <w:jc w:val="center"/>
            </w:pPr>
            <w:r>
              <w:t>3</w:t>
            </w:r>
          </w:p>
        </w:tc>
      </w:tr>
      <w:tr w:rsidR="00744718" w14:paraId="214184AC" w14:textId="77777777" w:rsidTr="00744718">
        <w:trPr>
          <w:cantSplit/>
        </w:trPr>
        <w:tc>
          <w:tcPr>
            <w:tcW w:w="900" w:type="dxa"/>
            <w:tcBorders>
              <w:top w:val="single" w:sz="6" w:space="0" w:color="auto"/>
              <w:left w:val="single" w:sz="12" w:space="0" w:color="auto"/>
              <w:bottom w:val="single" w:sz="6" w:space="0" w:color="auto"/>
              <w:right w:val="single" w:sz="6" w:space="0" w:color="auto"/>
            </w:tcBorders>
          </w:tcPr>
          <w:p w14:paraId="74103AA5" w14:textId="77777777" w:rsidR="00744718" w:rsidRDefault="00744718" w:rsidP="00744718">
            <w:r>
              <w:t>[15]</w:t>
            </w:r>
          </w:p>
        </w:tc>
        <w:tc>
          <w:tcPr>
            <w:tcW w:w="2880" w:type="dxa"/>
            <w:tcBorders>
              <w:top w:val="single" w:sz="6" w:space="0" w:color="auto"/>
              <w:left w:val="single" w:sz="6" w:space="0" w:color="auto"/>
              <w:bottom w:val="single" w:sz="6" w:space="0" w:color="auto"/>
              <w:right w:val="single" w:sz="6" w:space="0" w:color="auto"/>
            </w:tcBorders>
          </w:tcPr>
          <w:p w14:paraId="2DA6C0AE" w14:textId="77777777" w:rsidR="00744718" w:rsidRDefault="00744718" w:rsidP="00744718">
            <w:r>
              <w:t>RPB_FE_MASK</w:t>
            </w:r>
          </w:p>
        </w:tc>
        <w:tc>
          <w:tcPr>
            <w:tcW w:w="717" w:type="dxa"/>
            <w:tcBorders>
              <w:top w:val="single" w:sz="6" w:space="0" w:color="auto"/>
              <w:left w:val="single" w:sz="6" w:space="0" w:color="auto"/>
              <w:bottom w:val="single" w:sz="6" w:space="0" w:color="auto"/>
              <w:right w:val="single" w:sz="6" w:space="0" w:color="auto"/>
            </w:tcBorders>
          </w:tcPr>
          <w:p w14:paraId="713AAD0C" w14:textId="77777777" w:rsidR="00744718" w:rsidRDefault="00744718" w:rsidP="00744718">
            <w:pPr>
              <w:jc w:val="center"/>
            </w:pPr>
            <w:r>
              <w:t>1</w:t>
            </w:r>
          </w:p>
        </w:tc>
        <w:tc>
          <w:tcPr>
            <w:tcW w:w="3571" w:type="dxa"/>
            <w:tcBorders>
              <w:top w:val="single" w:sz="6" w:space="0" w:color="auto"/>
              <w:left w:val="single" w:sz="6" w:space="0" w:color="auto"/>
              <w:bottom w:val="single" w:sz="6" w:space="0" w:color="auto"/>
              <w:right w:val="single" w:sz="12" w:space="0" w:color="auto"/>
            </w:tcBorders>
          </w:tcPr>
          <w:p w14:paraId="730D9D64" w14:textId="77777777" w:rsidR="00744718" w:rsidRDefault="00744718" w:rsidP="00744718">
            <w:r>
              <w:t>Rendering Pipeline/Pixel Cache busy bit falling edge mask</w:t>
            </w:r>
          </w:p>
        </w:tc>
        <w:tc>
          <w:tcPr>
            <w:tcW w:w="1381" w:type="dxa"/>
            <w:tcBorders>
              <w:top w:val="single" w:sz="6" w:space="0" w:color="auto"/>
              <w:left w:val="single" w:sz="6" w:space="0" w:color="auto"/>
              <w:bottom w:val="single" w:sz="6" w:space="0" w:color="auto"/>
              <w:right w:val="single" w:sz="12" w:space="0" w:color="auto"/>
            </w:tcBorders>
          </w:tcPr>
          <w:p w14:paraId="6C5C053A" w14:textId="77777777" w:rsidR="00744718" w:rsidRDefault="00744718" w:rsidP="00744718">
            <w:pPr>
              <w:jc w:val="center"/>
            </w:pPr>
            <w:r>
              <w:t>4</w:t>
            </w:r>
          </w:p>
        </w:tc>
      </w:tr>
      <w:tr w:rsidR="00744718" w14:paraId="466DE901" w14:textId="77777777" w:rsidTr="00744718">
        <w:trPr>
          <w:cantSplit/>
        </w:trPr>
        <w:tc>
          <w:tcPr>
            <w:tcW w:w="900" w:type="dxa"/>
            <w:tcBorders>
              <w:top w:val="single" w:sz="6" w:space="0" w:color="auto"/>
              <w:left w:val="single" w:sz="12" w:space="0" w:color="auto"/>
              <w:bottom w:val="single" w:sz="6" w:space="0" w:color="auto"/>
              <w:right w:val="single" w:sz="6" w:space="0" w:color="auto"/>
            </w:tcBorders>
          </w:tcPr>
          <w:p w14:paraId="698B8509" w14:textId="77777777" w:rsidR="00744718" w:rsidRDefault="00744718" w:rsidP="00744718">
            <w:r>
              <w:t>[16]</w:t>
            </w:r>
          </w:p>
        </w:tc>
        <w:tc>
          <w:tcPr>
            <w:tcW w:w="2880" w:type="dxa"/>
            <w:tcBorders>
              <w:top w:val="single" w:sz="6" w:space="0" w:color="auto"/>
              <w:left w:val="single" w:sz="6" w:space="0" w:color="auto"/>
              <w:bottom w:val="single" w:sz="6" w:space="0" w:color="auto"/>
              <w:right w:val="single" w:sz="6" w:space="0" w:color="auto"/>
            </w:tcBorders>
          </w:tcPr>
          <w:p w14:paraId="287BA035" w14:textId="77777777" w:rsidR="00744718" w:rsidRDefault="00744718" w:rsidP="00744718">
            <w:r>
              <w:t>RPB_RE_MASK</w:t>
            </w:r>
          </w:p>
        </w:tc>
        <w:tc>
          <w:tcPr>
            <w:tcW w:w="717" w:type="dxa"/>
            <w:tcBorders>
              <w:top w:val="single" w:sz="6" w:space="0" w:color="auto"/>
              <w:left w:val="single" w:sz="6" w:space="0" w:color="auto"/>
              <w:bottom w:val="single" w:sz="6" w:space="0" w:color="auto"/>
              <w:right w:val="single" w:sz="6" w:space="0" w:color="auto"/>
            </w:tcBorders>
          </w:tcPr>
          <w:p w14:paraId="29BDE759" w14:textId="77777777" w:rsidR="00744718" w:rsidRDefault="00744718" w:rsidP="00744718">
            <w:pPr>
              <w:jc w:val="center"/>
            </w:pPr>
            <w:r>
              <w:t>1</w:t>
            </w:r>
          </w:p>
        </w:tc>
        <w:tc>
          <w:tcPr>
            <w:tcW w:w="3571" w:type="dxa"/>
            <w:tcBorders>
              <w:top w:val="single" w:sz="6" w:space="0" w:color="auto"/>
              <w:left w:val="single" w:sz="6" w:space="0" w:color="auto"/>
              <w:bottom w:val="single" w:sz="6" w:space="0" w:color="auto"/>
              <w:right w:val="single" w:sz="12" w:space="0" w:color="auto"/>
            </w:tcBorders>
          </w:tcPr>
          <w:p w14:paraId="75610FDB" w14:textId="77777777" w:rsidR="00744718" w:rsidRDefault="00744718" w:rsidP="00744718">
            <w:r>
              <w:t>Rendering Pipeline/Pixel Cache busy bit rising edge mask</w:t>
            </w:r>
          </w:p>
        </w:tc>
        <w:tc>
          <w:tcPr>
            <w:tcW w:w="1381" w:type="dxa"/>
            <w:tcBorders>
              <w:top w:val="single" w:sz="6" w:space="0" w:color="auto"/>
              <w:left w:val="single" w:sz="6" w:space="0" w:color="auto"/>
              <w:bottom w:val="single" w:sz="6" w:space="0" w:color="auto"/>
              <w:right w:val="single" w:sz="12" w:space="0" w:color="auto"/>
            </w:tcBorders>
          </w:tcPr>
          <w:p w14:paraId="27AA2C30" w14:textId="77777777" w:rsidR="00744718" w:rsidRDefault="00744718" w:rsidP="00744718">
            <w:pPr>
              <w:jc w:val="center"/>
            </w:pPr>
            <w:r>
              <w:t>4</w:t>
            </w:r>
          </w:p>
        </w:tc>
      </w:tr>
      <w:tr w:rsidR="00744718" w14:paraId="30D91DEF" w14:textId="77777777" w:rsidTr="00744718">
        <w:trPr>
          <w:cantSplit/>
        </w:trPr>
        <w:tc>
          <w:tcPr>
            <w:tcW w:w="900" w:type="dxa"/>
            <w:tcBorders>
              <w:top w:val="single" w:sz="6" w:space="0" w:color="auto"/>
              <w:left w:val="single" w:sz="12" w:space="0" w:color="auto"/>
              <w:bottom w:val="single" w:sz="6" w:space="0" w:color="auto"/>
              <w:right w:val="single" w:sz="6" w:space="0" w:color="auto"/>
            </w:tcBorders>
          </w:tcPr>
          <w:p w14:paraId="0190B4B7" w14:textId="77777777" w:rsidR="00744718" w:rsidRDefault="00744718" w:rsidP="00744718">
            <w:r>
              <w:t>[17]</w:t>
            </w:r>
          </w:p>
        </w:tc>
        <w:tc>
          <w:tcPr>
            <w:tcW w:w="2880" w:type="dxa"/>
            <w:tcBorders>
              <w:top w:val="single" w:sz="6" w:space="0" w:color="auto"/>
              <w:left w:val="single" w:sz="6" w:space="0" w:color="auto"/>
              <w:bottom w:val="single" w:sz="6" w:space="0" w:color="auto"/>
              <w:right w:val="single" w:sz="6" w:space="0" w:color="auto"/>
            </w:tcBorders>
          </w:tcPr>
          <w:p w14:paraId="277192CB" w14:textId="77777777" w:rsidR="00744718" w:rsidRDefault="00744718" w:rsidP="00744718">
            <w:r>
              <w:t>DEPF_FE_MASK</w:t>
            </w:r>
          </w:p>
        </w:tc>
        <w:tc>
          <w:tcPr>
            <w:tcW w:w="717" w:type="dxa"/>
            <w:tcBorders>
              <w:top w:val="single" w:sz="6" w:space="0" w:color="auto"/>
              <w:left w:val="single" w:sz="6" w:space="0" w:color="auto"/>
              <w:bottom w:val="single" w:sz="6" w:space="0" w:color="auto"/>
              <w:right w:val="single" w:sz="6" w:space="0" w:color="auto"/>
            </w:tcBorders>
          </w:tcPr>
          <w:p w14:paraId="4B194612" w14:textId="77777777" w:rsidR="00744718" w:rsidRDefault="00744718" w:rsidP="00744718">
            <w:pPr>
              <w:jc w:val="center"/>
            </w:pPr>
            <w:r>
              <w:t>1</w:t>
            </w:r>
          </w:p>
        </w:tc>
        <w:tc>
          <w:tcPr>
            <w:tcW w:w="3571" w:type="dxa"/>
            <w:tcBorders>
              <w:top w:val="single" w:sz="6" w:space="0" w:color="auto"/>
              <w:left w:val="single" w:sz="6" w:space="0" w:color="auto"/>
              <w:bottom w:val="single" w:sz="6" w:space="0" w:color="auto"/>
              <w:right w:val="single" w:sz="12" w:space="0" w:color="auto"/>
            </w:tcBorders>
          </w:tcPr>
          <w:p w14:paraId="23A1FB18" w14:textId="77777777" w:rsidR="00744718" w:rsidRDefault="00744718" w:rsidP="00744718">
            <w:r>
              <w:t>Drawing Engine Pipeline Full falling edge mask</w:t>
            </w:r>
          </w:p>
        </w:tc>
        <w:tc>
          <w:tcPr>
            <w:tcW w:w="1381" w:type="dxa"/>
            <w:tcBorders>
              <w:top w:val="single" w:sz="6" w:space="0" w:color="auto"/>
              <w:left w:val="single" w:sz="6" w:space="0" w:color="auto"/>
              <w:bottom w:val="single" w:sz="6" w:space="0" w:color="auto"/>
              <w:right w:val="single" w:sz="12" w:space="0" w:color="auto"/>
            </w:tcBorders>
          </w:tcPr>
          <w:p w14:paraId="182A7BB9" w14:textId="77777777" w:rsidR="00744718" w:rsidRDefault="00744718" w:rsidP="00744718">
            <w:pPr>
              <w:jc w:val="center"/>
            </w:pPr>
            <w:r>
              <w:t>5</w:t>
            </w:r>
          </w:p>
        </w:tc>
      </w:tr>
      <w:tr w:rsidR="00744718" w14:paraId="766B44BF" w14:textId="77777777" w:rsidTr="00744718">
        <w:trPr>
          <w:cantSplit/>
        </w:trPr>
        <w:tc>
          <w:tcPr>
            <w:tcW w:w="900" w:type="dxa"/>
            <w:tcBorders>
              <w:top w:val="single" w:sz="6" w:space="0" w:color="auto"/>
              <w:left w:val="single" w:sz="12" w:space="0" w:color="auto"/>
              <w:bottom w:val="single" w:sz="6" w:space="0" w:color="auto"/>
              <w:right w:val="single" w:sz="6" w:space="0" w:color="auto"/>
            </w:tcBorders>
          </w:tcPr>
          <w:p w14:paraId="145E165F" w14:textId="77777777" w:rsidR="00744718" w:rsidRDefault="00744718" w:rsidP="00744718">
            <w:r>
              <w:t>[18]</w:t>
            </w:r>
          </w:p>
        </w:tc>
        <w:tc>
          <w:tcPr>
            <w:tcW w:w="2880" w:type="dxa"/>
            <w:tcBorders>
              <w:top w:val="single" w:sz="6" w:space="0" w:color="auto"/>
              <w:left w:val="single" w:sz="6" w:space="0" w:color="auto"/>
              <w:bottom w:val="single" w:sz="6" w:space="0" w:color="auto"/>
              <w:right w:val="single" w:sz="6" w:space="0" w:color="auto"/>
            </w:tcBorders>
          </w:tcPr>
          <w:p w14:paraId="788CE4FE" w14:textId="77777777" w:rsidR="00744718" w:rsidRDefault="00744718" w:rsidP="00744718">
            <w:r>
              <w:t>DEPF_RE_MASK</w:t>
            </w:r>
          </w:p>
        </w:tc>
        <w:tc>
          <w:tcPr>
            <w:tcW w:w="717" w:type="dxa"/>
            <w:tcBorders>
              <w:top w:val="single" w:sz="6" w:space="0" w:color="auto"/>
              <w:left w:val="single" w:sz="6" w:space="0" w:color="auto"/>
              <w:bottom w:val="single" w:sz="6" w:space="0" w:color="auto"/>
              <w:right w:val="single" w:sz="6" w:space="0" w:color="auto"/>
            </w:tcBorders>
          </w:tcPr>
          <w:p w14:paraId="5039E41A" w14:textId="77777777" w:rsidR="00744718" w:rsidRDefault="00744718" w:rsidP="00744718">
            <w:pPr>
              <w:jc w:val="center"/>
            </w:pPr>
            <w:r>
              <w:t>1</w:t>
            </w:r>
          </w:p>
        </w:tc>
        <w:tc>
          <w:tcPr>
            <w:tcW w:w="3571" w:type="dxa"/>
            <w:tcBorders>
              <w:top w:val="single" w:sz="6" w:space="0" w:color="auto"/>
              <w:left w:val="single" w:sz="6" w:space="0" w:color="auto"/>
              <w:bottom w:val="single" w:sz="6" w:space="0" w:color="auto"/>
              <w:right w:val="single" w:sz="12" w:space="0" w:color="auto"/>
            </w:tcBorders>
          </w:tcPr>
          <w:p w14:paraId="57F08ECA" w14:textId="77777777" w:rsidR="00744718" w:rsidRDefault="00744718" w:rsidP="00744718">
            <w:r>
              <w:t>Drawing Engine Pipeline Full rising edge mask</w:t>
            </w:r>
          </w:p>
        </w:tc>
        <w:tc>
          <w:tcPr>
            <w:tcW w:w="1381" w:type="dxa"/>
            <w:tcBorders>
              <w:top w:val="single" w:sz="6" w:space="0" w:color="auto"/>
              <w:left w:val="single" w:sz="6" w:space="0" w:color="auto"/>
              <w:bottom w:val="single" w:sz="6" w:space="0" w:color="auto"/>
              <w:right w:val="single" w:sz="12" w:space="0" w:color="auto"/>
            </w:tcBorders>
          </w:tcPr>
          <w:p w14:paraId="42A2B0F3" w14:textId="77777777" w:rsidR="00744718" w:rsidRDefault="00744718" w:rsidP="00744718">
            <w:pPr>
              <w:jc w:val="center"/>
            </w:pPr>
            <w:r>
              <w:t>5</w:t>
            </w:r>
          </w:p>
        </w:tc>
      </w:tr>
      <w:tr w:rsidR="00744718" w14:paraId="0E382178" w14:textId="77777777" w:rsidTr="00744718">
        <w:trPr>
          <w:cantSplit/>
        </w:trPr>
        <w:tc>
          <w:tcPr>
            <w:tcW w:w="900" w:type="dxa"/>
            <w:tcBorders>
              <w:top w:val="single" w:sz="6" w:space="0" w:color="auto"/>
              <w:left w:val="single" w:sz="12" w:space="0" w:color="auto"/>
              <w:bottom w:val="single" w:sz="6" w:space="0" w:color="auto"/>
              <w:right w:val="single" w:sz="6" w:space="0" w:color="auto"/>
            </w:tcBorders>
          </w:tcPr>
          <w:p w14:paraId="0C3957DD" w14:textId="77777777" w:rsidR="00744718" w:rsidRDefault="00744718" w:rsidP="00744718">
            <w:r>
              <w:t>[19]</w:t>
            </w:r>
          </w:p>
        </w:tc>
        <w:tc>
          <w:tcPr>
            <w:tcW w:w="2880" w:type="dxa"/>
            <w:tcBorders>
              <w:top w:val="single" w:sz="6" w:space="0" w:color="auto"/>
              <w:left w:val="single" w:sz="6" w:space="0" w:color="auto"/>
              <w:bottom w:val="single" w:sz="6" w:space="0" w:color="auto"/>
              <w:right w:val="single" w:sz="6" w:space="0" w:color="auto"/>
            </w:tcBorders>
          </w:tcPr>
          <w:p w14:paraId="0EEC7229" w14:textId="77777777" w:rsidR="00744718" w:rsidRDefault="00744718" w:rsidP="00744718">
            <w:r>
              <w:t>DLPB_FE_MASK</w:t>
            </w:r>
          </w:p>
        </w:tc>
        <w:tc>
          <w:tcPr>
            <w:tcW w:w="717" w:type="dxa"/>
            <w:tcBorders>
              <w:top w:val="single" w:sz="6" w:space="0" w:color="auto"/>
              <w:left w:val="single" w:sz="6" w:space="0" w:color="auto"/>
              <w:bottom w:val="single" w:sz="6" w:space="0" w:color="auto"/>
              <w:right w:val="single" w:sz="6" w:space="0" w:color="auto"/>
            </w:tcBorders>
          </w:tcPr>
          <w:p w14:paraId="1FE43D34" w14:textId="77777777" w:rsidR="00744718" w:rsidRDefault="00744718" w:rsidP="00744718">
            <w:pPr>
              <w:jc w:val="center"/>
            </w:pPr>
            <w:r>
              <w:t>1</w:t>
            </w:r>
          </w:p>
        </w:tc>
        <w:tc>
          <w:tcPr>
            <w:tcW w:w="3571" w:type="dxa"/>
            <w:tcBorders>
              <w:top w:val="single" w:sz="6" w:space="0" w:color="auto"/>
              <w:left w:val="single" w:sz="6" w:space="0" w:color="auto"/>
              <w:bottom w:val="single" w:sz="6" w:space="0" w:color="auto"/>
              <w:right w:val="single" w:sz="12" w:space="0" w:color="auto"/>
            </w:tcBorders>
          </w:tcPr>
          <w:p w14:paraId="120CB11C" w14:textId="77777777" w:rsidR="00744718" w:rsidRDefault="00744718" w:rsidP="00744718">
            <w:r>
              <w:t>DLP busy falling edge mask</w:t>
            </w:r>
          </w:p>
        </w:tc>
        <w:tc>
          <w:tcPr>
            <w:tcW w:w="1381" w:type="dxa"/>
            <w:tcBorders>
              <w:top w:val="single" w:sz="6" w:space="0" w:color="auto"/>
              <w:left w:val="single" w:sz="6" w:space="0" w:color="auto"/>
              <w:bottom w:val="single" w:sz="6" w:space="0" w:color="auto"/>
              <w:right w:val="single" w:sz="12" w:space="0" w:color="auto"/>
            </w:tcBorders>
          </w:tcPr>
          <w:p w14:paraId="0BF34203" w14:textId="77777777" w:rsidR="00744718" w:rsidRDefault="00744718" w:rsidP="00744718">
            <w:pPr>
              <w:jc w:val="center"/>
            </w:pPr>
            <w:r>
              <w:t>6</w:t>
            </w:r>
          </w:p>
        </w:tc>
      </w:tr>
      <w:tr w:rsidR="00744718" w14:paraId="66120842" w14:textId="77777777" w:rsidTr="00744718">
        <w:trPr>
          <w:cantSplit/>
        </w:trPr>
        <w:tc>
          <w:tcPr>
            <w:tcW w:w="900" w:type="dxa"/>
            <w:tcBorders>
              <w:top w:val="single" w:sz="6" w:space="0" w:color="auto"/>
              <w:left w:val="single" w:sz="12" w:space="0" w:color="auto"/>
              <w:bottom w:val="single" w:sz="6" w:space="0" w:color="auto"/>
              <w:right w:val="single" w:sz="6" w:space="0" w:color="auto"/>
            </w:tcBorders>
          </w:tcPr>
          <w:p w14:paraId="1A68AACC" w14:textId="77777777" w:rsidR="00744718" w:rsidRDefault="00744718" w:rsidP="00744718">
            <w:r>
              <w:t>[20]</w:t>
            </w:r>
          </w:p>
        </w:tc>
        <w:tc>
          <w:tcPr>
            <w:tcW w:w="2880" w:type="dxa"/>
            <w:tcBorders>
              <w:top w:val="single" w:sz="6" w:space="0" w:color="auto"/>
              <w:left w:val="single" w:sz="6" w:space="0" w:color="auto"/>
              <w:bottom w:val="single" w:sz="6" w:space="0" w:color="auto"/>
              <w:right w:val="single" w:sz="6" w:space="0" w:color="auto"/>
            </w:tcBorders>
          </w:tcPr>
          <w:p w14:paraId="3C6D2269" w14:textId="77777777" w:rsidR="00744718" w:rsidRDefault="00744718" w:rsidP="00744718">
            <w:r>
              <w:t>DLPB_RE_MASK</w:t>
            </w:r>
          </w:p>
        </w:tc>
        <w:tc>
          <w:tcPr>
            <w:tcW w:w="717" w:type="dxa"/>
            <w:tcBorders>
              <w:top w:val="single" w:sz="6" w:space="0" w:color="auto"/>
              <w:left w:val="single" w:sz="6" w:space="0" w:color="auto"/>
              <w:bottom w:val="single" w:sz="6" w:space="0" w:color="auto"/>
              <w:right w:val="single" w:sz="6" w:space="0" w:color="auto"/>
            </w:tcBorders>
          </w:tcPr>
          <w:p w14:paraId="41CDE8DE" w14:textId="77777777" w:rsidR="00744718" w:rsidRDefault="00744718" w:rsidP="00744718">
            <w:pPr>
              <w:jc w:val="center"/>
            </w:pPr>
            <w:r>
              <w:t>1</w:t>
            </w:r>
          </w:p>
        </w:tc>
        <w:tc>
          <w:tcPr>
            <w:tcW w:w="3571" w:type="dxa"/>
            <w:tcBorders>
              <w:top w:val="single" w:sz="6" w:space="0" w:color="auto"/>
              <w:left w:val="single" w:sz="6" w:space="0" w:color="auto"/>
              <w:bottom w:val="single" w:sz="6" w:space="0" w:color="auto"/>
              <w:right w:val="single" w:sz="12" w:space="0" w:color="auto"/>
            </w:tcBorders>
          </w:tcPr>
          <w:p w14:paraId="136B5482" w14:textId="77777777" w:rsidR="00744718" w:rsidRDefault="00744718" w:rsidP="00744718">
            <w:r>
              <w:t>DLP busy rising edge mask</w:t>
            </w:r>
          </w:p>
        </w:tc>
        <w:tc>
          <w:tcPr>
            <w:tcW w:w="1381" w:type="dxa"/>
            <w:tcBorders>
              <w:top w:val="single" w:sz="6" w:space="0" w:color="auto"/>
              <w:left w:val="single" w:sz="6" w:space="0" w:color="auto"/>
              <w:bottom w:val="single" w:sz="6" w:space="0" w:color="auto"/>
              <w:right w:val="single" w:sz="12" w:space="0" w:color="auto"/>
            </w:tcBorders>
          </w:tcPr>
          <w:p w14:paraId="1795BA1F" w14:textId="77777777" w:rsidR="00744718" w:rsidRDefault="00744718" w:rsidP="00744718">
            <w:pPr>
              <w:jc w:val="center"/>
            </w:pPr>
            <w:r>
              <w:t>6</w:t>
            </w:r>
          </w:p>
        </w:tc>
      </w:tr>
      <w:tr w:rsidR="00744718" w14:paraId="306D418F" w14:textId="77777777" w:rsidTr="00744718">
        <w:trPr>
          <w:cantSplit/>
        </w:trPr>
        <w:tc>
          <w:tcPr>
            <w:tcW w:w="900" w:type="dxa"/>
            <w:tcBorders>
              <w:top w:val="single" w:sz="6" w:space="0" w:color="auto"/>
              <w:left w:val="single" w:sz="12" w:space="0" w:color="auto"/>
              <w:bottom w:val="single" w:sz="6" w:space="0" w:color="auto"/>
              <w:right w:val="single" w:sz="6" w:space="0" w:color="auto"/>
            </w:tcBorders>
          </w:tcPr>
          <w:p w14:paraId="5CD3B360" w14:textId="77777777" w:rsidR="00744718" w:rsidRDefault="00744718" w:rsidP="00744718">
            <w:r>
              <w:t>[31:21]</w:t>
            </w:r>
          </w:p>
        </w:tc>
        <w:tc>
          <w:tcPr>
            <w:tcW w:w="2880" w:type="dxa"/>
            <w:tcBorders>
              <w:top w:val="single" w:sz="6" w:space="0" w:color="auto"/>
              <w:left w:val="single" w:sz="6" w:space="0" w:color="auto"/>
              <w:bottom w:val="single" w:sz="6" w:space="0" w:color="auto"/>
              <w:right w:val="single" w:sz="6" w:space="0" w:color="auto"/>
            </w:tcBorders>
          </w:tcPr>
          <w:p w14:paraId="40955D31" w14:textId="77777777" w:rsidR="00744718" w:rsidRDefault="00744718" w:rsidP="00744718">
            <w:r>
              <w:t xml:space="preserve">Reserved </w:t>
            </w:r>
          </w:p>
        </w:tc>
        <w:tc>
          <w:tcPr>
            <w:tcW w:w="717" w:type="dxa"/>
            <w:tcBorders>
              <w:top w:val="single" w:sz="6" w:space="0" w:color="auto"/>
              <w:left w:val="single" w:sz="6" w:space="0" w:color="auto"/>
              <w:bottom w:val="single" w:sz="6" w:space="0" w:color="auto"/>
              <w:right w:val="single" w:sz="6" w:space="0" w:color="auto"/>
            </w:tcBorders>
          </w:tcPr>
          <w:p w14:paraId="3D24E92F" w14:textId="77777777" w:rsidR="00744718" w:rsidRDefault="00744718" w:rsidP="00744718"/>
        </w:tc>
        <w:tc>
          <w:tcPr>
            <w:tcW w:w="3571" w:type="dxa"/>
            <w:tcBorders>
              <w:top w:val="single" w:sz="6" w:space="0" w:color="auto"/>
              <w:left w:val="single" w:sz="6" w:space="0" w:color="auto"/>
              <w:bottom w:val="single" w:sz="6" w:space="0" w:color="auto"/>
              <w:right w:val="single" w:sz="12" w:space="0" w:color="auto"/>
            </w:tcBorders>
          </w:tcPr>
          <w:p w14:paraId="4C127562" w14:textId="77777777" w:rsidR="00744718" w:rsidRDefault="00744718" w:rsidP="00744718">
            <w:r>
              <w:t>Reserved</w:t>
            </w:r>
          </w:p>
        </w:tc>
        <w:tc>
          <w:tcPr>
            <w:tcW w:w="1381" w:type="dxa"/>
            <w:tcBorders>
              <w:top w:val="single" w:sz="6" w:space="0" w:color="auto"/>
              <w:left w:val="single" w:sz="6" w:space="0" w:color="auto"/>
              <w:bottom w:val="single" w:sz="6" w:space="0" w:color="auto"/>
              <w:right w:val="single" w:sz="12" w:space="0" w:color="auto"/>
            </w:tcBorders>
          </w:tcPr>
          <w:p w14:paraId="7B2E0B1D" w14:textId="77777777" w:rsidR="00744718" w:rsidRDefault="00744718" w:rsidP="00744718">
            <w:pPr>
              <w:jc w:val="center"/>
            </w:pPr>
            <w:r>
              <w:t>N/A</w:t>
            </w:r>
          </w:p>
        </w:tc>
      </w:tr>
    </w:tbl>
    <w:p w14:paraId="6A78E5AF" w14:textId="77777777" w:rsidR="00744718" w:rsidRDefault="00744718" w:rsidP="00744718">
      <w:r>
        <w:t xml:space="preserve"> </w:t>
      </w:r>
    </w:p>
    <w:p w14:paraId="3B106981" w14:textId="77777777" w:rsidR="00744718" w:rsidRDefault="00744718" w:rsidP="00744718"/>
    <w:p w14:paraId="7FAC4829" w14:textId="77777777" w:rsidR="00744718" w:rsidRDefault="00744718" w:rsidP="00744718"/>
    <w:p w14:paraId="0F5945FB" w14:textId="77777777" w:rsidR="00744718" w:rsidRDefault="00744718" w:rsidP="00744718">
      <w:pPr>
        <w:pStyle w:val="Heading2"/>
        <w:tabs>
          <w:tab w:val="left" w:pos="720"/>
        </w:tabs>
      </w:pPr>
      <w:r>
        <w:t>5.7</w:t>
      </w:r>
      <w:r>
        <w:tab/>
      </w:r>
      <w:bookmarkStart w:id="125" w:name="_Toc332687562"/>
      <w:bookmarkStart w:id="126" w:name="_Toc332695228"/>
      <w:bookmarkStart w:id="127" w:name="_Toc332695688"/>
      <w:r>
        <w:tab/>
        <w:t>RAM DAC Registers</w:t>
      </w:r>
      <w:bookmarkEnd w:id="125"/>
      <w:bookmarkEnd w:id="126"/>
      <w:bookmarkEnd w:id="127"/>
    </w:p>
    <w:p w14:paraId="6EDE760A" w14:textId="2092671D" w:rsidR="00744718" w:rsidRDefault="00744718" w:rsidP="00744718">
      <w:pPr>
        <w:pStyle w:val="NormalIndent"/>
        <w:tabs>
          <w:tab w:val="left" w:pos="720"/>
        </w:tabs>
        <w:ind w:left="0"/>
        <w:jc w:val="both"/>
        <w:rPr>
          <w:rFonts w:ascii="Times New Roman" w:hAnsi="Times New Roman"/>
        </w:rPr>
      </w:pPr>
      <w:r>
        <w:rPr>
          <w:rFonts w:ascii="Times New Roman" w:hAnsi="Times New Roman"/>
        </w:rPr>
        <w:t>The following 16 registers provide access to a RAMDAC (external or internal).  The first four registers maintain VGA LUT compatibility and are therefore also accessible from VGA I/O space</w:t>
      </w:r>
      <w:r>
        <w:rPr>
          <w:rFonts w:ascii="Times New Roman" w:hAnsi="Times New Roman"/>
          <w:i/>
        </w:rPr>
        <w:t xml:space="preserve"> (See Section 5.2 "VGA DAC Shadowing").</w:t>
      </w:r>
      <w:r>
        <w:rPr>
          <w:rFonts w:ascii="Times New Roman" w:hAnsi="Times New Roman"/>
        </w:rPr>
        <w:t xml:space="preserve">  When accessing these registers as </w:t>
      </w:r>
      <w:r w:rsidR="002E6C7C">
        <w:rPr>
          <w:rFonts w:ascii="Times New Roman" w:hAnsi="Times New Roman"/>
        </w:rPr>
        <w:t>GPLGPU</w:t>
      </w:r>
      <w:r>
        <w:rPr>
          <w:rFonts w:ascii="Times New Roman" w:hAnsi="Times New Roman"/>
        </w:rPr>
        <w:t xml:space="preserve"> addresses, the VGA snooping enable bit in the PCI command register has no effect. </w:t>
      </w:r>
    </w:p>
    <w:p w14:paraId="67633EE3" w14:textId="6CCB3727" w:rsidR="00744718" w:rsidRDefault="002E6C7C" w:rsidP="00744718">
      <w:pPr>
        <w:pStyle w:val="NormalIndent"/>
        <w:tabs>
          <w:tab w:val="left" w:pos="720"/>
        </w:tabs>
        <w:ind w:left="0"/>
        <w:jc w:val="both"/>
        <w:rPr>
          <w:rFonts w:ascii="Times New Roman" w:hAnsi="Times New Roman"/>
        </w:rPr>
      </w:pPr>
      <w:r>
        <w:rPr>
          <w:rFonts w:ascii="Times New Roman" w:hAnsi="Times New Roman"/>
        </w:rPr>
        <w:t>GPLGPU</w:t>
      </w:r>
      <w:r w:rsidR="00744718">
        <w:rPr>
          <w:rFonts w:ascii="Times New Roman" w:hAnsi="Times New Roman"/>
        </w:rPr>
        <w:t xml:space="preserve"> implements a generic DAC 8-bit register interface.  It does it through 16 DAC registers, which map to actual internal </w:t>
      </w:r>
      <w:r>
        <w:rPr>
          <w:rFonts w:ascii="Times New Roman" w:hAnsi="Times New Roman"/>
        </w:rPr>
        <w:t>D</w:t>
      </w:r>
      <w:r w:rsidR="00744718">
        <w:rPr>
          <w:rFonts w:ascii="Times New Roman" w:hAnsi="Times New Roman"/>
        </w:rPr>
        <w:t xml:space="preserve">AC registers through a register select (RS[3:0]) mechanism.  </w:t>
      </w:r>
    </w:p>
    <w:p w14:paraId="657081F9" w14:textId="390D169B" w:rsidR="00744718" w:rsidRDefault="00744718" w:rsidP="00744718">
      <w:pPr>
        <w:pStyle w:val="NormalIndent"/>
        <w:tabs>
          <w:tab w:val="left" w:pos="720"/>
        </w:tabs>
        <w:ind w:left="0"/>
        <w:jc w:val="both"/>
        <w:rPr>
          <w:rFonts w:ascii="Times New Roman" w:hAnsi="Times New Roman"/>
        </w:rPr>
      </w:pPr>
      <w:r>
        <w:rPr>
          <w:rFonts w:ascii="Times New Roman" w:hAnsi="Times New Roman"/>
        </w:rPr>
        <w:t xml:space="preserve">The </w:t>
      </w:r>
      <w:r w:rsidR="002E6C7C">
        <w:rPr>
          <w:rFonts w:ascii="Times New Roman" w:hAnsi="Times New Roman"/>
        </w:rPr>
        <w:t>GPLGPU</w:t>
      </w:r>
      <w:r>
        <w:rPr>
          <w:rFonts w:ascii="Times New Roman" w:hAnsi="Times New Roman"/>
        </w:rPr>
        <w:t xml:space="preserve"> DAC registers may be accessed through the following I/O or memory addresses:</w:t>
      </w:r>
    </w:p>
    <w:p w14:paraId="283722CC" w14:textId="77777777" w:rsidR="00744718" w:rsidRDefault="00744718" w:rsidP="00744718"/>
    <w:p w14:paraId="663EB0D1" w14:textId="77777777" w:rsidR="00744718" w:rsidRDefault="00744718" w:rsidP="00744718">
      <w:pPr>
        <w:tabs>
          <w:tab w:val="left" w:pos="-1440"/>
          <w:tab w:val="left" w:pos="-720"/>
        </w:tabs>
        <w:suppressAutoHyphens/>
        <w:jc w:val="both"/>
      </w:pPr>
    </w:p>
    <w:p w14:paraId="0E12316C" w14:textId="31A4223A" w:rsidR="00744718" w:rsidRDefault="00744718" w:rsidP="00744718">
      <w:pPr>
        <w:tabs>
          <w:tab w:val="left" w:pos="-1440"/>
          <w:tab w:val="left" w:pos="-720"/>
        </w:tabs>
        <w:suppressAutoHyphens/>
        <w:jc w:val="both"/>
        <w:rPr>
          <w:b/>
        </w:rPr>
      </w:pPr>
      <w:r>
        <w:rPr>
          <w:b/>
        </w:rPr>
        <w:t>DAC Register</w:t>
      </w:r>
      <w:r>
        <w:rPr>
          <w:b/>
        </w:rPr>
        <w:tab/>
        <w:t>RS[3:0]</w:t>
      </w:r>
      <w:r>
        <w:rPr>
          <w:b/>
        </w:rPr>
        <w:tab/>
      </w:r>
      <w:r>
        <w:rPr>
          <w:b/>
        </w:rPr>
        <w:tab/>
      </w:r>
      <w:r w:rsidR="002E6C7C">
        <w:rPr>
          <w:b/>
        </w:rPr>
        <w:t>GPLGPU</w:t>
      </w:r>
      <w:r>
        <w:rPr>
          <w:b/>
        </w:rPr>
        <w:t xml:space="preserve"> addresses</w:t>
      </w:r>
      <w:r>
        <w:rPr>
          <w:b/>
        </w:rPr>
        <w:tab/>
      </w:r>
      <w:r>
        <w:rPr>
          <w:b/>
        </w:rPr>
        <w:tab/>
      </w:r>
      <w:r>
        <w:rPr>
          <w:b/>
        </w:rPr>
        <w:tab/>
      </w:r>
      <w:r>
        <w:rPr>
          <w:b/>
        </w:rPr>
        <w:tab/>
        <w:t xml:space="preserve">VGA address </w:t>
      </w:r>
    </w:p>
    <w:p w14:paraId="6AFEBA7F" w14:textId="77777777" w:rsidR="00744718" w:rsidRDefault="00744718" w:rsidP="00744718">
      <w:pPr>
        <w:tabs>
          <w:tab w:val="left" w:pos="-1440"/>
          <w:tab w:val="left" w:pos="-720"/>
        </w:tabs>
        <w:suppressAutoHyphens/>
        <w:jc w:val="both"/>
        <w:rPr>
          <w:b/>
        </w:rPr>
      </w:pPr>
      <w:r>
        <w:rPr>
          <w:b/>
        </w:rPr>
        <w:t>-----------------</w:t>
      </w:r>
      <w:r>
        <w:rPr>
          <w:b/>
        </w:rPr>
        <w:tab/>
        <w:t>----------</w:t>
      </w:r>
      <w:r>
        <w:rPr>
          <w:b/>
        </w:rPr>
        <w:tab/>
      </w:r>
      <w:r>
        <w:rPr>
          <w:b/>
        </w:rPr>
        <w:tab/>
        <w:t>-----------------------</w:t>
      </w:r>
      <w:r>
        <w:rPr>
          <w:b/>
        </w:rPr>
        <w:tab/>
      </w:r>
      <w:r>
        <w:rPr>
          <w:b/>
        </w:rPr>
        <w:tab/>
      </w:r>
      <w:r>
        <w:rPr>
          <w:b/>
        </w:rPr>
        <w:tab/>
      </w:r>
      <w:r>
        <w:rPr>
          <w:b/>
        </w:rPr>
        <w:tab/>
        <w:t>-----------------</w:t>
      </w:r>
    </w:p>
    <w:p w14:paraId="4945982A" w14:textId="77777777" w:rsidR="00744718" w:rsidRDefault="00744718" w:rsidP="00744718">
      <w:pPr>
        <w:tabs>
          <w:tab w:val="left" w:pos="-1440"/>
          <w:tab w:val="left" w:pos="-720"/>
        </w:tabs>
        <w:suppressAutoHyphens/>
        <w:jc w:val="both"/>
        <w:rPr>
          <w:b/>
        </w:rPr>
      </w:pPr>
    </w:p>
    <w:p w14:paraId="0DEB712E" w14:textId="77777777" w:rsidR="00744718" w:rsidRDefault="00744718" w:rsidP="00744718">
      <w:pPr>
        <w:tabs>
          <w:tab w:val="left" w:pos="-1440"/>
          <w:tab w:val="left" w:pos="-720"/>
        </w:tabs>
        <w:suppressAutoHyphens/>
        <w:jc w:val="both"/>
        <w:rPr>
          <w:b/>
        </w:rPr>
      </w:pPr>
      <w:r>
        <w:rPr>
          <w:b/>
        </w:rPr>
        <w:t>DAC0</w:t>
      </w:r>
      <w:r>
        <w:rPr>
          <w:b/>
        </w:rPr>
        <w:tab/>
      </w:r>
      <w:r>
        <w:rPr>
          <w:b/>
        </w:rPr>
        <w:tab/>
        <w:t>0000</w:t>
      </w:r>
      <w:r>
        <w:rPr>
          <w:b/>
        </w:rPr>
        <w:tab/>
      </w:r>
      <w:r>
        <w:rPr>
          <w:b/>
        </w:rPr>
        <w:tab/>
        <w:t>PCIB4+80h, RBASEG+70h, RBASEG+00h</w:t>
      </w:r>
      <w:r>
        <w:rPr>
          <w:b/>
        </w:rPr>
        <w:tab/>
        <w:t>3C8h</w:t>
      </w:r>
    </w:p>
    <w:p w14:paraId="1C61B719" w14:textId="77777777" w:rsidR="00744718" w:rsidRDefault="00744718" w:rsidP="00744718">
      <w:pPr>
        <w:tabs>
          <w:tab w:val="left" w:pos="-1440"/>
          <w:tab w:val="left" w:pos="-720"/>
        </w:tabs>
        <w:suppressAutoHyphens/>
        <w:jc w:val="both"/>
        <w:rPr>
          <w:b/>
        </w:rPr>
      </w:pPr>
      <w:r>
        <w:rPr>
          <w:b/>
        </w:rPr>
        <w:t>DAC1</w:t>
      </w:r>
      <w:r>
        <w:rPr>
          <w:b/>
        </w:rPr>
        <w:tab/>
      </w:r>
      <w:r>
        <w:rPr>
          <w:b/>
        </w:rPr>
        <w:tab/>
        <w:t>0001</w:t>
      </w:r>
      <w:r>
        <w:rPr>
          <w:b/>
        </w:rPr>
        <w:tab/>
      </w:r>
      <w:r>
        <w:rPr>
          <w:b/>
        </w:rPr>
        <w:tab/>
        <w:t>PCIB4+84h, RBASEG+74h, RBASEG+04h</w:t>
      </w:r>
      <w:r>
        <w:rPr>
          <w:b/>
        </w:rPr>
        <w:tab/>
        <w:t>3C9h</w:t>
      </w:r>
    </w:p>
    <w:p w14:paraId="6BB9F533" w14:textId="77777777" w:rsidR="00744718" w:rsidRDefault="00744718" w:rsidP="00744718">
      <w:pPr>
        <w:tabs>
          <w:tab w:val="left" w:pos="-1440"/>
          <w:tab w:val="left" w:pos="-720"/>
        </w:tabs>
        <w:suppressAutoHyphens/>
        <w:jc w:val="both"/>
        <w:rPr>
          <w:b/>
        </w:rPr>
      </w:pPr>
      <w:r>
        <w:rPr>
          <w:b/>
        </w:rPr>
        <w:t>DAC2</w:t>
      </w:r>
      <w:r>
        <w:rPr>
          <w:b/>
        </w:rPr>
        <w:tab/>
      </w:r>
      <w:r>
        <w:rPr>
          <w:b/>
        </w:rPr>
        <w:tab/>
        <w:t>0010</w:t>
      </w:r>
      <w:r>
        <w:rPr>
          <w:b/>
        </w:rPr>
        <w:tab/>
      </w:r>
      <w:r>
        <w:rPr>
          <w:b/>
        </w:rPr>
        <w:tab/>
        <w:t>PCIB4+88h, RBASEG+78h, RBASEG+08h</w:t>
      </w:r>
      <w:r>
        <w:rPr>
          <w:b/>
        </w:rPr>
        <w:tab/>
        <w:t>3C6h</w:t>
      </w:r>
    </w:p>
    <w:p w14:paraId="58008B6E" w14:textId="77777777" w:rsidR="00744718" w:rsidRDefault="00744718" w:rsidP="00744718">
      <w:pPr>
        <w:tabs>
          <w:tab w:val="left" w:pos="-1440"/>
          <w:tab w:val="left" w:pos="-720"/>
        </w:tabs>
        <w:suppressAutoHyphens/>
        <w:jc w:val="both"/>
        <w:rPr>
          <w:b/>
        </w:rPr>
      </w:pPr>
      <w:r>
        <w:rPr>
          <w:b/>
        </w:rPr>
        <w:t>DAC3</w:t>
      </w:r>
      <w:r>
        <w:rPr>
          <w:b/>
        </w:rPr>
        <w:tab/>
      </w:r>
      <w:r>
        <w:rPr>
          <w:b/>
        </w:rPr>
        <w:tab/>
        <w:t>0011</w:t>
      </w:r>
      <w:r>
        <w:rPr>
          <w:b/>
        </w:rPr>
        <w:tab/>
      </w:r>
      <w:r>
        <w:rPr>
          <w:b/>
        </w:rPr>
        <w:tab/>
        <w:t>PCIB4+8Ch, RBASEG+7Ch, RBASEG+0Ch</w:t>
      </w:r>
      <w:r>
        <w:rPr>
          <w:b/>
        </w:rPr>
        <w:tab/>
        <w:t>3C7h</w:t>
      </w:r>
    </w:p>
    <w:p w14:paraId="27F1D600" w14:textId="77777777" w:rsidR="00744718" w:rsidRDefault="00744718" w:rsidP="00744718">
      <w:pPr>
        <w:tabs>
          <w:tab w:val="left" w:pos="-1440"/>
          <w:tab w:val="left" w:pos="-720"/>
        </w:tabs>
        <w:suppressAutoHyphens/>
        <w:jc w:val="both"/>
        <w:rPr>
          <w:b/>
        </w:rPr>
      </w:pPr>
      <w:r>
        <w:rPr>
          <w:b/>
        </w:rPr>
        <w:t>DAC4</w:t>
      </w:r>
      <w:r>
        <w:rPr>
          <w:b/>
        </w:rPr>
        <w:tab/>
      </w:r>
      <w:r>
        <w:rPr>
          <w:b/>
        </w:rPr>
        <w:tab/>
        <w:t>0100</w:t>
      </w:r>
      <w:r>
        <w:rPr>
          <w:b/>
        </w:rPr>
        <w:tab/>
      </w:r>
      <w:r>
        <w:rPr>
          <w:b/>
        </w:rPr>
        <w:tab/>
        <w:t>PCIB4+90h, RBASEG+80h, RBASEG+10h</w:t>
      </w:r>
    </w:p>
    <w:p w14:paraId="03AB8C14" w14:textId="77777777" w:rsidR="00744718" w:rsidRDefault="00744718" w:rsidP="00744718">
      <w:pPr>
        <w:tabs>
          <w:tab w:val="left" w:pos="-1440"/>
          <w:tab w:val="left" w:pos="-720"/>
        </w:tabs>
        <w:suppressAutoHyphens/>
        <w:jc w:val="both"/>
        <w:rPr>
          <w:b/>
        </w:rPr>
      </w:pPr>
      <w:r>
        <w:rPr>
          <w:b/>
        </w:rPr>
        <w:t>DAC5</w:t>
      </w:r>
      <w:r>
        <w:rPr>
          <w:b/>
        </w:rPr>
        <w:tab/>
      </w:r>
      <w:r>
        <w:rPr>
          <w:b/>
        </w:rPr>
        <w:tab/>
        <w:t>0101</w:t>
      </w:r>
      <w:r>
        <w:rPr>
          <w:b/>
        </w:rPr>
        <w:tab/>
      </w:r>
      <w:r>
        <w:rPr>
          <w:b/>
        </w:rPr>
        <w:tab/>
        <w:t>PCIB4+94h, RBASEG+84h, RBASEG+14h</w:t>
      </w:r>
    </w:p>
    <w:p w14:paraId="67299914" w14:textId="77777777" w:rsidR="00744718" w:rsidRDefault="00744718" w:rsidP="00744718">
      <w:pPr>
        <w:tabs>
          <w:tab w:val="left" w:pos="-1440"/>
          <w:tab w:val="left" w:pos="-720"/>
        </w:tabs>
        <w:suppressAutoHyphens/>
        <w:jc w:val="both"/>
        <w:rPr>
          <w:b/>
        </w:rPr>
      </w:pPr>
      <w:r>
        <w:rPr>
          <w:b/>
        </w:rPr>
        <w:t>DAC6</w:t>
      </w:r>
      <w:r>
        <w:rPr>
          <w:b/>
        </w:rPr>
        <w:tab/>
      </w:r>
      <w:r>
        <w:rPr>
          <w:b/>
        </w:rPr>
        <w:tab/>
        <w:t>0110</w:t>
      </w:r>
      <w:r>
        <w:rPr>
          <w:b/>
        </w:rPr>
        <w:tab/>
      </w:r>
      <w:r>
        <w:rPr>
          <w:b/>
        </w:rPr>
        <w:tab/>
        <w:t>PCIB4+98h, RBASEG+88h, RBASEG+18h</w:t>
      </w:r>
    </w:p>
    <w:p w14:paraId="41E28ED9" w14:textId="77777777" w:rsidR="00744718" w:rsidRDefault="00744718" w:rsidP="00744718">
      <w:pPr>
        <w:tabs>
          <w:tab w:val="left" w:pos="-1440"/>
          <w:tab w:val="left" w:pos="-720"/>
        </w:tabs>
        <w:suppressAutoHyphens/>
        <w:jc w:val="both"/>
        <w:rPr>
          <w:b/>
        </w:rPr>
      </w:pPr>
      <w:r>
        <w:rPr>
          <w:b/>
        </w:rPr>
        <w:t>DAC7</w:t>
      </w:r>
      <w:r>
        <w:rPr>
          <w:b/>
        </w:rPr>
        <w:tab/>
      </w:r>
      <w:r>
        <w:rPr>
          <w:b/>
        </w:rPr>
        <w:tab/>
        <w:t>0111</w:t>
      </w:r>
      <w:r>
        <w:rPr>
          <w:b/>
        </w:rPr>
        <w:tab/>
      </w:r>
      <w:r>
        <w:rPr>
          <w:b/>
        </w:rPr>
        <w:tab/>
        <w:t>PCIB4+9Ch, RBASEG+8Ch, RBASEG+1Ch</w:t>
      </w:r>
    </w:p>
    <w:p w14:paraId="2B8EFAF7" w14:textId="77777777" w:rsidR="00744718" w:rsidRDefault="00744718" w:rsidP="00744718">
      <w:pPr>
        <w:tabs>
          <w:tab w:val="left" w:pos="-1440"/>
          <w:tab w:val="left" w:pos="-720"/>
        </w:tabs>
        <w:suppressAutoHyphens/>
        <w:jc w:val="both"/>
        <w:rPr>
          <w:b/>
        </w:rPr>
      </w:pPr>
      <w:r>
        <w:rPr>
          <w:b/>
        </w:rPr>
        <w:t>DAC8</w:t>
      </w:r>
      <w:r>
        <w:rPr>
          <w:b/>
        </w:rPr>
        <w:tab/>
      </w:r>
      <w:r>
        <w:rPr>
          <w:b/>
        </w:rPr>
        <w:tab/>
        <w:t>1000</w:t>
      </w:r>
      <w:r>
        <w:rPr>
          <w:b/>
        </w:rPr>
        <w:tab/>
      </w:r>
      <w:r>
        <w:rPr>
          <w:b/>
        </w:rPr>
        <w:tab/>
        <w:t>PCIB4+A0h, RBASEG+90h</w:t>
      </w:r>
    </w:p>
    <w:p w14:paraId="273EB14B" w14:textId="77777777" w:rsidR="00744718" w:rsidRDefault="00744718" w:rsidP="00744718">
      <w:pPr>
        <w:tabs>
          <w:tab w:val="left" w:pos="-1440"/>
          <w:tab w:val="left" w:pos="-720"/>
        </w:tabs>
        <w:suppressAutoHyphens/>
        <w:jc w:val="both"/>
        <w:rPr>
          <w:b/>
        </w:rPr>
      </w:pPr>
      <w:r>
        <w:rPr>
          <w:b/>
        </w:rPr>
        <w:t>DAC9</w:t>
      </w:r>
      <w:r>
        <w:rPr>
          <w:b/>
        </w:rPr>
        <w:tab/>
      </w:r>
      <w:r>
        <w:rPr>
          <w:b/>
        </w:rPr>
        <w:tab/>
        <w:t>1001</w:t>
      </w:r>
      <w:r>
        <w:rPr>
          <w:b/>
        </w:rPr>
        <w:tab/>
      </w:r>
      <w:r>
        <w:rPr>
          <w:b/>
        </w:rPr>
        <w:tab/>
        <w:t>PCIB4+A4h, RBASEG+94h</w:t>
      </w:r>
    </w:p>
    <w:p w14:paraId="2B2462BD" w14:textId="77777777" w:rsidR="00744718" w:rsidRDefault="00744718" w:rsidP="00744718">
      <w:pPr>
        <w:tabs>
          <w:tab w:val="left" w:pos="-1440"/>
          <w:tab w:val="left" w:pos="-720"/>
        </w:tabs>
        <w:suppressAutoHyphens/>
        <w:jc w:val="both"/>
        <w:rPr>
          <w:b/>
        </w:rPr>
      </w:pPr>
      <w:r>
        <w:rPr>
          <w:b/>
        </w:rPr>
        <w:t>DAC10</w:t>
      </w:r>
      <w:r>
        <w:rPr>
          <w:b/>
        </w:rPr>
        <w:tab/>
      </w:r>
      <w:r>
        <w:rPr>
          <w:b/>
        </w:rPr>
        <w:tab/>
        <w:t>1010</w:t>
      </w:r>
      <w:r>
        <w:rPr>
          <w:b/>
        </w:rPr>
        <w:tab/>
      </w:r>
      <w:r>
        <w:rPr>
          <w:b/>
        </w:rPr>
        <w:tab/>
        <w:t>PCIB4+A8h, RBASEG+98h</w:t>
      </w:r>
    </w:p>
    <w:p w14:paraId="2DECB3FE" w14:textId="77777777" w:rsidR="00744718" w:rsidRDefault="00744718" w:rsidP="00744718">
      <w:pPr>
        <w:tabs>
          <w:tab w:val="left" w:pos="-1440"/>
          <w:tab w:val="left" w:pos="-720"/>
        </w:tabs>
        <w:suppressAutoHyphens/>
        <w:jc w:val="both"/>
        <w:rPr>
          <w:b/>
        </w:rPr>
      </w:pPr>
      <w:r>
        <w:rPr>
          <w:b/>
        </w:rPr>
        <w:t>DAC11</w:t>
      </w:r>
      <w:r>
        <w:rPr>
          <w:b/>
        </w:rPr>
        <w:tab/>
      </w:r>
      <w:r>
        <w:rPr>
          <w:b/>
        </w:rPr>
        <w:tab/>
        <w:t>1011</w:t>
      </w:r>
      <w:r>
        <w:rPr>
          <w:b/>
        </w:rPr>
        <w:tab/>
      </w:r>
      <w:r>
        <w:rPr>
          <w:b/>
        </w:rPr>
        <w:tab/>
        <w:t>PCIB4+ACh, RBASEG+9Ch</w:t>
      </w:r>
    </w:p>
    <w:p w14:paraId="6CC1EE1D" w14:textId="77777777" w:rsidR="00744718" w:rsidRDefault="00744718" w:rsidP="00744718">
      <w:pPr>
        <w:tabs>
          <w:tab w:val="left" w:pos="-1440"/>
          <w:tab w:val="left" w:pos="-720"/>
        </w:tabs>
        <w:suppressAutoHyphens/>
        <w:jc w:val="both"/>
        <w:rPr>
          <w:b/>
        </w:rPr>
      </w:pPr>
      <w:r>
        <w:rPr>
          <w:b/>
        </w:rPr>
        <w:t>DAC12</w:t>
      </w:r>
      <w:r>
        <w:rPr>
          <w:b/>
        </w:rPr>
        <w:tab/>
      </w:r>
      <w:r>
        <w:rPr>
          <w:b/>
        </w:rPr>
        <w:tab/>
        <w:t>1100</w:t>
      </w:r>
      <w:r>
        <w:rPr>
          <w:b/>
        </w:rPr>
        <w:tab/>
      </w:r>
      <w:r>
        <w:rPr>
          <w:b/>
        </w:rPr>
        <w:tab/>
        <w:t>PCIB4+B0h, RBASEG+A0h</w:t>
      </w:r>
    </w:p>
    <w:p w14:paraId="66D8BC61" w14:textId="77777777" w:rsidR="00744718" w:rsidRDefault="00744718" w:rsidP="00744718">
      <w:pPr>
        <w:tabs>
          <w:tab w:val="left" w:pos="-1440"/>
          <w:tab w:val="left" w:pos="-720"/>
        </w:tabs>
        <w:suppressAutoHyphens/>
        <w:jc w:val="both"/>
        <w:rPr>
          <w:b/>
        </w:rPr>
      </w:pPr>
      <w:r>
        <w:rPr>
          <w:b/>
        </w:rPr>
        <w:t>DAC13</w:t>
      </w:r>
      <w:r>
        <w:rPr>
          <w:b/>
        </w:rPr>
        <w:tab/>
      </w:r>
      <w:r>
        <w:rPr>
          <w:b/>
        </w:rPr>
        <w:tab/>
        <w:t>1101</w:t>
      </w:r>
      <w:r>
        <w:rPr>
          <w:b/>
        </w:rPr>
        <w:tab/>
      </w:r>
      <w:r>
        <w:rPr>
          <w:b/>
        </w:rPr>
        <w:tab/>
        <w:t>PCIB4+B4h, RBASEG+A4h</w:t>
      </w:r>
    </w:p>
    <w:p w14:paraId="23BFBA2B" w14:textId="77777777" w:rsidR="00744718" w:rsidRDefault="00744718" w:rsidP="00744718">
      <w:pPr>
        <w:tabs>
          <w:tab w:val="left" w:pos="-1440"/>
          <w:tab w:val="left" w:pos="-720"/>
        </w:tabs>
        <w:suppressAutoHyphens/>
        <w:jc w:val="both"/>
        <w:rPr>
          <w:b/>
        </w:rPr>
      </w:pPr>
      <w:r>
        <w:rPr>
          <w:b/>
        </w:rPr>
        <w:t>DAC14</w:t>
      </w:r>
      <w:r>
        <w:rPr>
          <w:b/>
        </w:rPr>
        <w:tab/>
      </w:r>
      <w:r>
        <w:rPr>
          <w:b/>
        </w:rPr>
        <w:tab/>
        <w:t>1110</w:t>
      </w:r>
      <w:r>
        <w:rPr>
          <w:b/>
        </w:rPr>
        <w:tab/>
      </w:r>
      <w:r>
        <w:rPr>
          <w:b/>
        </w:rPr>
        <w:tab/>
        <w:t>PCIB4+B8h, RBASEG+A8h</w:t>
      </w:r>
    </w:p>
    <w:p w14:paraId="0D55D0CD" w14:textId="77777777" w:rsidR="00744718" w:rsidRDefault="00744718" w:rsidP="00744718">
      <w:pPr>
        <w:tabs>
          <w:tab w:val="left" w:pos="-1440"/>
          <w:tab w:val="left" w:pos="-720"/>
        </w:tabs>
        <w:suppressAutoHyphens/>
        <w:jc w:val="both"/>
        <w:rPr>
          <w:b/>
        </w:rPr>
      </w:pPr>
      <w:r>
        <w:rPr>
          <w:b/>
        </w:rPr>
        <w:t>DAC15</w:t>
      </w:r>
      <w:r>
        <w:rPr>
          <w:b/>
        </w:rPr>
        <w:tab/>
      </w:r>
      <w:r>
        <w:rPr>
          <w:b/>
        </w:rPr>
        <w:tab/>
        <w:t>1111</w:t>
      </w:r>
      <w:r>
        <w:rPr>
          <w:b/>
        </w:rPr>
        <w:tab/>
      </w:r>
      <w:r>
        <w:rPr>
          <w:b/>
        </w:rPr>
        <w:tab/>
        <w:t>PCIB4+BCh, RBASEG+ACh</w:t>
      </w:r>
    </w:p>
    <w:p w14:paraId="3037FF65" w14:textId="77777777" w:rsidR="00744718" w:rsidRDefault="00744718" w:rsidP="00744718"/>
    <w:p w14:paraId="6F4DA4FF" w14:textId="77777777" w:rsidR="00744718" w:rsidRDefault="00744718" w:rsidP="00744718">
      <w:pPr>
        <w:pStyle w:val="Heading2"/>
        <w:tabs>
          <w:tab w:val="left" w:pos="720"/>
        </w:tabs>
      </w:pPr>
      <w:bookmarkStart w:id="128" w:name="_Toc332687563"/>
      <w:bookmarkStart w:id="129" w:name="_Toc332695229"/>
      <w:bookmarkStart w:id="130" w:name="_Toc332695689"/>
      <w:r>
        <w:br w:type="page"/>
        <w:t>5.8</w:t>
      </w:r>
      <w:r>
        <w:tab/>
        <w:t>CRT Registers</w:t>
      </w:r>
      <w:bookmarkEnd w:id="128"/>
      <w:bookmarkEnd w:id="129"/>
      <w:bookmarkEnd w:id="130"/>
    </w:p>
    <w:p w14:paraId="10BFCCA4" w14:textId="77777777" w:rsidR="00744718" w:rsidRDefault="00744718" w:rsidP="00744718">
      <w:pPr>
        <w:tabs>
          <w:tab w:val="left" w:pos="720"/>
        </w:tabs>
      </w:pPr>
    </w:p>
    <w:p w14:paraId="291A68C0" w14:textId="77777777" w:rsidR="00744718" w:rsidRDefault="00744718" w:rsidP="00744718">
      <w:pPr>
        <w:jc w:val="both"/>
      </w:pPr>
      <w:r>
        <w:t>The CRT registers specify the CRT timing sent to the DAC. All of the horizontal parameters are in terms of the VCLK, whereas the vertical parameters are in terms of horizontal lines.  VCLK is defined as the number of pixels delivered to the DAC in one clock cycle.</w:t>
      </w:r>
    </w:p>
    <w:p w14:paraId="753157ED" w14:textId="77777777" w:rsidR="00744718" w:rsidRDefault="00744718" w:rsidP="00744718">
      <w:pPr>
        <w:jc w:val="both"/>
      </w:pPr>
    </w:p>
    <w:p w14:paraId="01071890" w14:textId="77777777" w:rsidR="00744718" w:rsidRDefault="00744718" w:rsidP="00744718">
      <w:pPr>
        <w:jc w:val="both"/>
      </w:pPr>
      <w:r>
        <w:t>E.g:</w:t>
      </w:r>
    </w:p>
    <w:p w14:paraId="0845EA5D" w14:textId="77777777" w:rsidR="00744718" w:rsidRDefault="00744718" w:rsidP="00744718">
      <w:pPr>
        <w:jc w:val="both"/>
      </w:pPr>
    </w:p>
    <w:p w14:paraId="7D3C9F0A" w14:textId="77777777" w:rsidR="00744718" w:rsidRDefault="00744718" w:rsidP="00744718">
      <w:pPr>
        <w:jc w:val="both"/>
      </w:pPr>
      <w:r>
        <w:tab/>
        <w:t>640 pixels at 16bpp with a 64 bit DAC bus width is 640/(64/16) = 160 VCLKs</w:t>
      </w:r>
    </w:p>
    <w:p w14:paraId="19AE4340" w14:textId="77777777" w:rsidR="00744718" w:rsidRDefault="00744718" w:rsidP="00744718">
      <w:pPr>
        <w:jc w:val="both"/>
      </w:pPr>
    </w:p>
    <w:p w14:paraId="4D56ACD1" w14:textId="16929AD4" w:rsidR="00744718" w:rsidRDefault="002E6C7C" w:rsidP="00744718">
      <w:pPr>
        <w:pStyle w:val="Heading3"/>
        <w:tabs>
          <w:tab w:val="left" w:pos="360"/>
        </w:tabs>
      </w:pPr>
      <w:r>
        <w:t>5.8.1</w:t>
      </w:r>
      <w:r>
        <w:tab/>
      </w:r>
      <w:r w:rsidR="00744718">
        <w:t>Vertical Interrupt Count Register RBASE_G+(0x0020)</w:t>
      </w:r>
    </w:p>
    <w:p w14:paraId="11309B1B" w14:textId="77777777" w:rsidR="00744718" w:rsidRDefault="00744718" w:rsidP="00744718">
      <w:pPr>
        <w:pStyle w:val="NormalIndent"/>
        <w:ind w:left="0"/>
        <w:rPr>
          <w:rFonts w:ascii="Times New Roman" w:hAnsi="Times New Roman"/>
          <w:b/>
        </w:rPr>
      </w:pPr>
      <w:r>
        <w:rPr>
          <w:rFonts w:ascii="Times New Roman" w:hAnsi="Times New Roman"/>
          <w:b/>
        </w:rPr>
        <w:t>Name:</w:t>
      </w:r>
      <w:r>
        <w:rPr>
          <w:rFonts w:ascii="Times New Roman" w:hAnsi="Times New Roman"/>
        </w:rPr>
        <w:tab/>
        <w:t xml:space="preserve"> </w:t>
      </w:r>
      <w:r>
        <w:rPr>
          <w:rFonts w:ascii="Times New Roman" w:hAnsi="Times New Roman"/>
          <w:b/>
        </w:rPr>
        <w:t>INT_VCNT</w:t>
      </w:r>
    </w:p>
    <w:p w14:paraId="10BB11BC" w14:textId="77777777" w:rsidR="00744718" w:rsidRDefault="00744718" w:rsidP="00744718">
      <w:pPr>
        <w:pStyle w:val="NormalIndent"/>
        <w:ind w:left="0"/>
        <w:rPr>
          <w:rFonts w:ascii="Times New Roman" w:hAnsi="Times New Roman"/>
          <w:b/>
        </w:rPr>
      </w:pPr>
      <w:r>
        <w:rPr>
          <w:rFonts w:ascii="Times New Roman" w:hAnsi="Times New Roman"/>
          <w:b/>
        </w:rPr>
        <w:t xml:space="preserve">Type: </w:t>
      </w:r>
      <w:r>
        <w:rPr>
          <w:rFonts w:ascii="Times New Roman" w:hAnsi="Times New Roman"/>
          <w:b/>
        </w:rPr>
        <w:tab/>
        <w:t>memory mapped read write.</w:t>
      </w:r>
    </w:p>
    <w:p w14:paraId="73A4123D" w14:textId="77777777" w:rsidR="00744718" w:rsidRDefault="00744718" w:rsidP="00744718">
      <w:pPr>
        <w:pStyle w:val="NormalIndent"/>
        <w:ind w:left="0"/>
        <w:jc w:val="both"/>
        <w:rPr>
          <w:rFonts w:ascii="Times New Roman" w:hAnsi="Times New Roman"/>
        </w:rPr>
      </w:pPr>
      <w:r>
        <w:rPr>
          <w:rFonts w:ascii="Times New Roman" w:hAnsi="Times New Roman"/>
        </w:rPr>
        <w:t>This register defines the vertical field count. The contents of this register is compared with the field counter. When they match, a host interrupt is generated and the field counter is reset to zero. The range of this register is 0 to 255.</w:t>
      </w:r>
    </w:p>
    <w:p w14:paraId="785CB028" w14:textId="53670F16" w:rsidR="00744718" w:rsidRDefault="00744718" w:rsidP="00744718">
      <w:pPr>
        <w:pStyle w:val="NormalIndent"/>
        <w:ind w:left="0"/>
        <w:rPr>
          <w:rFonts w:ascii="Times New Roman" w:hAnsi="Times New Roman"/>
        </w:rPr>
      </w:pPr>
      <w:r>
        <w:rPr>
          <w:rFonts w:ascii="Times New Roman" w:hAnsi="Times New Roman"/>
        </w:rPr>
        <w:object w:dxaOrig="5798" w:dyaOrig="1240" w14:anchorId="75499070">
          <v:shape id="_x0000_i1068" type="#_x0000_t75" style="width:290.15pt;height:62.25pt" o:ole="">
            <v:imagedata r:id="rId96" o:title=""/>
          </v:shape>
          <o:OLEObject Type="Embed" ProgID="MSDraw" ShapeID="_x0000_i1068" DrawAspect="Content" ObjectID="_1342457315" r:id="rId97">
            <o:FieldCodes>\* mergeformat</o:FieldCodes>
          </o:OLEObject>
        </w:object>
      </w:r>
    </w:p>
    <w:p w14:paraId="16DEF46E" w14:textId="77777777" w:rsidR="00744718" w:rsidRDefault="00744718" w:rsidP="00744718">
      <w:pPr>
        <w:pStyle w:val="NormalIndent"/>
        <w:rPr>
          <w:rFonts w:ascii="Times New Roman" w:hAnsi="Times New Roman"/>
        </w:rPr>
      </w:pPr>
    </w:p>
    <w:tbl>
      <w:tblPr>
        <w:tblW w:w="0" w:type="auto"/>
        <w:tblInd w:w="108" w:type="dxa"/>
        <w:tblBorders>
          <w:top w:val="single" w:sz="12" w:space="0" w:color="auto"/>
          <w:left w:val="single" w:sz="12" w:space="0" w:color="auto"/>
          <w:bottom w:val="single" w:sz="12" w:space="0" w:color="auto"/>
          <w:right w:val="single" w:sz="12" w:space="0" w:color="auto"/>
          <w:insideH w:val="single" w:sz="12" w:space="0" w:color="auto"/>
          <w:insideV w:val="single" w:sz="6" w:space="0" w:color="auto"/>
        </w:tblBorders>
        <w:tblLayout w:type="fixed"/>
        <w:tblLook w:val="0000" w:firstRow="0" w:lastRow="0" w:firstColumn="0" w:lastColumn="0" w:noHBand="0" w:noVBand="0"/>
      </w:tblPr>
      <w:tblGrid>
        <w:gridCol w:w="2134"/>
        <w:gridCol w:w="2134"/>
        <w:gridCol w:w="890"/>
        <w:gridCol w:w="3392"/>
      </w:tblGrid>
      <w:tr w:rsidR="00744718" w14:paraId="494835AF" w14:textId="77777777" w:rsidTr="00744718">
        <w:trPr>
          <w:cantSplit/>
        </w:trPr>
        <w:tc>
          <w:tcPr>
            <w:tcW w:w="2134" w:type="dxa"/>
          </w:tcPr>
          <w:p w14:paraId="0253EA38" w14:textId="77777777" w:rsidR="00744718" w:rsidRDefault="00744718" w:rsidP="00744718">
            <w:pPr>
              <w:rPr>
                <w:b/>
              </w:rPr>
            </w:pPr>
            <w:bookmarkStart w:id="131" w:name="_Toc332687564"/>
            <w:r>
              <w:rPr>
                <w:b/>
              </w:rPr>
              <w:t>Bits</w:t>
            </w:r>
            <w:bookmarkEnd w:id="131"/>
          </w:p>
        </w:tc>
        <w:tc>
          <w:tcPr>
            <w:tcW w:w="2134" w:type="dxa"/>
          </w:tcPr>
          <w:p w14:paraId="684D1A0B" w14:textId="77777777" w:rsidR="00744718" w:rsidRDefault="00744718" w:rsidP="00744718">
            <w:pPr>
              <w:rPr>
                <w:b/>
              </w:rPr>
            </w:pPr>
            <w:bookmarkStart w:id="132" w:name="_Toc332687565"/>
            <w:r>
              <w:rPr>
                <w:b/>
              </w:rPr>
              <w:t>Name</w:t>
            </w:r>
            <w:bookmarkEnd w:id="132"/>
          </w:p>
        </w:tc>
        <w:tc>
          <w:tcPr>
            <w:tcW w:w="890" w:type="dxa"/>
          </w:tcPr>
          <w:p w14:paraId="70ECFE93" w14:textId="77777777" w:rsidR="00744718" w:rsidRDefault="00744718" w:rsidP="00744718">
            <w:pPr>
              <w:rPr>
                <w:b/>
              </w:rPr>
            </w:pPr>
            <w:bookmarkStart w:id="133" w:name="_Toc332687566"/>
            <w:r>
              <w:rPr>
                <w:b/>
              </w:rPr>
              <w:t>Value</w:t>
            </w:r>
            <w:bookmarkEnd w:id="133"/>
          </w:p>
        </w:tc>
        <w:tc>
          <w:tcPr>
            <w:tcW w:w="3392" w:type="dxa"/>
          </w:tcPr>
          <w:p w14:paraId="4EEF316E" w14:textId="77777777" w:rsidR="00744718" w:rsidRDefault="00744718" w:rsidP="00744718">
            <w:pPr>
              <w:rPr>
                <w:b/>
              </w:rPr>
            </w:pPr>
            <w:bookmarkStart w:id="134" w:name="_Toc332687567"/>
            <w:r>
              <w:rPr>
                <w:b/>
              </w:rPr>
              <w:t>Function</w:t>
            </w:r>
            <w:bookmarkEnd w:id="134"/>
          </w:p>
        </w:tc>
      </w:tr>
      <w:tr w:rsidR="00744718" w14:paraId="67142737" w14:textId="77777777" w:rsidTr="00744718">
        <w:trPr>
          <w:cantSplit/>
        </w:trPr>
        <w:tc>
          <w:tcPr>
            <w:tcW w:w="2134" w:type="dxa"/>
          </w:tcPr>
          <w:p w14:paraId="7240438D" w14:textId="77777777" w:rsidR="00744718" w:rsidRDefault="00744718" w:rsidP="00744718">
            <w:r>
              <w:t>INT_VCNT[7:0]</w:t>
            </w:r>
          </w:p>
        </w:tc>
        <w:tc>
          <w:tcPr>
            <w:tcW w:w="2134" w:type="dxa"/>
          </w:tcPr>
          <w:p w14:paraId="266C7548" w14:textId="77777777" w:rsidR="00744718" w:rsidRDefault="00744718" w:rsidP="00744718">
            <w:r>
              <w:t>VCNT</w:t>
            </w:r>
          </w:p>
        </w:tc>
        <w:tc>
          <w:tcPr>
            <w:tcW w:w="890" w:type="dxa"/>
          </w:tcPr>
          <w:p w14:paraId="29DC04C7" w14:textId="77777777" w:rsidR="00744718" w:rsidRDefault="00744718" w:rsidP="00744718">
            <w:r>
              <w:t>0x00</w:t>
            </w:r>
          </w:p>
          <w:p w14:paraId="78B013EA" w14:textId="77777777" w:rsidR="00744718" w:rsidRDefault="00744718" w:rsidP="00744718">
            <w:r>
              <w:t>0x01</w:t>
            </w:r>
          </w:p>
          <w:p w14:paraId="15F8FF1B" w14:textId="77777777" w:rsidR="00744718" w:rsidRDefault="00744718" w:rsidP="00744718">
            <w:r>
              <w:t>...</w:t>
            </w:r>
          </w:p>
          <w:p w14:paraId="0C5F7578" w14:textId="77777777" w:rsidR="00744718" w:rsidRDefault="00744718" w:rsidP="00744718">
            <w:r>
              <w:t>0xfe</w:t>
            </w:r>
          </w:p>
          <w:p w14:paraId="452A3B15" w14:textId="77777777" w:rsidR="00744718" w:rsidRDefault="00744718" w:rsidP="00744718">
            <w:r>
              <w:t>0xff</w:t>
            </w:r>
          </w:p>
        </w:tc>
        <w:tc>
          <w:tcPr>
            <w:tcW w:w="3392" w:type="dxa"/>
          </w:tcPr>
          <w:p w14:paraId="00298134" w14:textId="77777777" w:rsidR="00744718" w:rsidRDefault="00744718" w:rsidP="00744718">
            <w:r>
              <w:t>Interrupt on every vertical field.</w:t>
            </w:r>
          </w:p>
          <w:p w14:paraId="534E62EF" w14:textId="77777777" w:rsidR="00744718" w:rsidRDefault="00744718" w:rsidP="00744718">
            <w:r>
              <w:t>Interrupt on every other vertical field.</w:t>
            </w:r>
          </w:p>
          <w:p w14:paraId="013649C4" w14:textId="77777777" w:rsidR="00744718" w:rsidRDefault="00744718" w:rsidP="00744718">
            <w:r>
              <w:t>...</w:t>
            </w:r>
          </w:p>
          <w:p w14:paraId="1AB88506" w14:textId="77777777" w:rsidR="00744718" w:rsidRDefault="00744718" w:rsidP="00744718">
            <w:r>
              <w:t>Interrupt on every 255 vertical fields.</w:t>
            </w:r>
          </w:p>
          <w:p w14:paraId="33D40016" w14:textId="77777777" w:rsidR="00744718" w:rsidRDefault="00744718" w:rsidP="00744718">
            <w:r>
              <w:t>Interrupt on every 256 vertical fields.</w:t>
            </w:r>
          </w:p>
        </w:tc>
      </w:tr>
    </w:tbl>
    <w:p w14:paraId="0B315BA9" w14:textId="77777777" w:rsidR="00744718" w:rsidRDefault="00744718" w:rsidP="00744718"/>
    <w:p w14:paraId="7F962920" w14:textId="77777777" w:rsidR="00744718" w:rsidRDefault="00744718" w:rsidP="00744718">
      <w:pPr>
        <w:pStyle w:val="NormalIndent"/>
        <w:rPr>
          <w:rFonts w:ascii="Times New Roman" w:hAnsi="Times New Roman"/>
        </w:rPr>
      </w:pPr>
    </w:p>
    <w:p w14:paraId="3EB49C72" w14:textId="7019378A" w:rsidR="00744718" w:rsidRDefault="002E6C7C" w:rsidP="00744718">
      <w:pPr>
        <w:pStyle w:val="Heading3"/>
      </w:pPr>
      <w:r>
        <w:t>5.8.2</w:t>
      </w:r>
      <w:r>
        <w:tab/>
      </w:r>
      <w:r w:rsidR="00744718">
        <w:t>Horizontal Interrupt Count Register RBASE_G+(0x0024)</w:t>
      </w:r>
    </w:p>
    <w:p w14:paraId="31E2A9F1" w14:textId="77777777" w:rsidR="00744718" w:rsidRDefault="00744718" w:rsidP="00744718">
      <w:pPr>
        <w:pStyle w:val="NormalIndent"/>
        <w:ind w:left="0"/>
        <w:rPr>
          <w:rFonts w:ascii="Times New Roman" w:hAnsi="Times New Roman"/>
          <w:b/>
        </w:rPr>
      </w:pPr>
      <w:r>
        <w:rPr>
          <w:rFonts w:ascii="Times New Roman" w:hAnsi="Times New Roman"/>
          <w:b/>
        </w:rPr>
        <w:t xml:space="preserve">Name: </w:t>
      </w:r>
      <w:r>
        <w:rPr>
          <w:rFonts w:ascii="Times New Roman" w:hAnsi="Times New Roman"/>
          <w:b/>
        </w:rPr>
        <w:tab/>
        <w:t>INT_HCNT</w:t>
      </w:r>
    </w:p>
    <w:p w14:paraId="5F9E44F0" w14:textId="77777777" w:rsidR="00744718" w:rsidRDefault="00744718" w:rsidP="00744718">
      <w:pPr>
        <w:pStyle w:val="NormalIndent"/>
        <w:ind w:left="0"/>
        <w:rPr>
          <w:rFonts w:ascii="Times New Roman" w:hAnsi="Times New Roman"/>
          <w:b/>
        </w:rPr>
      </w:pPr>
      <w:r>
        <w:rPr>
          <w:rFonts w:ascii="Times New Roman" w:hAnsi="Times New Roman"/>
          <w:b/>
        </w:rPr>
        <w:t xml:space="preserve">Type: </w:t>
      </w:r>
      <w:r>
        <w:rPr>
          <w:rFonts w:ascii="Times New Roman" w:hAnsi="Times New Roman"/>
          <w:b/>
        </w:rPr>
        <w:tab/>
        <w:t>memory mapped read write.</w:t>
      </w:r>
    </w:p>
    <w:p w14:paraId="55C7827A" w14:textId="77777777" w:rsidR="00744718" w:rsidRDefault="00744718" w:rsidP="00744718">
      <w:pPr>
        <w:pStyle w:val="NormalIndent"/>
        <w:ind w:left="0"/>
        <w:rPr>
          <w:rFonts w:ascii="Times New Roman" w:hAnsi="Times New Roman"/>
        </w:rPr>
      </w:pPr>
      <w:r>
        <w:rPr>
          <w:rFonts w:ascii="Times New Roman" w:hAnsi="Times New Roman"/>
        </w:rPr>
        <w:t xml:space="preserve">This register defines a horizontal line  before which an interrupt is generated. </w:t>
      </w:r>
    </w:p>
    <w:p w14:paraId="61E5739C" w14:textId="77777777" w:rsidR="00744718" w:rsidRDefault="00744718" w:rsidP="00744718">
      <w:pPr>
        <w:pStyle w:val="NormalIndent"/>
        <w:ind w:left="0"/>
        <w:jc w:val="both"/>
        <w:rPr>
          <w:rFonts w:ascii="Times New Roman" w:hAnsi="Times New Roman"/>
        </w:rPr>
      </w:pPr>
      <w:r>
        <w:rPr>
          <w:rFonts w:ascii="Times New Roman" w:hAnsi="Times New Roman"/>
        </w:rPr>
        <w:t xml:space="preserve">A value 0x0ff in HCNT, for example, means that an interrupt will be generated at the beginning of the horizontal blank between line number 254 and 255. </w:t>
      </w:r>
    </w:p>
    <w:p w14:paraId="3A911A17" w14:textId="77777777" w:rsidR="00744718" w:rsidRDefault="00744718" w:rsidP="00744718">
      <w:pPr>
        <w:pStyle w:val="NormalIndent"/>
        <w:rPr>
          <w:rFonts w:ascii="Times New Roman" w:hAnsi="Times New Roman"/>
        </w:rPr>
      </w:pPr>
    </w:p>
    <w:p w14:paraId="6BA2A5D7" w14:textId="77777777" w:rsidR="00744718" w:rsidRDefault="00744718" w:rsidP="00744718">
      <w:pPr>
        <w:pStyle w:val="NormalIndent"/>
        <w:ind w:left="0"/>
        <w:rPr>
          <w:rFonts w:ascii="Times New Roman" w:hAnsi="Times New Roman"/>
        </w:rPr>
      </w:pPr>
      <w:r>
        <w:rPr>
          <w:rFonts w:ascii="Times New Roman" w:hAnsi="Times New Roman"/>
        </w:rPr>
        <w:object w:dxaOrig="5801" w:dyaOrig="1222" w14:anchorId="223721F5">
          <v:shape id="_x0000_i1069" type="#_x0000_t75" style="width:290.15pt;height:61.15pt" o:ole="">
            <v:imagedata r:id="rId98" o:title=""/>
          </v:shape>
          <o:OLEObject Type="Embed" ProgID="MSDraw" ShapeID="_x0000_i1069" DrawAspect="Content" ObjectID="_1342457316" r:id="rId99">
            <o:FieldCodes>\* mergeformat</o:FieldCodes>
          </o:OLEObject>
        </w:object>
      </w:r>
    </w:p>
    <w:p w14:paraId="59C11FDE" w14:textId="20396DF9" w:rsidR="00744718" w:rsidRDefault="00744718" w:rsidP="00744718">
      <w:pPr>
        <w:pStyle w:val="Heading3"/>
      </w:pPr>
      <w:r>
        <w:rPr>
          <w:b/>
        </w:rPr>
        <w:br w:type="page"/>
      </w:r>
      <w:r w:rsidR="002E6C7C">
        <w:rPr>
          <w:b/>
        </w:rPr>
        <w:t>5.8.3</w:t>
      </w:r>
      <w:r w:rsidR="002E6C7C">
        <w:rPr>
          <w:b/>
        </w:rPr>
        <w:tab/>
      </w:r>
      <w:r>
        <w:t>CRT Display Start Address  (RBASE_G + 0x0028)</w:t>
      </w:r>
    </w:p>
    <w:p w14:paraId="60F05DBD"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Name: </w:t>
      </w:r>
      <w:r>
        <w:rPr>
          <w:rFonts w:ascii="Times New Roman" w:hAnsi="Times New Roman"/>
          <w:b/>
        </w:rPr>
        <w:tab/>
        <w:t>DB_ADR</w:t>
      </w:r>
    </w:p>
    <w:p w14:paraId="0049108D"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Type: </w:t>
      </w:r>
      <w:r>
        <w:rPr>
          <w:rFonts w:ascii="Times New Roman" w:hAnsi="Times New Roman"/>
          <w:b/>
        </w:rPr>
        <w:tab/>
        <w:t>Memory mapped read write</w:t>
      </w:r>
    </w:p>
    <w:p w14:paraId="0E0CB27D" w14:textId="7173CAEE" w:rsidR="00744718" w:rsidRDefault="00744718" w:rsidP="00744718">
      <w:pPr>
        <w:pStyle w:val="NormalIndent"/>
        <w:tabs>
          <w:tab w:val="left" w:pos="720"/>
        </w:tabs>
        <w:ind w:left="0"/>
        <w:jc w:val="both"/>
        <w:rPr>
          <w:rFonts w:ascii="Times New Roman" w:hAnsi="Times New Roman"/>
        </w:rPr>
      </w:pPr>
      <w:r>
        <w:rPr>
          <w:rFonts w:ascii="Times New Roman" w:hAnsi="Times New Roman"/>
        </w:rPr>
        <w:t>Display Start Address specifies  the linear address of the first pixel to be displayed after vertical refresh (the upper left corner of screen). The start address is 16/128/256-byte</w:t>
      </w:r>
      <w:r w:rsidR="002E6C7C">
        <w:rPr>
          <w:rFonts w:ascii="Times New Roman" w:hAnsi="Times New Roman"/>
        </w:rPr>
        <w:t xml:space="preserve"> depending on the memory width chosen</w:t>
      </w:r>
      <w:r>
        <w:rPr>
          <w:rFonts w:ascii="Times New Roman" w:hAnsi="Times New Roman"/>
        </w:rPr>
        <w:t xml:space="preserve">. </w:t>
      </w:r>
    </w:p>
    <w:p w14:paraId="182820E8" w14:textId="77777777" w:rsidR="00744718" w:rsidRDefault="00744718" w:rsidP="00744718">
      <w:pPr>
        <w:pStyle w:val="NormalIndent"/>
        <w:tabs>
          <w:tab w:val="left" w:pos="720"/>
        </w:tabs>
        <w:ind w:left="0"/>
        <w:jc w:val="both"/>
        <w:rPr>
          <w:rFonts w:ascii="Times New Roman" w:hAnsi="Times New Roman"/>
        </w:rPr>
      </w:pPr>
    </w:p>
    <w:p w14:paraId="56832EAA" w14:textId="77777777" w:rsidR="00744718" w:rsidRDefault="00744718" w:rsidP="00744718">
      <w:r>
        <w:object w:dxaOrig="5800" w:dyaOrig="1483" w14:anchorId="381E84DA">
          <v:shape id="_x0000_i1070" type="#_x0000_t75" style="width:286.4pt;height:73.1pt" o:ole="">
            <v:imagedata r:id="rId100" o:title=""/>
          </v:shape>
          <o:OLEObject Type="Embed" ProgID="MSDraw" ShapeID="_x0000_i1070" DrawAspect="Content" ObjectID="_1342457317" r:id="rId101">
            <o:FieldCodes>\* mergeformat</o:FieldCodes>
          </o:OLEObject>
        </w:object>
      </w:r>
    </w:p>
    <w:p w14:paraId="01A21F9C" w14:textId="77777777" w:rsidR="00744718" w:rsidRDefault="00744718" w:rsidP="00744718"/>
    <w:p w14:paraId="43A36649" w14:textId="77777777" w:rsidR="00744718" w:rsidRDefault="00744718" w:rsidP="00744718">
      <w:pPr>
        <w:pStyle w:val="NormalIndent"/>
        <w:rPr>
          <w:rFonts w:ascii="Times New Roman" w:hAnsi="Times New Roman"/>
        </w:rPr>
      </w:pPr>
    </w:p>
    <w:tbl>
      <w:tblPr>
        <w:tblW w:w="0" w:type="auto"/>
        <w:tblInd w:w="108" w:type="dxa"/>
        <w:tblBorders>
          <w:top w:val="single" w:sz="12" w:space="0" w:color="auto"/>
          <w:left w:val="single" w:sz="12" w:space="0" w:color="auto"/>
          <w:bottom w:val="single" w:sz="12" w:space="0" w:color="auto"/>
          <w:right w:val="single" w:sz="12" w:space="0" w:color="auto"/>
          <w:insideH w:val="single" w:sz="12" w:space="0" w:color="auto"/>
          <w:insideV w:val="single" w:sz="6" w:space="0" w:color="auto"/>
        </w:tblBorders>
        <w:tblLayout w:type="fixed"/>
        <w:tblLook w:val="0000" w:firstRow="0" w:lastRow="0" w:firstColumn="0" w:lastColumn="0" w:noHBand="0" w:noVBand="0"/>
      </w:tblPr>
      <w:tblGrid>
        <w:gridCol w:w="2134"/>
        <w:gridCol w:w="2134"/>
        <w:gridCol w:w="890"/>
        <w:gridCol w:w="3770"/>
      </w:tblGrid>
      <w:tr w:rsidR="00744718" w14:paraId="6AB44575" w14:textId="77777777" w:rsidTr="00744718">
        <w:trPr>
          <w:cantSplit/>
        </w:trPr>
        <w:tc>
          <w:tcPr>
            <w:tcW w:w="2134" w:type="dxa"/>
          </w:tcPr>
          <w:p w14:paraId="6E97C45A" w14:textId="77777777" w:rsidR="00744718" w:rsidRDefault="00744718" w:rsidP="00744718">
            <w:pPr>
              <w:rPr>
                <w:b/>
              </w:rPr>
            </w:pPr>
            <w:r>
              <w:rPr>
                <w:b/>
              </w:rPr>
              <w:t>Bits</w:t>
            </w:r>
          </w:p>
        </w:tc>
        <w:tc>
          <w:tcPr>
            <w:tcW w:w="2134" w:type="dxa"/>
          </w:tcPr>
          <w:p w14:paraId="4F54A116" w14:textId="77777777" w:rsidR="00744718" w:rsidRDefault="00744718" w:rsidP="00744718">
            <w:pPr>
              <w:rPr>
                <w:b/>
              </w:rPr>
            </w:pPr>
            <w:r>
              <w:rPr>
                <w:b/>
              </w:rPr>
              <w:t>Name</w:t>
            </w:r>
          </w:p>
        </w:tc>
        <w:tc>
          <w:tcPr>
            <w:tcW w:w="890" w:type="dxa"/>
          </w:tcPr>
          <w:p w14:paraId="7CB4B483" w14:textId="77777777" w:rsidR="00744718" w:rsidRDefault="00744718" w:rsidP="00744718">
            <w:pPr>
              <w:rPr>
                <w:b/>
              </w:rPr>
            </w:pPr>
            <w:r>
              <w:rPr>
                <w:b/>
              </w:rPr>
              <w:t>Value</w:t>
            </w:r>
          </w:p>
        </w:tc>
        <w:tc>
          <w:tcPr>
            <w:tcW w:w="3770" w:type="dxa"/>
          </w:tcPr>
          <w:p w14:paraId="3B7DF888" w14:textId="77777777" w:rsidR="00744718" w:rsidRDefault="00744718" w:rsidP="00744718">
            <w:pPr>
              <w:rPr>
                <w:b/>
              </w:rPr>
            </w:pPr>
            <w:r>
              <w:rPr>
                <w:b/>
              </w:rPr>
              <w:t>Function</w:t>
            </w:r>
          </w:p>
        </w:tc>
      </w:tr>
      <w:tr w:rsidR="00744718" w14:paraId="2DBC6AAE" w14:textId="77777777" w:rsidTr="00744718">
        <w:trPr>
          <w:cantSplit/>
        </w:trPr>
        <w:tc>
          <w:tcPr>
            <w:tcW w:w="2134" w:type="dxa"/>
          </w:tcPr>
          <w:p w14:paraId="20D9815B" w14:textId="77777777" w:rsidR="00744718" w:rsidRDefault="00744718" w:rsidP="00744718">
            <w:r>
              <w:t>DB_ADR[24:0]</w:t>
            </w:r>
          </w:p>
        </w:tc>
        <w:tc>
          <w:tcPr>
            <w:tcW w:w="2134" w:type="dxa"/>
          </w:tcPr>
          <w:p w14:paraId="53445075" w14:textId="77777777" w:rsidR="00744718" w:rsidRDefault="00744718" w:rsidP="00744718">
            <w:r>
              <w:t xml:space="preserve"> Start Address</w:t>
            </w:r>
          </w:p>
        </w:tc>
        <w:tc>
          <w:tcPr>
            <w:tcW w:w="890" w:type="dxa"/>
          </w:tcPr>
          <w:p w14:paraId="7ECF6E85" w14:textId="77777777" w:rsidR="00744718" w:rsidRDefault="00744718" w:rsidP="00744718"/>
        </w:tc>
        <w:tc>
          <w:tcPr>
            <w:tcW w:w="3770" w:type="dxa"/>
          </w:tcPr>
          <w:p w14:paraId="76CFD23C" w14:textId="77777777" w:rsidR="00744718" w:rsidRDefault="00744718" w:rsidP="00744718">
            <w:r>
              <w:t>Display start address.</w:t>
            </w:r>
          </w:p>
          <w:p w14:paraId="1DC1339F" w14:textId="77777777" w:rsidR="00744718" w:rsidRDefault="00744718" w:rsidP="00744718"/>
          <w:p w14:paraId="76D39307" w14:textId="77EE2C07" w:rsidR="00744718" w:rsidRDefault="00744718" w:rsidP="002E6C7C">
            <w:r>
              <w:t>Display start address can be changed at any time, however, changes have no effect until following vertical blank interval. At the  time a value in DB_ADDR[24:0] gets actually accepted, bit AS gets cleared to zero.</w:t>
            </w:r>
          </w:p>
        </w:tc>
      </w:tr>
      <w:tr w:rsidR="00744718" w14:paraId="3461418F" w14:textId="77777777" w:rsidTr="00744718">
        <w:trPr>
          <w:cantSplit/>
        </w:trPr>
        <w:tc>
          <w:tcPr>
            <w:tcW w:w="2134" w:type="dxa"/>
          </w:tcPr>
          <w:p w14:paraId="305567DC" w14:textId="77777777" w:rsidR="00744718" w:rsidRDefault="00744718" w:rsidP="00744718">
            <w:r>
              <w:t>DB_ADR[29]</w:t>
            </w:r>
          </w:p>
        </w:tc>
        <w:tc>
          <w:tcPr>
            <w:tcW w:w="2134" w:type="dxa"/>
          </w:tcPr>
          <w:p w14:paraId="577E23CF" w14:textId="77777777" w:rsidR="00744718" w:rsidRDefault="00744718" w:rsidP="00744718">
            <w:r>
              <w:t>VS</w:t>
            </w:r>
          </w:p>
        </w:tc>
        <w:tc>
          <w:tcPr>
            <w:tcW w:w="890" w:type="dxa"/>
          </w:tcPr>
          <w:p w14:paraId="1D30A194" w14:textId="77777777" w:rsidR="00744718" w:rsidRDefault="00744718" w:rsidP="00744718"/>
          <w:p w14:paraId="6DB37B63" w14:textId="77777777" w:rsidR="00744718" w:rsidRDefault="00744718" w:rsidP="00744718">
            <w:pPr>
              <w:jc w:val="center"/>
            </w:pPr>
            <w:r>
              <w:t>0</w:t>
            </w:r>
            <w:r>
              <w:br/>
              <w:t>1</w:t>
            </w:r>
          </w:p>
        </w:tc>
        <w:tc>
          <w:tcPr>
            <w:tcW w:w="3770" w:type="dxa"/>
          </w:tcPr>
          <w:p w14:paraId="19916FE4" w14:textId="77777777" w:rsidR="00744718" w:rsidRDefault="00744718" w:rsidP="00744718">
            <w:r>
              <w:t>Vertical Blank Status (read only)</w:t>
            </w:r>
          </w:p>
          <w:p w14:paraId="7B7E3918" w14:textId="77777777" w:rsidR="00744718" w:rsidRDefault="00744718" w:rsidP="00744718">
            <w:r>
              <w:t>Vertical Blank is 0 (screen blanked)</w:t>
            </w:r>
            <w:r>
              <w:br/>
              <w:t>Vertical Blank is 1 (screen active)</w:t>
            </w:r>
          </w:p>
        </w:tc>
      </w:tr>
      <w:tr w:rsidR="00744718" w14:paraId="61659E98" w14:textId="77777777" w:rsidTr="00744718">
        <w:trPr>
          <w:cantSplit/>
        </w:trPr>
        <w:tc>
          <w:tcPr>
            <w:tcW w:w="2134" w:type="dxa"/>
          </w:tcPr>
          <w:p w14:paraId="121CDDE6" w14:textId="77777777" w:rsidR="00744718" w:rsidRDefault="00744718" w:rsidP="00744718">
            <w:r>
              <w:t>DB_ADR[31]</w:t>
            </w:r>
          </w:p>
        </w:tc>
        <w:tc>
          <w:tcPr>
            <w:tcW w:w="2134" w:type="dxa"/>
          </w:tcPr>
          <w:p w14:paraId="787976F3" w14:textId="77777777" w:rsidR="00744718" w:rsidRDefault="00744718" w:rsidP="00744718">
            <w:r>
              <w:t>AS</w:t>
            </w:r>
          </w:p>
        </w:tc>
        <w:tc>
          <w:tcPr>
            <w:tcW w:w="890" w:type="dxa"/>
          </w:tcPr>
          <w:p w14:paraId="66D54388" w14:textId="77777777" w:rsidR="00744718" w:rsidRDefault="00744718" w:rsidP="00744718">
            <w:pPr>
              <w:jc w:val="center"/>
            </w:pPr>
          </w:p>
          <w:p w14:paraId="1E8CB0F8" w14:textId="77777777" w:rsidR="00744718" w:rsidRDefault="00744718" w:rsidP="00744718">
            <w:pPr>
              <w:jc w:val="center"/>
            </w:pPr>
          </w:p>
          <w:p w14:paraId="166DD78A" w14:textId="77777777" w:rsidR="00744718" w:rsidRDefault="00744718" w:rsidP="00744718">
            <w:pPr>
              <w:jc w:val="center"/>
            </w:pPr>
          </w:p>
          <w:p w14:paraId="0EF27A84" w14:textId="77777777" w:rsidR="00744718" w:rsidRDefault="00744718" w:rsidP="00744718">
            <w:pPr>
              <w:jc w:val="center"/>
            </w:pPr>
          </w:p>
          <w:p w14:paraId="0752C1F8" w14:textId="77777777" w:rsidR="00744718" w:rsidRDefault="00744718" w:rsidP="00744718">
            <w:pPr>
              <w:jc w:val="center"/>
            </w:pPr>
          </w:p>
          <w:p w14:paraId="0CE7FA6C" w14:textId="77777777" w:rsidR="00744718" w:rsidRDefault="00744718" w:rsidP="00744718">
            <w:pPr>
              <w:jc w:val="center"/>
            </w:pPr>
          </w:p>
          <w:p w14:paraId="3A7EC4F8" w14:textId="77777777" w:rsidR="00744718" w:rsidRDefault="00744718" w:rsidP="00744718">
            <w:pPr>
              <w:jc w:val="center"/>
            </w:pPr>
            <w:r>
              <w:t>0</w:t>
            </w:r>
            <w:r>
              <w:br/>
            </w:r>
            <w:r>
              <w:br/>
              <w:t>1</w:t>
            </w:r>
          </w:p>
        </w:tc>
        <w:tc>
          <w:tcPr>
            <w:tcW w:w="3770" w:type="dxa"/>
          </w:tcPr>
          <w:p w14:paraId="2C573FBA" w14:textId="77777777" w:rsidR="00744718" w:rsidRDefault="00744718" w:rsidP="00744718">
            <w:r>
              <w:t>Display Address Status (read only)</w:t>
            </w:r>
          </w:p>
          <w:p w14:paraId="2A34900C" w14:textId="77777777" w:rsidR="00744718" w:rsidRDefault="00744718" w:rsidP="00744718">
            <w:r>
              <w:t>Any write into DB_ADDR[24:0]</w:t>
            </w:r>
          </w:p>
          <w:p w14:paraId="3D86EF28" w14:textId="77777777" w:rsidR="00744718" w:rsidRDefault="00744718" w:rsidP="00744718">
            <w:r>
              <w:t>sets this bit to one. At the time of accepting a new value in DB_ADDR[24:0], the AS bit gets cleared.</w:t>
            </w:r>
          </w:p>
          <w:p w14:paraId="7C91A05A" w14:textId="77777777" w:rsidR="00744718" w:rsidRDefault="00744718" w:rsidP="00744718"/>
          <w:p w14:paraId="79C1A031" w14:textId="77777777" w:rsidR="00744718" w:rsidRDefault="00744718" w:rsidP="00744718">
            <w:r>
              <w:t>A write into  DB_ADDR[24:0] has been synchronized.</w:t>
            </w:r>
          </w:p>
          <w:p w14:paraId="142B6F9D" w14:textId="77777777" w:rsidR="00744718" w:rsidRDefault="00744718" w:rsidP="00744718">
            <w:r>
              <w:t>A write into DB_ADDR[24:0]  hasn’t been synchronized yet</w:t>
            </w:r>
          </w:p>
        </w:tc>
      </w:tr>
    </w:tbl>
    <w:p w14:paraId="12820EC7" w14:textId="77777777" w:rsidR="00744718" w:rsidRDefault="00744718" w:rsidP="00744718"/>
    <w:p w14:paraId="227DAECD" w14:textId="77777777" w:rsidR="00744718" w:rsidRDefault="00744718" w:rsidP="00744718"/>
    <w:p w14:paraId="4AA7C564" w14:textId="77777777" w:rsidR="00744718" w:rsidRDefault="00744718" w:rsidP="00744718">
      <w:r>
        <w:br w:type="page"/>
      </w:r>
    </w:p>
    <w:p w14:paraId="214C5BC8" w14:textId="2E64F631" w:rsidR="00744718" w:rsidRDefault="00744718" w:rsidP="00744718">
      <w:r>
        <w:br/>
        <w:t xml:space="preserve">To avoid a “display tearing effect” when switching the display start address, a new address is actually passed to CRT </w:t>
      </w:r>
      <w:r w:rsidR="002E6C7C">
        <w:t xml:space="preserve">controller only once per frame during the </w:t>
      </w:r>
      <w:r>
        <w:t xml:space="preserve">vertical blank period. </w:t>
      </w:r>
    </w:p>
    <w:p w14:paraId="0969C1F4" w14:textId="77777777" w:rsidR="00744718" w:rsidRDefault="00744718" w:rsidP="00744718"/>
    <w:p w14:paraId="39426D41" w14:textId="77777777" w:rsidR="00744718" w:rsidRDefault="00744718" w:rsidP="00744718">
      <w:r>
        <w:t xml:space="preserve">DB_ADDR[24:0] can be written to at any time, however, to avoid skipping frames,  the address should be updated only if AS bit reads zero.  For proper operation, the most significant byte of the address (bit[24]),  has to be always updated along with the other address bits. </w:t>
      </w:r>
    </w:p>
    <w:p w14:paraId="4466389F" w14:textId="77777777" w:rsidR="00744718" w:rsidRDefault="00744718" w:rsidP="00744718"/>
    <w:p w14:paraId="2096F5B8" w14:textId="77777777" w:rsidR="00744718" w:rsidRDefault="00744718" w:rsidP="00744718"/>
    <w:p w14:paraId="5A5D5208" w14:textId="6E09A1C3" w:rsidR="00744718" w:rsidRDefault="002E6C7C" w:rsidP="00744718">
      <w:pPr>
        <w:pStyle w:val="Heading3"/>
      </w:pPr>
      <w:r>
        <w:t>5.8.4</w:t>
      </w:r>
      <w:r>
        <w:tab/>
      </w:r>
      <w:r w:rsidR="00744718">
        <w:t>Display Buffer Pitch (RBASE_G + 0x002C)</w:t>
      </w:r>
    </w:p>
    <w:p w14:paraId="4920F3F8" w14:textId="77777777" w:rsidR="00744718" w:rsidRDefault="00744718" w:rsidP="00744718">
      <w:pPr>
        <w:pStyle w:val="NormalIndent"/>
        <w:ind w:left="0"/>
        <w:rPr>
          <w:rFonts w:ascii="Times New Roman" w:hAnsi="Times New Roman"/>
          <w:b/>
        </w:rPr>
      </w:pPr>
      <w:r>
        <w:rPr>
          <w:rFonts w:ascii="Times New Roman" w:hAnsi="Times New Roman"/>
          <w:b/>
        </w:rPr>
        <w:t>Name:</w:t>
      </w:r>
      <w:r>
        <w:rPr>
          <w:rFonts w:ascii="Times New Roman" w:hAnsi="Times New Roman"/>
          <w:b/>
        </w:rPr>
        <w:tab/>
        <w:t>DB_PTCH</w:t>
      </w:r>
    </w:p>
    <w:p w14:paraId="103C3CA0" w14:textId="77777777" w:rsidR="00744718" w:rsidRDefault="00744718" w:rsidP="00744718">
      <w:pPr>
        <w:pStyle w:val="NormalIndent"/>
        <w:ind w:left="0"/>
        <w:rPr>
          <w:rFonts w:ascii="Times New Roman" w:hAnsi="Times New Roman"/>
          <w:b/>
        </w:rPr>
      </w:pPr>
      <w:r>
        <w:rPr>
          <w:rFonts w:ascii="Times New Roman" w:hAnsi="Times New Roman"/>
          <w:b/>
        </w:rPr>
        <w:t xml:space="preserve">Type: </w:t>
      </w:r>
      <w:r>
        <w:rPr>
          <w:rFonts w:ascii="Times New Roman" w:hAnsi="Times New Roman"/>
          <w:b/>
        </w:rPr>
        <w:tab/>
        <w:t>Memory mapped read write</w:t>
      </w:r>
    </w:p>
    <w:p w14:paraId="71EE7D32" w14:textId="028FA1D1" w:rsidR="00744718" w:rsidRDefault="00744718" w:rsidP="00744718">
      <w:pPr>
        <w:pStyle w:val="NormalIndent"/>
        <w:ind w:left="0"/>
        <w:jc w:val="both"/>
        <w:rPr>
          <w:rFonts w:ascii="Times New Roman" w:hAnsi="Times New Roman"/>
        </w:rPr>
      </w:pPr>
      <w:r>
        <w:rPr>
          <w:rFonts w:ascii="Times New Roman" w:hAnsi="Times New Roman"/>
        </w:rPr>
        <w:t xml:space="preserve">This register defines the display pitch  of the Display buffer. It is the address offset between two vertically adjacent pixels. The display pitch is 16 byte aligned. </w:t>
      </w:r>
    </w:p>
    <w:p w14:paraId="6545D468" w14:textId="77777777" w:rsidR="00744718" w:rsidRDefault="00744718" w:rsidP="00744718">
      <w:pPr>
        <w:pStyle w:val="NormalIndent"/>
        <w:ind w:left="0"/>
        <w:rPr>
          <w:rFonts w:ascii="Times New Roman" w:hAnsi="Times New Roman"/>
        </w:rPr>
      </w:pPr>
    </w:p>
    <w:p w14:paraId="42F293B1" w14:textId="7B45CD62" w:rsidR="00744718" w:rsidRDefault="00744718" w:rsidP="00744718">
      <w:r>
        <w:object w:dxaOrig="5798" w:dyaOrig="1460" w14:anchorId="05DB78AA">
          <v:shape id="_x0000_i1071" type="#_x0000_t75" style="width:286.4pt;height:1in" o:ole="">
            <v:imagedata r:id="rId102" o:title=""/>
          </v:shape>
          <o:OLEObject Type="Embed" ProgID="MSDraw" ShapeID="_x0000_i1071" DrawAspect="Content" ObjectID="_1342457318" r:id="rId103">
            <o:FieldCodes>\* mergeformat</o:FieldCodes>
          </o:OLEObject>
        </w:object>
      </w:r>
    </w:p>
    <w:p w14:paraId="6F18B514" w14:textId="77777777" w:rsidR="00744718" w:rsidRDefault="00744718" w:rsidP="00744718"/>
    <w:p w14:paraId="21E7C0EB" w14:textId="77777777" w:rsidR="00744718" w:rsidRDefault="00744718" w:rsidP="00744718"/>
    <w:p w14:paraId="52E0CC90" w14:textId="2D04CBE8" w:rsidR="00744718" w:rsidRDefault="002E6C7C" w:rsidP="00744718">
      <w:pPr>
        <w:pStyle w:val="Heading3"/>
        <w:tabs>
          <w:tab w:val="left" w:pos="360"/>
        </w:tabs>
      </w:pPr>
      <w:r>
        <w:t>5.8.5</w:t>
      </w:r>
      <w:r>
        <w:tab/>
      </w:r>
      <w:r w:rsidR="00744718">
        <w:t>CRT Horizontal Active Line   (RBASE_G + 0x0030)</w:t>
      </w:r>
    </w:p>
    <w:p w14:paraId="15149E4F" w14:textId="77777777" w:rsidR="00744718" w:rsidRDefault="00744718" w:rsidP="00744718">
      <w:pPr>
        <w:pStyle w:val="NormalIndent"/>
        <w:ind w:left="0"/>
        <w:rPr>
          <w:rFonts w:ascii="Times New Roman" w:hAnsi="Times New Roman"/>
          <w:b/>
        </w:rPr>
      </w:pPr>
      <w:r>
        <w:rPr>
          <w:rFonts w:ascii="Times New Roman" w:hAnsi="Times New Roman"/>
          <w:b/>
        </w:rPr>
        <w:t xml:space="preserve">Name: </w:t>
      </w:r>
      <w:r>
        <w:rPr>
          <w:rFonts w:ascii="Times New Roman" w:hAnsi="Times New Roman"/>
          <w:b/>
        </w:rPr>
        <w:tab/>
        <w:t>CRT_HAC</w:t>
      </w:r>
    </w:p>
    <w:p w14:paraId="530A090D" w14:textId="77777777" w:rsidR="00744718" w:rsidRDefault="00744718" w:rsidP="00744718">
      <w:pPr>
        <w:pStyle w:val="NormalIndent"/>
        <w:ind w:left="0"/>
        <w:rPr>
          <w:rFonts w:ascii="Times New Roman" w:hAnsi="Times New Roman"/>
          <w:b/>
        </w:rPr>
      </w:pPr>
      <w:r>
        <w:rPr>
          <w:rFonts w:ascii="Times New Roman" w:hAnsi="Times New Roman"/>
          <w:b/>
        </w:rPr>
        <w:t xml:space="preserve">Type: </w:t>
      </w:r>
      <w:r>
        <w:rPr>
          <w:rFonts w:ascii="Times New Roman" w:hAnsi="Times New Roman"/>
          <w:b/>
        </w:rPr>
        <w:tab/>
        <w:t>Memory mapped read write</w:t>
      </w:r>
    </w:p>
    <w:p w14:paraId="430A1515" w14:textId="77777777" w:rsidR="00744718" w:rsidRDefault="00744718" w:rsidP="00744718">
      <w:pPr>
        <w:pStyle w:val="NormalIndent"/>
        <w:ind w:left="0"/>
        <w:jc w:val="both"/>
        <w:rPr>
          <w:rFonts w:ascii="Times New Roman" w:hAnsi="Times New Roman"/>
        </w:rPr>
      </w:pPr>
      <w:r>
        <w:rPr>
          <w:rFonts w:ascii="Times New Roman" w:hAnsi="Times New Roman"/>
        </w:rPr>
        <w:t xml:space="preserve">The horizontal active line register  specifies  the horizontal resolution in terms of CRT clock periods. The value in this register equals the number of CRT clocks (VCLK) during the active part of one line. </w:t>
      </w:r>
    </w:p>
    <w:p w14:paraId="74D7ACE7" w14:textId="77777777" w:rsidR="00744718" w:rsidRDefault="00744718" w:rsidP="00744718">
      <w:pPr>
        <w:pStyle w:val="NormalIndent"/>
        <w:ind w:left="0"/>
        <w:rPr>
          <w:rFonts w:ascii="Times New Roman" w:hAnsi="Times New Roman"/>
        </w:rPr>
      </w:pPr>
    </w:p>
    <w:p w14:paraId="111117CD" w14:textId="2CEAC225" w:rsidR="00744718" w:rsidRDefault="00744718" w:rsidP="00744718">
      <w:r>
        <w:object w:dxaOrig="5798" w:dyaOrig="1460" w14:anchorId="4FB0C096">
          <v:shape id="_x0000_i1072" type="#_x0000_t75" style="width:286.4pt;height:1in" o:ole="">
            <v:imagedata r:id="rId104" o:title=""/>
          </v:shape>
          <o:OLEObject Type="Embed" ProgID="MSDraw" ShapeID="_x0000_i1072" DrawAspect="Content" ObjectID="_1342457319" r:id="rId105">
            <o:FieldCodes>\* mergeformat</o:FieldCodes>
          </o:OLEObject>
        </w:object>
      </w:r>
    </w:p>
    <w:p w14:paraId="57CACCF1" w14:textId="77777777" w:rsidR="00744718" w:rsidRDefault="00744718" w:rsidP="00744718"/>
    <w:p w14:paraId="1A251F9B" w14:textId="61E1FD8C" w:rsidR="00744718" w:rsidRDefault="00744718" w:rsidP="00744718">
      <w:pPr>
        <w:pStyle w:val="Heading3"/>
        <w:tabs>
          <w:tab w:val="left" w:pos="360"/>
        </w:tabs>
      </w:pPr>
      <w:r>
        <w:br w:type="page"/>
      </w:r>
      <w:r w:rsidR="002E6C7C">
        <w:t>5.8.6</w:t>
      </w:r>
      <w:r w:rsidR="002E6C7C">
        <w:tab/>
      </w:r>
      <w:r>
        <w:t>CRT Horizontal Blank Width (RBASE_G + 0x0034)</w:t>
      </w:r>
    </w:p>
    <w:p w14:paraId="1D3A3FEC" w14:textId="77777777" w:rsidR="00744718" w:rsidRDefault="00744718" w:rsidP="00744718">
      <w:pPr>
        <w:pStyle w:val="NormalIndent"/>
        <w:ind w:left="0"/>
        <w:rPr>
          <w:rFonts w:ascii="Times New Roman" w:hAnsi="Times New Roman"/>
          <w:b/>
        </w:rPr>
      </w:pPr>
      <w:r>
        <w:rPr>
          <w:rFonts w:ascii="Times New Roman" w:hAnsi="Times New Roman"/>
          <w:b/>
        </w:rPr>
        <w:t xml:space="preserve">Name: </w:t>
      </w:r>
      <w:r>
        <w:rPr>
          <w:rFonts w:ascii="Times New Roman" w:hAnsi="Times New Roman"/>
          <w:b/>
        </w:rPr>
        <w:tab/>
        <w:t>CRT_HBL</w:t>
      </w:r>
    </w:p>
    <w:p w14:paraId="5EB30691" w14:textId="77777777" w:rsidR="00744718" w:rsidRDefault="00744718" w:rsidP="00744718">
      <w:pPr>
        <w:pStyle w:val="NormalIndent"/>
        <w:ind w:left="0"/>
        <w:rPr>
          <w:rFonts w:ascii="Times New Roman" w:hAnsi="Times New Roman"/>
          <w:b/>
        </w:rPr>
      </w:pPr>
      <w:r>
        <w:rPr>
          <w:rFonts w:ascii="Times New Roman" w:hAnsi="Times New Roman"/>
          <w:b/>
        </w:rPr>
        <w:t xml:space="preserve">Type: </w:t>
      </w:r>
      <w:r>
        <w:rPr>
          <w:rFonts w:ascii="Times New Roman" w:hAnsi="Times New Roman"/>
          <w:b/>
        </w:rPr>
        <w:tab/>
        <w:t>Memory mapped read write</w:t>
      </w:r>
    </w:p>
    <w:p w14:paraId="150FCD9B" w14:textId="77777777" w:rsidR="00744718" w:rsidRDefault="00744718" w:rsidP="00744718">
      <w:pPr>
        <w:pStyle w:val="NormalIndent"/>
        <w:ind w:left="0"/>
        <w:rPr>
          <w:rFonts w:ascii="Times New Roman" w:hAnsi="Times New Roman"/>
        </w:rPr>
      </w:pPr>
      <w:r>
        <w:rPr>
          <w:rFonts w:ascii="Times New Roman" w:hAnsi="Times New Roman"/>
        </w:rPr>
        <w:t xml:space="preserve">This register specifies width of horizontal blank in number of CRT clocks (VCLK). </w:t>
      </w:r>
    </w:p>
    <w:p w14:paraId="1A4F807D" w14:textId="26E481EF" w:rsidR="00744718" w:rsidRDefault="00744718" w:rsidP="00744718">
      <w:pPr>
        <w:pStyle w:val="NormalIndent"/>
        <w:ind w:left="0"/>
        <w:rPr>
          <w:rFonts w:ascii="Times New Roman" w:hAnsi="Times New Roman"/>
        </w:rPr>
      </w:pPr>
      <w:r>
        <w:rPr>
          <w:rFonts w:ascii="Times New Roman" w:hAnsi="Times New Roman"/>
        </w:rPr>
        <w:object w:dxaOrig="5798" w:dyaOrig="1460" w14:anchorId="4AD9287D">
          <v:shape id="_x0000_i1073" type="#_x0000_t75" style="width:286.4pt;height:1in" o:ole="">
            <v:imagedata r:id="rId106" o:title=""/>
          </v:shape>
          <o:OLEObject Type="Embed" ProgID="MSDraw" ShapeID="_x0000_i1073" DrawAspect="Content" ObjectID="_1342457320" r:id="rId107">
            <o:FieldCodes>\* mergeformat</o:FieldCodes>
          </o:OLEObject>
        </w:object>
      </w:r>
    </w:p>
    <w:p w14:paraId="7700F254" w14:textId="77777777" w:rsidR="00744718" w:rsidRDefault="00744718" w:rsidP="00744718">
      <w:r>
        <w:tab/>
      </w:r>
    </w:p>
    <w:p w14:paraId="7A5D862F" w14:textId="77777777" w:rsidR="00744718" w:rsidRDefault="00744718" w:rsidP="00744718"/>
    <w:p w14:paraId="70F1BB12" w14:textId="748386C5" w:rsidR="00744718" w:rsidRDefault="002E6C7C" w:rsidP="00744718">
      <w:pPr>
        <w:pStyle w:val="Heading3"/>
        <w:tabs>
          <w:tab w:val="left" w:pos="360"/>
        </w:tabs>
      </w:pPr>
      <w:r>
        <w:t>5.8.7</w:t>
      </w:r>
      <w:r>
        <w:tab/>
      </w:r>
      <w:r w:rsidR="00744718">
        <w:t>CRT Horizontal Front Porch Width (RBASE_G + 0x0038)</w:t>
      </w:r>
    </w:p>
    <w:p w14:paraId="04A2A771"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Name: </w:t>
      </w:r>
      <w:r>
        <w:rPr>
          <w:rFonts w:ascii="Times New Roman" w:hAnsi="Times New Roman"/>
          <w:b/>
        </w:rPr>
        <w:tab/>
        <w:t>CRT_HFP</w:t>
      </w:r>
    </w:p>
    <w:p w14:paraId="6EFE3DF0" w14:textId="77777777" w:rsidR="00744718" w:rsidRDefault="00744718" w:rsidP="00744718">
      <w:pPr>
        <w:pStyle w:val="NormalIndent"/>
        <w:tabs>
          <w:tab w:val="left" w:pos="720"/>
        </w:tabs>
        <w:ind w:left="0"/>
        <w:rPr>
          <w:rFonts w:ascii="Times New Roman" w:hAnsi="Times New Roman"/>
        </w:rPr>
      </w:pPr>
      <w:r>
        <w:rPr>
          <w:rFonts w:ascii="Times New Roman" w:hAnsi="Times New Roman"/>
          <w:b/>
        </w:rPr>
        <w:t xml:space="preserve">Type: </w:t>
      </w:r>
      <w:r>
        <w:rPr>
          <w:rFonts w:ascii="Times New Roman" w:hAnsi="Times New Roman"/>
          <w:b/>
        </w:rPr>
        <w:tab/>
        <w:t>Memory mapped read write</w:t>
      </w:r>
    </w:p>
    <w:p w14:paraId="2A9B209E" w14:textId="77777777" w:rsidR="00744718" w:rsidRDefault="00744718" w:rsidP="00744718">
      <w:pPr>
        <w:pStyle w:val="NormalIndent"/>
        <w:tabs>
          <w:tab w:val="left" w:pos="720"/>
        </w:tabs>
        <w:ind w:left="0"/>
        <w:jc w:val="both"/>
        <w:rPr>
          <w:rFonts w:ascii="Times New Roman" w:hAnsi="Times New Roman"/>
        </w:rPr>
      </w:pPr>
      <w:r>
        <w:rPr>
          <w:rFonts w:ascii="Times New Roman" w:hAnsi="Times New Roman"/>
        </w:rPr>
        <w:t xml:space="preserve">This register specifies the width of horizontal front porch in number of CRT clocks (VCLK). The </w:t>
      </w:r>
      <w:r>
        <w:rPr>
          <w:rFonts w:ascii="Times New Roman" w:hAnsi="Times New Roman"/>
        </w:rPr>
        <w:tab/>
        <w:t>value of CRT_HFP is equal to the number of CRT clock periods between the  beginning of  horizontal blank and the following  horizontal sync impulse. The smallest  value is 0.</w:t>
      </w:r>
    </w:p>
    <w:p w14:paraId="1C3F0DC4" w14:textId="77777777" w:rsidR="00744718" w:rsidRDefault="00744718" w:rsidP="00744718">
      <w:r>
        <w:tab/>
      </w:r>
    </w:p>
    <w:p w14:paraId="39FFCCCE" w14:textId="77777777" w:rsidR="00744718" w:rsidRDefault="00744718" w:rsidP="00744718">
      <w:r>
        <w:object w:dxaOrig="5798" w:dyaOrig="1460" w14:anchorId="07F30FC4">
          <v:shape id="_x0000_i1074" type="#_x0000_t75" style="width:286.4pt;height:1in" o:ole="">
            <v:imagedata r:id="rId108" o:title=""/>
          </v:shape>
          <o:OLEObject Type="Embed" ProgID="MSDraw" ShapeID="_x0000_i1074" DrawAspect="Content" ObjectID="_1342457321" r:id="rId109">
            <o:FieldCodes>\* mergeformat</o:FieldCodes>
          </o:OLEObject>
        </w:object>
      </w:r>
    </w:p>
    <w:p w14:paraId="2560C1F2" w14:textId="77777777" w:rsidR="00744718" w:rsidRDefault="00744718" w:rsidP="00744718">
      <w:pPr>
        <w:ind w:left="720"/>
      </w:pPr>
    </w:p>
    <w:p w14:paraId="0BFD22DB" w14:textId="77777777" w:rsidR="00744718" w:rsidRDefault="00744718" w:rsidP="00744718">
      <w:pPr>
        <w:ind w:left="720"/>
      </w:pPr>
    </w:p>
    <w:p w14:paraId="092ED90B" w14:textId="56901547" w:rsidR="00744718" w:rsidRDefault="002E6C7C" w:rsidP="00744718">
      <w:pPr>
        <w:pStyle w:val="Heading3"/>
        <w:tabs>
          <w:tab w:val="left" w:pos="360"/>
        </w:tabs>
      </w:pPr>
      <w:r>
        <w:t>5.8.8</w:t>
      </w:r>
      <w:r>
        <w:tab/>
      </w:r>
      <w:r w:rsidR="00744718">
        <w:t>CRT Horizontal Sync Width (RBASE_G + 0x003C)</w:t>
      </w:r>
    </w:p>
    <w:p w14:paraId="65493849"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Name: </w:t>
      </w:r>
      <w:r>
        <w:rPr>
          <w:rFonts w:ascii="Times New Roman" w:hAnsi="Times New Roman"/>
          <w:b/>
        </w:rPr>
        <w:tab/>
        <w:t>CRT_HS</w:t>
      </w:r>
    </w:p>
    <w:p w14:paraId="450138B0" w14:textId="77777777" w:rsidR="00744718" w:rsidRDefault="00744718" w:rsidP="00744718">
      <w:pPr>
        <w:pStyle w:val="NormalIndent"/>
        <w:tabs>
          <w:tab w:val="left" w:pos="720"/>
        </w:tabs>
        <w:ind w:left="0"/>
        <w:rPr>
          <w:rFonts w:ascii="Times New Roman" w:hAnsi="Times New Roman"/>
        </w:rPr>
      </w:pPr>
      <w:r>
        <w:rPr>
          <w:rFonts w:ascii="Times New Roman" w:hAnsi="Times New Roman"/>
          <w:b/>
        </w:rPr>
        <w:t xml:space="preserve">Type: </w:t>
      </w:r>
      <w:r>
        <w:rPr>
          <w:rFonts w:ascii="Times New Roman" w:hAnsi="Times New Roman"/>
          <w:b/>
        </w:rPr>
        <w:tab/>
        <w:t>Memory mapped read write</w:t>
      </w:r>
    </w:p>
    <w:p w14:paraId="5AE88E8E" w14:textId="77777777" w:rsidR="00744718" w:rsidRDefault="00744718" w:rsidP="00744718">
      <w:pPr>
        <w:pStyle w:val="NormalIndent"/>
        <w:tabs>
          <w:tab w:val="left" w:pos="720"/>
        </w:tabs>
        <w:ind w:left="0"/>
        <w:jc w:val="both"/>
        <w:rPr>
          <w:rFonts w:ascii="Times New Roman" w:hAnsi="Times New Roman"/>
        </w:rPr>
      </w:pPr>
      <w:r>
        <w:rPr>
          <w:rFonts w:ascii="Times New Roman" w:hAnsi="Times New Roman"/>
        </w:rPr>
        <w:t xml:space="preserve">This register specifies the width of the horizontal sync impulse in number of CRT clock periods (VCLK) The smallest value for non-interlaced displays is 1. </w:t>
      </w:r>
    </w:p>
    <w:p w14:paraId="26B1B687" w14:textId="0B6CFB1C" w:rsidR="00744718" w:rsidRDefault="00744718" w:rsidP="00744718">
      <w:pPr>
        <w:pStyle w:val="NormalIndent"/>
        <w:ind w:left="0"/>
        <w:rPr>
          <w:rFonts w:ascii="Times New Roman" w:hAnsi="Times New Roman"/>
        </w:rPr>
      </w:pPr>
      <w:r>
        <w:rPr>
          <w:rFonts w:ascii="Times New Roman" w:hAnsi="Times New Roman"/>
        </w:rPr>
        <w:object w:dxaOrig="5798" w:dyaOrig="1460" w14:anchorId="12B08934">
          <v:shape id="_x0000_i1075" type="#_x0000_t75" style="width:286.4pt;height:1in" o:ole="">
            <v:imagedata r:id="rId110" o:title=""/>
          </v:shape>
          <o:OLEObject Type="Embed" ProgID="MSDraw" ShapeID="_x0000_i1075" DrawAspect="Content" ObjectID="_1342457322" r:id="rId111">
            <o:FieldCodes>\* mergeformat</o:FieldCodes>
          </o:OLEObject>
        </w:object>
      </w:r>
    </w:p>
    <w:p w14:paraId="0AB423D3" w14:textId="72F96635" w:rsidR="00744718" w:rsidRDefault="00744718" w:rsidP="00744718">
      <w:pPr>
        <w:pStyle w:val="Heading3"/>
        <w:tabs>
          <w:tab w:val="left" w:pos="360"/>
        </w:tabs>
      </w:pPr>
      <w:r>
        <w:br w:type="page"/>
      </w:r>
      <w:r w:rsidR="002E6C7C">
        <w:t>5.8.9</w:t>
      </w:r>
      <w:r w:rsidR="002E6C7C">
        <w:tab/>
      </w:r>
      <w:r>
        <w:t>CRT Vertical Field Active (RBASE_G + 0x0040)</w:t>
      </w:r>
    </w:p>
    <w:p w14:paraId="3BCF13C5" w14:textId="77777777" w:rsidR="00744718" w:rsidRDefault="00744718" w:rsidP="00744718">
      <w:pPr>
        <w:pStyle w:val="NormalIndent"/>
        <w:ind w:left="0"/>
        <w:rPr>
          <w:rFonts w:ascii="Times New Roman" w:hAnsi="Times New Roman"/>
          <w:b/>
        </w:rPr>
      </w:pPr>
      <w:r>
        <w:rPr>
          <w:rFonts w:ascii="Times New Roman" w:hAnsi="Times New Roman"/>
          <w:b/>
        </w:rPr>
        <w:t xml:space="preserve">Name: </w:t>
      </w:r>
      <w:r>
        <w:rPr>
          <w:rFonts w:ascii="Times New Roman" w:hAnsi="Times New Roman"/>
          <w:b/>
        </w:rPr>
        <w:tab/>
        <w:t>CRT_VAC</w:t>
      </w:r>
    </w:p>
    <w:p w14:paraId="1236364D" w14:textId="77777777" w:rsidR="00744718" w:rsidRDefault="00744718" w:rsidP="00744718">
      <w:pPr>
        <w:pStyle w:val="NormalIndent"/>
        <w:ind w:left="0"/>
        <w:rPr>
          <w:rFonts w:ascii="Times New Roman" w:hAnsi="Times New Roman"/>
          <w:b/>
        </w:rPr>
      </w:pPr>
      <w:r>
        <w:rPr>
          <w:rFonts w:ascii="Times New Roman" w:hAnsi="Times New Roman"/>
          <w:b/>
        </w:rPr>
        <w:t xml:space="preserve">Type: </w:t>
      </w:r>
      <w:r>
        <w:rPr>
          <w:rFonts w:ascii="Times New Roman" w:hAnsi="Times New Roman"/>
          <w:b/>
        </w:rPr>
        <w:tab/>
        <w:t>Memory mapped read write</w:t>
      </w:r>
    </w:p>
    <w:p w14:paraId="44CDD142" w14:textId="77777777" w:rsidR="00744718" w:rsidRDefault="00744718" w:rsidP="00744718">
      <w:pPr>
        <w:pStyle w:val="NormalIndent"/>
        <w:ind w:left="0"/>
        <w:rPr>
          <w:rFonts w:ascii="Times New Roman" w:hAnsi="Times New Roman"/>
          <w:b/>
        </w:rPr>
      </w:pPr>
    </w:p>
    <w:p w14:paraId="26E1AE0A" w14:textId="77777777" w:rsidR="00744718" w:rsidRDefault="00744718" w:rsidP="00744718">
      <w:r>
        <w:t xml:space="preserve">Vertical Field Active register specifies the vertical resolution in number of lines. It is the number of displayed lines during one frame. </w:t>
      </w:r>
    </w:p>
    <w:p w14:paraId="3ADE800A" w14:textId="7235CB0F" w:rsidR="00744718" w:rsidRDefault="00744718" w:rsidP="00744718">
      <w:r>
        <w:object w:dxaOrig="5798" w:dyaOrig="1460" w14:anchorId="198C4FCF">
          <v:shape id="_x0000_i1076" type="#_x0000_t75" style="width:286.4pt;height:1in" o:ole="">
            <v:imagedata r:id="rId112" o:title=""/>
          </v:shape>
          <o:OLEObject Type="Embed" ProgID="MSDraw" ShapeID="_x0000_i1076" DrawAspect="Content" ObjectID="_1342457323" r:id="rId113">
            <o:FieldCodes>\* mergeformat</o:FieldCodes>
          </o:OLEObject>
        </w:object>
      </w:r>
    </w:p>
    <w:p w14:paraId="04E2C146" w14:textId="77777777" w:rsidR="00744718" w:rsidRDefault="00744718" w:rsidP="00744718">
      <w:pPr>
        <w:rPr>
          <w:b/>
        </w:rPr>
      </w:pPr>
    </w:p>
    <w:p w14:paraId="0A1D5268" w14:textId="77777777" w:rsidR="00744718" w:rsidRDefault="00744718" w:rsidP="00744718"/>
    <w:p w14:paraId="21EF0732" w14:textId="5ACB5BFA" w:rsidR="00744718" w:rsidRDefault="002E6C7C" w:rsidP="00744718">
      <w:pPr>
        <w:pStyle w:val="Heading3"/>
        <w:tabs>
          <w:tab w:val="left" w:pos="360"/>
        </w:tabs>
      </w:pPr>
      <w:r>
        <w:t>5.8.10</w:t>
      </w:r>
      <w:r>
        <w:tab/>
      </w:r>
      <w:r w:rsidR="00744718">
        <w:t>CRT Vertical Blank Width (RBASE_G + 0x0044)</w:t>
      </w:r>
    </w:p>
    <w:p w14:paraId="69F3D178" w14:textId="77777777" w:rsidR="00744718" w:rsidRDefault="00744718" w:rsidP="00744718">
      <w:pPr>
        <w:pStyle w:val="NormalIndent"/>
        <w:ind w:left="0"/>
        <w:rPr>
          <w:rFonts w:ascii="Times New Roman" w:hAnsi="Times New Roman"/>
          <w:b/>
        </w:rPr>
      </w:pPr>
      <w:r>
        <w:rPr>
          <w:rFonts w:ascii="Times New Roman" w:hAnsi="Times New Roman"/>
          <w:b/>
        </w:rPr>
        <w:t xml:space="preserve">Name: </w:t>
      </w:r>
      <w:r>
        <w:rPr>
          <w:rFonts w:ascii="Times New Roman" w:hAnsi="Times New Roman"/>
          <w:b/>
        </w:rPr>
        <w:tab/>
        <w:t>CRT_VBL</w:t>
      </w:r>
    </w:p>
    <w:p w14:paraId="49B7CD4C" w14:textId="77777777" w:rsidR="00744718" w:rsidRDefault="00744718" w:rsidP="00744718">
      <w:pPr>
        <w:pStyle w:val="NormalIndent"/>
        <w:ind w:left="0"/>
        <w:rPr>
          <w:rFonts w:ascii="Times New Roman" w:hAnsi="Times New Roman"/>
        </w:rPr>
      </w:pPr>
      <w:r>
        <w:rPr>
          <w:rFonts w:ascii="Times New Roman" w:hAnsi="Times New Roman"/>
          <w:b/>
        </w:rPr>
        <w:t xml:space="preserve">Type: </w:t>
      </w:r>
      <w:r>
        <w:rPr>
          <w:rFonts w:ascii="Times New Roman" w:hAnsi="Times New Roman"/>
          <w:b/>
        </w:rPr>
        <w:tab/>
        <w:t>Memory mapped read write</w:t>
      </w:r>
    </w:p>
    <w:p w14:paraId="2B4BBB3F" w14:textId="77777777" w:rsidR="00744718" w:rsidRDefault="00744718" w:rsidP="00744718">
      <w:pPr>
        <w:pStyle w:val="NormalIndent"/>
        <w:ind w:left="0"/>
        <w:jc w:val="both"/>
        <w:rPr>
          <w:rFonts w:ascii="Times New Roman" w:hAnsi="Times New Roman"/>
        </w:rPr>
      </w:pPr>
      <w:r>
        <w:rPr>
          <w:rFonts w:ascii="Times New Roman" w:hAnsi="Times New Roman"/>
        </w:rPr>
        <w:t xml:space="preserve">This register specifies the number of lines blanked during one frame. </w:t>
      </w:r>
    </w:p>
    <w:p w14:paraId="135B232D" w14:textId="77777777" w:rsidR="00744718" w:rsidRDefault="00744718" w:rsidP="00744718">
      <w:r>
        <w:tab/>
      </w:r>
    </w:p>
    <w:p w14:paraId="2A612D2C" w14:textId="77777777" w:rsidR="00744718" w:rsidRDefault="00744718" w:rsidP="00744718">
      <w:pPr>
        <w:tabs>
          <w:tab w:val="left" w:pos="720"/>
        </w:tabs>
      </w:pPr>
      <w:r>
        <w:object w:dxaOrig="5798" w:dyaOrig="1460" w14:anchorId="36DE695A">
          <v:shape id="_x0000_i1077" type="#_x0000_t75" style="width:322.1pt;height:1in" o:ole="">
            <v:imagedata r:id="rId114" o:title=""/>
          </v:shape>
          <o:OLEObject Type="Embed" ProgID="MSDraw" ShapeID="_x0000_i1077" DrawAspect="Content" ObjectID="_1342457324" r:id="rId115">
            <o:FieldCodes>\* mergeformat</o:FieldCodes>
          </o:OLEObject>
        </w:object>
      </w:r>
    </w:p>
    <w:p w14:paraId="67A25F33" w14:textId="77777777" w:rsidR="00744718" w:rsidRDefault="00744718" w:rsidP="00744718"/>
    <w:p w14:paraId="1D67333C" w14:textId="4873C20B" w:rsidR="00744718" w:rsidRDefault="002E6C7C" w:rsidP="00744718">
      <w:pPr>
        <w:pStyle w:val="Heading3"/>
      </w:pPr>
      <w:r>
        <w:t>5.8.11</w:t>
      </w:r>
      <w:r>
        <w:tab/>
      </w:r>
      <w:r w:rsidR="00744718">
        <w:t>CRT Vertical Front Porch Width (RBASE_G + 0x0048)</w:t>
      </w:r>
    </w:p>
    <w:p w14:paraId="1B2546D0"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Name: </w:t>
      </w:r>
      <w:r>
        <w:rPr>
          <w:rFonts w:ascii="Times New Roman" w:hAnsi="Times New Roman"/>
          <w:b/>
        </w:rPr>
        <w:tab/>
        <w:t>CRT_VFP</w:t>
      </w:r>
    </w:p>
    <w:p w14:paraId="001A4E04" w14:textId="77777777" w:rsidR="00744718" w:rsidRDefault="00744718" w:rsidP="00744718">
      <w:pPr>
        <w:pStyle w:val="NormalIndent"/>
        <w:tabs>
          <w:tab w:val="left" w:pos="720"/>
        </w:tabs>
        <w:ind w:left="0"/>
        <w:rPr>
          <w:rFonts w:ascii="Times New Roman" w:hAnsi="Times New Roman"/>
        </w:rPr>
      </w:pPr>
      <w:r>
        <w:rPr>
          <w:rFonts w:ascii="Times New Roman" w:hAnsi="Times New Roman"/>
          <w:b/>
        </w:rPr>
        <w:t xml:space="preserve">Type: </w:t>
      </w:r>
      <w:r>
        <w:rPr>
          <w:rFonts w:ascii="Times New Roman" w:hAnsi="Times New Roman"/>
          <w:b/>
        </w:rPr>
        <w:tab/>
        <w:t>Memory mapped read write</w:t>
      </w:r>
    </w:p>
    <w:p w14:paraId="0C2FA8A0" w14:textId="77777777" w:rsidR="00744718" w:rsidRDefault="00744718" w:rsidP="00744718">
      <w:pPr>
        <w:pStyle w:val="NormalIndent"/>
        <w:tabs>
          <w:tab w:val="left" w:pos="720"/>
        </w:tabs>
        <w:ind w:left="0"/>
        <w:rPr>
          <w:rFonts w:ascii="Times New Roman" w:hAnsi="Times New Roman"/>
        </w:rPr>
      </w:pPr>
      <w:r>
        <w:rPr>
          <w:rFonts w:ascii="Times New Roman" w:hAnsi="Times New Roman"/>
        </w:rPr>
        <w:t>This register specifies the width of the vertical front porch. The units of this register are:</w:t>
      </w:r>
    </w:p>
    <w:p w14:paraId="1B64CC4F" w14:textId="77777777" w:rsidR="00744718" w:rsidRDefault="00744718" w:rsidP="00744718">
      <w:pPr>
        <w:pStyle w:val="NormalIndent"/>
        <w:tabs>
          <w:tab w:val="left" w:pos="720"/>
        </w:tabs>
        <w:ind w:left="0"/>
        <w:rPr>
          <w:rFonts w:ascii="Times New Roman" w:hAnsi="Times New Roman"/>
        </w:rPr>
      </w:pPr>
      <w:r>
        <w:rPr>
          <w:rFonts w:ascii="Times New Roman" w:hAnsi="Times New Roman"/>
        </w:rPr>
        <w:t>number of lines .</w:t>
      </w:r>
    </w:p>
    <w:p w14:paraId="04FEADD0" w14:textId="77777777" w:rsidR="00744718" w:rsidRDefault="00744718" w:rsidP="00744718">
      <w:pPr>
        <w:pStyle w:val="NormalIndent"/>
        <w:rPr>
          <w:rFonts w:ascii="Times New Roman" w:hAnsi="Times New Roman"/>
        </w:rPr>
      </w:pPr>
    </w:p>
    <w:p w14:paraId="395EB4DB" w14:textId="77777777" w:rsidR="00744718" w:rsidRDefault="00744718" w:rsidP="00744718">
      <w:pPr>
        <w:pStyle w:val="NormalIndent"/>
        <w:ind w:left="0"/>
        <w:rPr>
          <w:rFonts w:ascii="Times New Roman" w:hAnsi="Times New Roman"/>
        </w:rPr>
      </w:pPr>
      <w:r>
        <w:rPr>
          <w:rFonts w:ascii="Times New Roman" w:hAnsi="Times New Roman"/>
        </w:rPr>
        <w:object w:dxaOrig="5798" w:dyaOrig="1460" w14:anchorId="0D7C8188">
          <v:shape id="_x0000_i1078" type="#_x0000_t75" style="width:286.4pt;height:1in" o:ole="">
            <v:imagedata r:id="rId116" o:title=""/>
          </v:shape>
          <o:OLEObject Type="Embed" ProgID="MSDraw" ShapeID="_x0000_i1078" DrawAspect="Content" ObjectID="_1342457325" r:id="rId117">
            <o:FieldCodes>\* mergeformat</o:FieldCodes>
          </o:OLEObject>
        </w:object>
      </w:r>
    </w:p>
    <w:p w14:paraId="014CFECE" w14:textId="77777777" w:rsidR="00744718" w:rsidRDefault="00744718" w:rsidP="00744718">
      <w:r>
        <w:tab/>
      </w:r>
    </w:p>
    <w:p w14:paraId="01D7DA57" w14:textId="77777777" w:rsidR="00744718" w:rsidRDefault="00744718" w:rsidP="00744718"/>
    <w:p w14:paraId="50DFE33E" w14:textId="2FBE3D84" w:rsidR="00744718" w:rsidRDefault="002E6C7C" w:rsidP="00744718">
      <w:pPr>
        <w:pStyle w:val="Heading3"/>
        <w:tabs>
          <w:tab w:val="left" w:pos="360"/>
        </w:tabs>
      </w:pPr>
      <w:r>
        <w:t>5.8.12</w:t>
      </w:r>
      <w:r>
        <w:tab/>
      </w:r>
      <w:r w:rsidR="00744718">
        <w:t>CRT Vertical Sync Width (RBASE_G + 0x004C)</w:t>
      </w:r>
    </w:p>
    <w:p w14:paraId="381DAA3C" w14:textId="77777777" w:rsidR="00744718" w:rsidRDefault="00744718" w:rsidP="00744718">
      <w:pPr>
        <w:pStyle w:val="NormalIndent"/>
        <w:ind w:left="0"/>
        <w:rPr>
          <w:rFonts w:ascii="Times New Roman" w:hAnsi="Times New Roman"/>
          <w:b/>
        </w:rPr>
      </w:pPr>
      <w:r>
        <w:rPr>
          <w:rFonts w:ascii="Times New Roman" w:hAnsi="Times New Roman"/>
          <w:b/>
        </w:rPr>
        <w:t xml:space="preserve">Name: </w:t>
      </w:r>
      <w:r>
        <w:rPr>
          <w:rFonts w:ascii="Times New Roman" w:hAnsi="Times New Roman"/>
          <w:b/>
        </w:rPr>
        <w:tab/>
        <w:t>CRT_VS</w:t>
      </w:r>
    </w:p>
    <w:p w14:paraId="65188FD1" w14:textId="77777777" w:rsidR="00744718" w:rsidRDefault="00744718" w:rsidP="00744718">
      <w:pPr>
        <w:pStyle w:val="NormalIndent"/>
        <w:ind w:left="0"/>
        <w:rPr>
          <w:rFonts w:ascii="Times New Roman" w:hAnsi="Times New Roman"/>
          <w:b/>
        </w:rPr>
      </w:pPr>
      <w:r>
        <w:rPr>
          <w:rFonts w:ascii="Times New Roman" w:hAnsi="Times New Roman"/>
          <w:b/>
        </w:rPr>
        <w:t xml:space="preserve">Type: </w:t>
      </w:r>
      <w:r>
        <w:rPr>
          <w:rFonts w:ascii="Times New Roman" w:hAnsi="Times New Roman"/>
          <w:b/>
        </w:rPr>
        <w:tab/>
        <w:t>Memory mapped read write</w:t>
      </w:r>
    </w:p>
    <w:p w14:paraId="7A5244D3" w14:textId="77777777" w:rsidR="00744718" w:rsidRDefault="00744718" w:rsidP="00744718">
      <w:pPr>
        <w:pStyle w:val="NormalIndent"/>
        <w:ind w:left="0"/>
        <w:rPr>
          <w:rFonts w:ascii="Times New Roman" w:hAnsi="Times New Roman"/>
        </w:rPr>
      </w:pPr>
      <w:r>
        <w:rPr>
          <w:rFonts w:ascii="Times New Roman" w:hAnsi="Times New Roman"/>
        </w:rPr>
        <w:t>This register specifies the width of the vertical sync impulse  The units of this register are:</w:t>
      </w:r>
    </w:p>
    <w:p w14:paraId="4127552D" w14:textId="77777777" w:rsidR="00744718" w:rsidRDefault="00744718" w:rsidP="00744718">
      <w:pPr>
        <w:pStyle w:val="NormalIndent"/>
        <w:ind w:left="0"/>
        <w:rPr>
          <w:rFonts w:ascii="Times New Roman" w:hAnsi="Times New Roman"/>
        </w:rPr>
      </w:pPr>
      <w:r>
        <w:rPr>
          <w:rFonts w:ascii="Times New Roman" w:hAnsi="Times New Roman"/>
        </w:rPr>
        <w:t>number of lines .</w:t>
      </w:r>
    </w:p>
    <w:p w14:paraId="1CFB8960" w14:textId="77777777" w:rsidR="00744718" w:rsidRDefault="00744718" w:rsidP="00744718">
      <w:pPr>
        <w:pStyle w:val="NormalIndent"/>
        <w:ind w:left="0"/>
        <w:rPr>
          <w:rFonts w:ascii="Times New Roman" w:hAnsi="Times New Roman"/>
        </w:rPr>
      </w:pPr>
      <w:r>
        <w:rPr>
          <w:rFonts w:ascii="Times New Roman" w:hAnsi="Times New Roman"/>
        </w:rPr>
        <w:br/>
      </w:r>
      <w:r>
        <w:rPr>
          <w:rFonts w:ascii="Times New Roman" w:hAnsi="Times New Roman"/>
        </w:rPr>
        <w:object w:dxaOrig="5798" w:dyaOrig="1460" w14:anchorId="7C81FE18">
          <v:shape id="_x0000_i1079" type="#_x0000_t75" style="width:286.4pt;height:1in" o:ole="">
            <v:imagedata r:id="rId118" o:title=""/>
          </v:shape>
          <o:OLEObject Type="Embed" ProgID="MSDraw" ShapeID="_x0000_i1079" DrawAspect="Content" ObjectID="_1342457326" r:id="rId119">
            <o:FieldCodes>\* mergeformat</o:FieldCodes>
          </o:OLEObject>
        </w:object>
      </w:r>
    </w:p>
    <w:p w14:paraId="78D1DC2C" w14:textId="56AB5D29" w:rsidR="00744718" w:rsidRDefault="00744718" w:rsidP="00744718"/>
    <w:p w14:paraId="25F87BF2" w14:textId="3E4776F5" w:rsidR="00744718" w:rsidRDefault="002E6C7C" w:rsidP="00744718">
      <w:pPr>
        <w:pStyle w:val="Heading3"/>
      </w:pPr>
      <w:r>
        <w:t>5.8.13</w:t>
      </w:r>
      <w:r>
        <w:tab/>
      </w:r>
      <w:r w:rsidR="00744718">
        <w:t>CRT Line Counter (RBASE_G + 0x0050)</w:t>
      </w:r>
    </w:p>
    <w:p w14:paraId="48B7C569" w14:textId="77777777" w:rsidR="00744718" w:rsidRDefault="00744718" w:rsidP="00744718">
      <w:pPr>
        <w:pStyle w:val="NormalIndent"/>
        <w:ind w:left="0"/>
        <w:rPr>
          <w:rFonts w:ascii="Times New Roman" w:hAnsi="Times New Roman"/>
          <w:b/>
        </w:rPr>
      </w:pPr>
      <w:r>
        <w:rPr>
          <w:rFonts w:ascii="Times New Roman" w:hAnsi="Times New Roman"/>
          <w:b/>
        </w:rPr>
        <w:t xml:space="preserve">Name: </w:t>
      </w:r>
      <w:r>
        <w:rPr>
          <w:rFonts w:ascii="Times New Roman" w:hAnsi="Times New Roman"/>
          <w:b/>
        </w:rPr>
        <w:tab/>
        <w:t>CRT_LCNT</w:t>
      </w:r>
    </w:p>
    <w:p w14:paraId="4D1D2675" w14:textId="77777777" w:rsidR="00744718" w:rsidRDefault="00744718" w:rsidP="00744718">
      <w:pPr>
        <w:pStyle w:val="NormalIndent"/>
        <w:ind w:left="0"/>
        <w:rPr>
          <w:rFonts w:ascii="Times New Roman" w:hAnsi="Times New Roman"/>
          <w:b/>
        </w:rPr>
      </w:pPr>
      <w:r>
        <w:rPr>
          <w:rFonts w:ascii="Times New Roman" w:hAnsi="Times New Roman"/>
          <w:b/>
        </w:rPr>
        <w:t xml:space="preserve">Type: </w:t>
      </w:r>
      <w:r>
        <w:rPr>
          <w:rFonts w:ascii="Times New Roman" w:hAnsi="Times New Roman"/>
          <w:b/>
        </w:rPr>
        <w:tab/>
        <w:t>Memory mapped read only</w:t>
      </w:r>
    </w:p>
    <w:p w14:paraId="7259441F" w14:textId="77777777" w:rsidR="00744718" w:rsidRDefault="00744718" w:rsidP="00744718">
      <w:pPr>
        <w:pStyle w:val="NormalIndent"/>
        <w:ind w:left="0"/>
        <w:rPr>
          <w:rFonts w:ascii="Times New Roman" w:hAnsi="Times New Roman"/>
        </w:rPr>
      </w:pPr>
      <w:r>
        <w:rPr>
          <w:rFonts w:ascii="Times New Roman" w:hAnsi="Times New Roman"/>
        </w:rPr>
        <w:t>This read only register shows the actual value of the display line counter.</w:t>
      </w:r>
    </w:p>
    <w:p w14:paraId="65974F7F" w14:textId="77777777" w:rsidR="00744718" w:rsidRDefault="00744718" w:rsidP="00744718">
      <w:pPr>
        <w:pStyle w:val="NormalIndent"/>
        <w:ind w:left="0"/>
        <w:rPr>
          <w:rFonts w:ascii="Times New Roman" w:hAnsi="Times New Roman"/>
        </w:rPr>
      </w:pPr>
      <w:r>
        <w:rPr>
          <w:rFonts w:ascii="Times New Roman" w:hAnsi="Times New Roman"/>
        </w:rPr>
        <w:t>A zero corresponds to beginning of a vertical blank period.  A value greater than the number of lines in a  vertical blank (see CRT_VBL register) indicates active portion of video, etc.</w:t>
      </w:r>
    </w:p>
    <w:p w14:paraId="78D1AD40" w14:textId="77777777" w:rsidR="00744718" w:rsidRDefault="00744718" w:rsidP="00744718">
      <w:pPr>
        <w:pStyle w:val="NormalIndent"/>
        <w:ind w:left="0"/>
        <w:rPr>
          <w:rFonts w:ascii="Times New Roman" w:hAnsi="Times New Roman"/>
        </w:rPr>
      </w:pPr>
      <w:r>
        <w:rPr>
          <w:rFonts w:ascii="Times New Roman" w:hAnsi="Times New Roman"/>
        </w:rPr>
        <w:br/>
      </w:r>
      <w:r>
        <w:rPr>
          <w:rFonts w:ascii="Times New Roman" w:hAnsi="Times New Roman"/>
        </w:rPr>
        <w:object w:dxaOrig="5798" w:dyaOrig="1460" w14:anchorId="21FDC7B2">
          <v:shape id="_x0000_i1080" type="#_x0000_t75" style="width:286.4pt;height:1in" o:ole="">
            <v:imagedata r:id="rId120" o:title=""/>
          </v:shape>
          <o:OLEObject Type="Embed" ProgID="MSDraw" ShapeID="_x0000_i1080" DrawAspect="Content" ObjectID="_1342457327" r:id="rId121">
            <o:FieldCodes>\* mergeformat</o:FieldCodes>
          </o:OLEObject>
        </w:object>
      </w:r>
    </w:p>
    <w:p w14:paraId="1EF06298" w14:textId="0721C4AA" w:rsidR="00744718" w:rsidRDefault="00744718" w:rsidP="00744718"/>
    <w:p w14:paraId="07031BE4" w14:textId="35826E46" w:rsidR="00744718" w:rsidRDefault="002E6C7C" w:rsidP="00744718">
      <w:pPr>
        <w:pStyle w:val="Heading3"/>
      </w:pPr>
      <w:r>
        <w:t>5.8.14</w:t>
      </w:r>
      <w:r w:rsidR="00744718">
        <w:tab/>
        <w:t>CRT Display Buffer Zoom Factor (RBASE_G + 0x0054)</w:t>
      </w:r>
    </w:p>
    <w:p w14:paraId="1D51B5EC" w14:textId="77777777" w:rsidR="00744718" w:rsidRDefault="00744718" w:rsidP="00744718">
      <w:pPr>
        <w:pStyle w:val="NormalIndent"/>
        <w:ind w:left="0"/>
        <w:rPr>
          <w:rFonts w:ascii="Times New Roman" w:hAnsi="Times New Roman"/>
          <w:b/>
        </w:rPr>
      </w:pPr>
      <w:r>
        <w:rPr>
          <w:rFonts w:ascii="Times New Roman" w:hAnsi="Times New Roman"/>
          <w:b/>
        </w:rPr>
        <w:t>Name:</w:t>
      </w:r>
      <w:r>
        <w:rPr>
          <w:rFonts w:ascii="Times New Roman" w:hAnsi="Times New Roman"/>
          <w:b/>
        </w:rPr>
        <w:tab/>
        <w:t>CRT_ZOOM</w:t>
      </w:r>
    </w:p>
    <w:p w14:paraId="62BCEC22" w14:textId="77777777" w:rsidR="00744718" w:rsidRDefault="00744718" w:rsidP="00744718">
      <w:pPr>
        <w:pStyle w:val="NormalIndent"/>
        <w:ind w:left="0"/>
        <w:rPr>
          <w:rFonts w:ascii="Times New Roman" w:hAnsi="Times New Roman"/>
          <w:b/>
        </w:rPr>
      </w:pPr>
      <w:r>
        <w:rPr>
          <w:rFonts w:ascii="Times New Roman" w:hAnsi="Times New Roman"/>
          <w:b/>
        </w:rPr>
        <w:t xml:space="preserve">Type: </w:t>
      </w:r>
      <w:r>
        <w:rPr>
          <w:rFonts w:ascii="Times New Roman" w:hAnsi="Times New Roman"/>
          <w:b/>
        </w:rPr>
        <w:tab/>
        <w:t>Memory mapped read write</w:t>
      </w:r>
    </w:p>
    <w:p w14:paraId="04BBC68C" w14:textId="77777777" w:rsidR="00744718" w:rsidRDefault="00744718" w:rsidP="00744718">
      <w:pPr>
        <w:pStyle w:val="NormalIndent"/>
        <w:ind w:left="0"/>
        <w:rPr>
          <w:rFonts w:ascii="Times New Roman" w:hAnsi="Times New Roman"/>
        </w:rPr>
      </w:pPr>
      <w:r>
        <w:rPr>
          <w:rFonts w:ascii="Times New Roman" w:hAnsi="Times New Roman"/>
        </w:rPr>
        <w:t>This register defines the vertical zoom and horizontal shift factors for the display output stage.</w:t>
      </w:r>
    </w:p>
    <w:p w14:paraId="32BC9571" w14:textId="77777777" w:rsidR="00744718" w:rsidRDefault="00744718" w:rsidP="00744718">
      <w:r>
        <w:object w:dxaOrig="5797" w:dyaOrig="1463" w14:anchorId="1FE2BD93">
          <v:shape id="_x0000_i1081" type="#_x0000_t75" style="width:286.4pt;height:72.55pt" o:ole="">
            <v:imagedata r:id="rId122" o:title=""/>
          </v:shape>
          <o:OLEObject Type="Embed" ProgID="MSDraw" ShapeID="_x0000_i1081" DrawAspect="Content" ObjectID="_1342457328" r:id="rId123">
            <o:FieldCodes>\* mergeformat</o:FieldCodes>
          </o:OLEObject>
        </w:object>
      </w:r>
    </w:p>
    <w:p w14:paraId="07BDECD1" w14:textId="77777777" w:rsidR="00744718" w:rsidRDefault="00744718" w:rsidP="00744718"/>
    <w:tbl>
      <w:tblPr>
        <w:tblW w:w="0" w:type="auto"/>
        <w:tblInd w:w="108" w:type="dxa"/>
        <w:tblLayout w:type="fixed"/>
        <w:tblLook w:val="0000" w:firstRow="0" w:lastRow="0" w:firstColumn="0" w:lastColumn="0" w:noHBand="0" w:noVBand="0"/>
      </w:tblPr>
      <w:tblGrid>
        <w:gridCol w:w="1710"/>
        <w:gridCol w:w="2100"/>
        <w:gridCol w:w="22"/>
        <w:gridCol w:w="872"/>
        <w:gridCol w:w="12"/>
        <w:gridCol w:w="2035"/>
      </w:tblGrid>
      <w:tr w:rsidR="00744718" w14:paraId="647D1E6F" w14:textId="77777777" w:rsidTr="00744718">
        <w:trPr>
          <w:cantSplit/>
        </w:trPr>
        <w:tc>
          <w:tcPr>
            <w:tcW w:w="1710" w:type="dxa"/>
            <w:tcBorders>
              <w:top w:val="single" w:sz="12" w:space="0" w:color="auto"/>
              <w:left w:val="single" w:sz="12" w:space="0" w:color="auto"/>
              <w:bottom w:val="single" w:sz="12" w:space="0" w:color="auto"/>
              <w:right w:val="single" w:sz="6" w:space="0" w:color="auto"/>
            </w:tcBorders>
          </w:tcPr>
          <w:p w14:paraId="1C32BC75" w14:textId="77777777" w:rsidR="00744718" w:rsidRDefault="00744718" w:rsidP="00744718">
            <w:pPr>
              <w:rPr>
                <w:b/>
              </w:rPr>
            </w:pPr>
            <w:bookmarkStart w:id="135" w:name="_Toc332687572"/>
            <w:r>
              <w:rPr>
                <w:b/>
              </w:rPr>
              <w:t>Bits</w:t>
            </w:r>
            <w:bookmarkEnd w:id="135"/>
          </w:p>
        </w:tc>
        <w:tc>
          <w:tcPr>
            <w:tcW w:w="2122" w:type="dxa"/>
            <w:gridSpan w:val="2"/>
            <w:tcBorders>
              <w:top w:val="single" w:sz="12" w:space="0" w:color="auto"/>
              <w:left w:val="single" w:sz="6" w:space="0" w:color="auto"/>
              <w:bottom w:val="single" w:sz="12" w:space="0" w:color="auto"/>
              <w:right w:val="single" w:sz="6" w:space="0" w:color="auto"/>
            </w:tcBorders>
          </w:tcPr>
          <w:p w14:paraId="6174A6A0" w14:textId="77777777" w:rsidR="00744718" w:rsidRDefault="00744718" w:rsidP="00744718">
            <w:pPr>
              <w:rPr>
                <w:b/>
              </w:rPr>
            </w:pPr>
            <w:bookmarkStart w:id="136" w:name="_Toc332687573"/>
            <w:r>
              <w:rPr>
                <w:b/>
              </w:rPr>
              <w:t>Name</w:t>
            </w:r>
            <w:bookmarkEnd w:id="136"/>
          </w:p>
        </w:tc>
        <w:tc>
          <w:tcPr>
            <w:tcW w:w="884" w:type="dxa"/>
            <w:gridSpan w:val="2"/>
            <w:tcBorders>
              <w:top w:val="single" w:sz="12" w:space="0" w:color="auto"/>
              <w:left w:val="single" w:sz="6" w:space="0" w:color="auto"/>
              <w:bottom w:val="single" w:sz="12" w:space="0" w:color="auto"/>
              <w:right w:val="single" w:sz="6" w:space="0" w:color="auto"/>
            </w:tcBorders>
          </w:tcPr>
          <w:p w14:paraId="532924F6" w14:textId="77777777" w:rsidR="00744718" w:rsidRDefault="00744718" w:rsidP="00744718">
            <w:pPr>
              <w:rPr>
                <w:b/>
              </w:rPr>
            </w:pPr>
            <w:bookmarkStart w:id="137" w:name="_Toc332687574"/>
            <w:r>
              <w:rPr>
                <w:b/>
              </w:rPr>
              <w:t>Value</w:t>
            </w:r>
            <w:bookmarkEnd w:id="137"/>
          </w:p>
        </w:tc>
        <w:tc>
          <w:tcPr>
            <w:tcW w:w="2035" w:type="dxa"/>
            <w:tcBorders>
              <w:top w:val="single" w:sz="12" w:space="0" w:color="auto"/>
              <w:left w:val="single" w:sz="6" w:space="0" w:color="auto"/>
              <w:bottom w:val="single" w:sz="12" w:space="0" w:color="auto"/>
              <w:right w:val="single" w:sz="12" w:space="0" w:color="auto"/>
            </w:tcBorders>
          </w:tcPr>
          <w:p w14:paraId="6C7BCD3A" w14:textId="77777777" w:rsidR="00744718" w:rsidRDefault="00744718" w:rsidP="00744718">
            <w:pPr>
              <w:rPr>
                <w:b/>
              </w:rPr>
            </w:pPr>
            <w:bookmarkStart w:id="138" w:name="_Toc332687575"/>
            <w:r>
              <w:rPr>
                <w:b/>
              </w:rPr>
              <w:t>Function</w:t>
            </w:r>
            <w:bookmarkEnd w:id="138"/>
          </w:p>
        </w:tc>
      </w:tr>
      <w:tr w:rsidR="00744718" w14:paraId="136A5D31" w14:textId="77777777" w:rsidTr="00744718">
        <w:trPr>
          <w:cantSplit/>
        </w:trPr>
        <w:tc>
          <w:tcPr>
            <w:tcW w:w="1710" w:type="dxa"/>
            <w:tcBorders>
              <w:left w:val="single" w:sz="12" w:space="0" w:color="auto"/>
              <w:bottom w:val="single" w:sz="12" w:space="0" w:color="auto"/>
              <w:right w:val="single" w:sz="6" w:space="0" w:color="auto"/>
            </w:tcBorders>
          </w:tcPr>
          <w:p w14:paraId="2F05659C" w14:textId="77777777" w:rsidR="00744718" w:rsidRDefault="00744718" w:rsidP="00744718">
            <w:r>
              <w:t>CRT_ZOOM[3:0]</w:t>
            </w:r>
          </w:p>
        </w:tc>
        <w:tc>
          <w:tcPr>
            <w:tcW w:w="2100" w:type="dxa"/>
            <w:tcBorders>
              <w:left w:val="single" w:sz="6" w:space="0" w:color="auto"/>
              <w:bottom w:val="single" w:sz="12" w:space="0" w:color="auto"/>
              <w:right w:val="single" w:sz="6" w:space="0" w:color="auto"/>
            </w:tcBorders>
          </w:tcPr>
          <w:p w14:paraId="7D17F0FA" w14:textId="77777777" w:rsidR="00744718" w:rsidRDefault="00744718" w:rsidP="00744718">
            <w:r>
              <w:t>VERT_ZOOM[3:0]</w:t>
            </w:r>
          </w:p>
        </w:tc>
        <w:tc>
          <w:tcPr>
            <w:tcW w:w="894" w:type="dxa"/>
            <w:gridSpan w:val="2"/>
            <w:tcBorders>
              <w:left w:val="single" w:sz="6" w:space="0" w:color="auto"/>
              <w:bottom w:val="single" w:sz="12" w:space="0" w:color="auto"/>
              <w:right w:val="single" w:sz="6" w:space="0" w:color="auto"/>
            </w:tcBorders>
          </w:tcPr>
          <w:p w14:paraId="1A84A8D3" w14:textId="77777777" w:rsidR="00744718" w:rsidRDefault="00744718" w:rsidP="00744718">
            <w:r>
              <w:t>0x0</w:t>
            </w:r>
          </w:p>
          <w:p w14:paraId="6E4D5FD2" w14:textId="77777777" w:rsidR="00744718" w:rsidRDefault="00744718" w:rsidP="00744718">
            <w:r>
              <w:t>0x1</w:t>
            </w:r>
          </w:p>
          <w:p w14:paraId="2961EBD5" w14:textId="77777777" w:rsidR="00744718" w:rsidRDefault="00744718" w:rsidP="00744718">
            <w:r>
              <w:t>0x2</w:t>
            </w:r>
          </w:p>
          <w:p w14:paraId="2CA11DA0" w14:textId="77777777" w:rsidR="00744718" w:rsidRDefault="00744718" w:rsidP="00744718">
            <w:r>
              <w:t>0x3</w:t>
            </w:r>
          </w:p>
          <w:p w14:paraId="3BFA5566" w14:textId="77777777" w:rsidR="00744718" w:rsidRDefault="00744718" w:rsidP="00744718">
            <w:r>
              <w:t>0x4</w:t>
            </w:r>
          </w:p>
          <w:p w14:paraId="0DAAEE78" w14:textId="77777777" w:rsidR="00744718" w:rsidRDefault="00744718" w:rsidP="00744718">
            <w:r>
              <w:t>.....</w:t>
            </w:r>
          </w:p>
          <w:p w14:paraId="718B1ED9" w14:textId="77777777" w:rsidR="00744718" w:rsidRDefault="00744718" w:rsidP="00744718">
            <w:r>
              <w:t>0xd</w:t>
            </w:r>
          </w:p>
          <w:p w14:paraId="012B5FF3" w14:textId="77777777" w:rsidR="00744718" w:rsidRDefault="00744718" w:rsidP="00744718">
            <w:r>
              <w:t>0xe</w:t>
            </w:r>
          </w:p>
          <w:p w14:paraId="780C9D27" w14:textId="77777777" w:rsidR="00744718" w:rsidRDefault="00744718" w:rsidP="00744718">
            <w:r>
              <w:t>0xf</w:t>
            </w:r>
          </w:p>
        </w:tc>
        <w:tc>
          <w:tcPr>
            <w:tcW w:w="2045" w:type="dxa"/>
            <w:gridSpan w:val="2"/>
            <w:tcBorders>
              <w:left w:val="single" w:sz="6" w:space="0" w:color="auto"/>
              <w:bottom w:val="single" w:sz="12" w:space="0" w:color="auto"/>
              <w:right w:val="single" w:sz="12" w:space="0" w:color="auto"/>
            </w:tcBorders>
          </w:tcPr>
          <w:p w14:paraId="16F5E3FF" w14:textId="77777777" w:rsidR="00744718" w:rsidRDefault="00744718" w:rsidP="00744718">
            <w:r>
              <w:t>No Zoom</w:t>
            </w:r>
          </w:p>
          <w:p w14:paraId="72387232" w14:textId="77777777" w:rsidR="00744718" w:rsidRDefault="00744718" w:rsidP="00744718">
            <w:r>
              <w:t xml:space="preserve">Zoom 2X </w:t>
            </w:r>
          </w:p>
          <w:p w14:paraId="7A81C9B8" w14:textId="77777777" w:rsidR="00744718" w:rsidRDefault="00744718" w:rsidP="00744718">
            <w:r>
              <w:t xml:space="preserve">Zoom 3X </w:t>
            </w:r>
          </w:p>
          <w:p w14:paraId="602484DD" w14:textId="77777777" w:rsidR="00744718" w:rsidRDefault="00744718" w:rsidP="00744718">
            <w:r>
              <w:t xml:space="preserve">Zoom 4X </w:t>
            </w:r>
          </w:p>
          <w:p w14:paraId="7409F736" w14:textId="77777777" w:rsidR="00744718" w:rsidRDefault="00744718" w:rsidP="00744718">
            <w:r>
              <w:t xml:space="preserve">Zoom 5X </w:t>
            </w:r>
          </w:p>
          <w:p w14:paraId="3D5DC628" w14:textId="77777777" w:rsidR="00744718" w:rsidRDefault="00744718" w:rsidP="00744718">
            <w:r>
              <w:t xml:space="preserve">.............. </w:t>
            </w:r>
          </w:p>
          <w:p w14:paraId="5187C9F7" w14:textId="77777777" w:rsidR="00744718" w:rsidRDefault="00744718" w:rsidP="00744718">
            <w:r>
              <w:t xml:space="preserve">Zoom 14X </w:t>
            </w:r>
          </w:p>
          <w:p w14:paraId="615BF5F9" w14:textId="77777777" w:rsidR="00744718" w:rsidRDefault="00744718" w:rsidP="00744718">
            <w:r>
              <w:t xml:space="preserve">Zoom 15X </w:t>
            </w:r>
          </w:p>
          <w:p w14:paraId="1FF84B38" w14:textId="77777777" w:rsidR="00744718" w:rsidRDefault="00744718" w:rsidP="00744718">
            <w:r>
              <w:t xml:space="preserve">Zoom 16X </w:t>
            </w:r>
          </w:p>
        </w:tc>
      </w:tr>
    </w:tbl>
    <w:p w14:paraId="7285DCF7" w14:textId="77777777" w:rsidR="00744718" w:rsidRDefault="00744718" w:rsidP="00744718">
      <w:pPr>
        <w:rPr>
          <w:b/>
        </w:rPr>
      </w:pPr>
    </w:p>
    <w:p w14:paraId="147AEA77" w14:textId="77777777" w:rsidR="00744718" w:rsidRDefault="00744718" w:rsidP="00744718">
      <w:pPr>
        <w:rPr>
          <w:b/>
        </w:rPr>
      </w:pPr>
      <w:r>
        <w:rPr>
          <w:b/>
        </w:rPr>
        <w:t>Note:</w:t>
      </w:r>
      <w:r>
        <w:t xml:space="preserve">  Vertical Zoom has no effect in line sequential stereo mode.  See CRT_1CON[30].</w:t>
      </w:r>
    </w:p>
    <w:p w14:paraId="4A819F16" w14:textId="77777777" w:rsidR="00744718" w:rsidRDefault="00744718" w:rsidP="00744718">
      <w:pPr>
        <w:rPr>
          <w:b/>
        </w:rPr>
      </w:pPr>
    </w:p>
    <w:tbl>
      <w:tblPr>
        <w:tblW w:w="0" w:type="auto"/>
        <w:tblInd w:w="108" w:type="dxa"/>
        <w:tblLayout w:type="fixed"/>
        <w:tblLook w:val="0000" w:firstRow="0" w:lastRow="0" w:firstColumn="0" w:lastColumn="0" w:noHBand="0" w:noVBand="0"/>
      </w:tblPr>
      <w:tblGrid>
        <w:gridCol w:w="2196"/>
        <w:gridCol w:w="2196"/>
        <w:gridCol w:w="916"/>
        <w:gridCol w:w="1442"/>
      </w:tblGrid>
      <w:tr w:rsidR="00744718" w14:paraId="21D36120" w14:textId="77777777" w:rsidTr="00744718">
        <w:trPr>
          <w:cantSplit/>
        </w:trPr>
        <w:tc>
          <w:tcPr>
            <w:tcW w:w="2196" w:type="dxa"/>
            <w:tcBorders>
              <w:top w:val="single" w:sz="12" w:space="0" w:color="auto"/>
              <w:left w:val="single" w:sz="12" w:space="0" w:color="auto"/>
              <w:bottom w:val="single" w:sz="12" w:space="0" w:color="auto"/>
              <w:right w:val="single" w:sz="6" w:space="0" w:color="auto"/>
            </w:tcBorders>
          </w:tcPr>
          <w:p w14:paraId="69C0F03F" w14:textId="77777777" w:rsidR="00744718" w:rsidRDefault="00744718" w:rsidP="00744718">
            <w:pPr>
              <w:rPr>
                <w:b/>
              </w:rPr>
            </w:pPr>
            <w:r>
              <w:rPr>
                <w:b/>
              </w:rPr>
              <w:t>Bits</w:t>
            </w:r>
          </w:p>
        </w:tc>
        <w:tc>
          <w:tcPr>
            <w:tcW w:w="2196" w:type="dxa"/>
            <w:tcBorders>
              <w:top w:val="single" w:sz="12" w:space="0" w:color="auto"/>
              <w:left w:val="single" w:sz="6" w:space="0" w:color="auto"/>
              <w:bottom w:val="single" w:sz="12" w:space="0" w:color="auto"/>
              <w:right w:val="single" w:sz="6" w:space="0" w:color="auto"/>
            </w:tcBorders>
          </w:tcPr>
          <w:p w14:paraId="29CD9840" w14:textId="77777777" w:rsidR="00744718" w:rsidRDefault="00744718" w:rsidP="00744718">
            <w:pPr>
              <w:rPr>
                <w:b/>
              </w:rPr>
            </w:pPr>
            <w:r>
              <w:rPr>
                <w:b/>
              </w:rPr>
              <w:t>Name</w:t>
            </w:r>
          </w:p>
        </w:tc>
        <w:tc>
          <w:tcPr>
            <w:tcW w:w="916" w:type="dxa"/>
            <w:tcBorders>
              <w:top w:val="single" w:sz="12" w:space="0" w:color="auto"/>
              <w:left w:val="single" w:sz="6" w:space="0" w:color="auto"/>
              <w:bottom w:val="single" w:sz="12" w:space="0" w:color="auto"/>
              <w:right w:val="single" w:sz="6" w:space="0" w:color="auto"/>
            </w:tcBorders>
          </w:tcPr>
          <w:p w14:paraId="4F56904A" w14:textId="77777777" w:rsidR="00744718" w:rsidRDefault="00744718" w:rsidP="00744718">
            <w:pPr>
              <w:rPr>
                <w:b/>
              </w:rPr>
            </w:pPr>
            <w:r>
              <w:rPr>
                <w:b/>
              </w:rPr>
              <w:t>Value</w:t>
            </w:r>
          </w:p>
        </w:tc>
        <w:tc>
          <w:tcPr>
            <w:tcW w:w="1442" w:type="dxa"/>
            <w:tcBorders>
              <w:top w:val="single" w:sz="12" w:space="0" w:color="auto"/>
              <w:left w:val="single" w:sz="6" w:space="0" w:color="auto"/>
              <w:bottom w:val="single" w:sz="12" w:space="0" w:color="auto"/>
              <w:right w:val="single" w:sz="12" w:space="0" w:color="auto"/>
            </w:tcBorders>
          </w:tcPr>
          <w:p w14:paraId="46EA33D6" w14:textId="77777777" w:rsidR="00744718" w:rsidRDefault="00744718" w:rsidP="00744718">
            <w:pPr>
              <w:rPr>
                <w:b/>
              </w:rPr>
            </w:pPr>
            <w:r>
              <w:rPr>
                <w:b/>
              </w:rPr>
              <w:t>Function</w:t>
            </w:r>
          </w:p>
        </w:tc>
      </w:tr>
      <w:tr w:rsidR="00744718" w14:paraId="52EBF353" w14:textId="77777777" w:rsidTr="00744718">
        <w:trPr>
          <w:cantSplit/>
        </w:trPr>
        <w:tc>
          <w:tcPr>
            <w:tcW w:w="2196" w:type="dxa"/>
            <w:tcBorders>
              <w:left w:val="single" w:sz="12" w:space="0" w:color="auto"/>
              <w:bottom w:val="single" w:sz="12" w:space="0" w:color="auto"/>
              <w:right w:val="single" w:sz="6" w:space="0" w:color="auto"/>
            </w:tcBorders>
          </w:tcPr>
          <w:p w14:paraId="4541CDEF" w14:textId="77777777" w:rsidR="00744718" w:rsidRDefault="00744718" w:rsidP="00744718">
            <w:r>
              <w:t>CRT_ZOOM [19:16]</w:t>
            </w:r>
          </w:p>
        </w:tc>
        <w:tc>
          <w:tcPr>
            <w:tcW w:w="2196" w:type="dxa"/>
            <w:tcBorders>
              <w:left w:val="single" w:sz="6" w:space="0" w:color="auto"/>
              <w:bottom w:val="single" w:sz="12" w:space="0" w:color="auto"/>
              <w:right w:val="single" w:sz="6" w:space="0" w:color="auto"/>
            </w:tcBorders>
          </w:tcPr>
          <w:p w14:paraId="08862457" w14:textId="77777777" w:rsidR="00744718" w:rsidRDefault="00744718" w:rsidP="00744718">
            <w:r>
              <w:t>HSFT[3:0]</w:t>
            </w:r>
          </w:p>
        </w:tc>
        <w:tc>
          <w:tcPr>
            <w:tcW w:w="916" w:type="dxa"/>
            <w:tcBorders>
              <w:left w:val="single" w:sz="6" w:space="0" w:color="auto"/>
              <w:bottom w:val="single" w:sz="12" w:space="0" w:color="auto"/>
              <w:right w:val="single" w:sz="6" w:space="0" w:color="auto"/>
            </w:tcBorders>
          </w:tcPr>
          <w:p w14:paraId="1D2CE145" w14:textId="77777777" w:rsidR="00744718" w:rsidRDefault="00744718" w:rsidP="00744718">
            <w:r>
              <w:t>0x0</w:t>
            </w:r>
          </w:p>
          <w:p w14:paraId="5DCAC85D" w14:textId="77777777" w:rsidR="00744718" w:rsidRDefault="00744718" w:rsidP="00744718">
            <w:r>
              <w:t>0x1</w:t>
            </w:r>
          </w:p>
          <w:p w14:paraId="47758FBF" w14:textId="77777777" w:rsidR="00744718" w:rsidRDefault="00744718" w:rsidP="00744718">
            <w:r>
              <w:t>0x3</w:t>
            </w:r>
          </w:p>
          <w:p w14:paraId="041864D0" w14:textId="77777777" w:rsidR="00744718" w:rsidRDefault="00744718" w:rsidP="00744718">
            <w:r>
              <w:t>0x7</w:t>
            </w:r>
          </w:p>
          <w:p w14:paraId="36E02B8C" w14:textId="77777777" w:rsidR="00744718" w:rsidRDefault="00744718" w:rsidP="00744718">
            <w:r>
              <w:t>0xF</w:t>
            </w:r>
          </w:p>
          <w:p w14:paraId="50F3653D" w14:textId="77777777" w:rsidR="00744718" w:rsidRDefault="00744718" w:rsidP="00744718"/>
          <w:p w14:paraId="247FA4A9" w14:textId="77777777" w:rsidR="00744718" w:rsidRDefault="00744718" w:rsidP="00744718"/>
        </w:tc>
        <w:tc>
          <w:tcPr>
            <w:tcW w:w="1442" w:type="dxa"/>
            <w:tcBorders>
              <w:left w:val="single" w:sz="6" w:space="0" w:color="auto"/>
              <w:bottom w:val="single" w:sz="12" w:space="0" w:color="auto"/>
              <w:right w:val="single" w:sz="12" w:space="0" w:color="auto"/>
            </w:tcBorders>
          </w:tcPr>
          <w:p w14:paraId="4FDCB685" w14:textId="77777777" w:rsidR="00744718" w:rsidRDefault="00744718" w:rsidP="00744718">
            <w:r>
              <w:t>No Divide</w:t>
            </w:r>
          </w:p>
          <w:p w14:paraId="6152DEF6" w14:textId="77777777" w:rsidR="00744718" w:rsidRDefault="00744718" w:rsidP="00744718">
            <w:r>
              <w:t>Divide By 2</w:t>
            </w:r>
          </w:p>
          <w:p w14:paraId="43406A9E" w14:textId="77777777" w:rsidR="00744718" w:rsidRDefault="00744718" w:rsidP="00744718">
            <w:r>
              <w:t>Divide by 4</w:t>
            </w:r>
          </w:p>
          <w:p w14:paraId="194714C7" w14:textId="77777777" w:rsidR="00744718" w:rsidRDefault="00744718" w:rsidP="00744718">
            <w:r>
              <w:t>Divide by 8</w:t>
            </w:r>
          </w:p>
          <w:p w14:paraId="56F4E6EA" w14:textId="77777777" w:rsidR="00744718" w:rsidRDefault="00744718" w:rsidP="00744718">
            <w:r>
              <w:t>Divide by 16</w:t>
            </w:r>
          </w:p>
          <w:p w14:paraId="0C4B89EF" w14:textId="77777777" w:rsidR="00744718" w:rsidRDefault="00744718" w:rsidP="00744718"/>
          <w:p w14:paraId="48F75104" w14:textId="77777777" w:rsidR="00744718" w:rsidRDefault="00744718" w:rsidP="00744718"/>
        </w:tc>
      </w:tr>
    </w:tbl>
    <w:p w14:paraId="40E28E12" w14:textId="77777777" w:rsidR="00744718" w:rsidRDefault="00744718" w:rsidP="00744718">
      <w:pPr>
        <w:rPr>
          <w:b/>
        </w:rPr>
      </w:pPr>
    </w:p>
    <w:p w14:paraId="4E7116FD" w14:textId="77777777" w:rsidR="00744718" w:rsidRDefault="00744718" w:rsidP="00744718">
      <w:r>
        <w:t>HSFT[3:0] bits cause simple right shifting of all horizontal sync parameters. Using this</w:t>
      </w:r>
    </w:p>
    <w:p w14:paraId="638BC891" w14:textId="77777777" w:rsidR="00744718" w:rsidRDefault="00744718" w:rsidP="00744718">
      <w:r>
        <w:t>feature for zoom purpose may require (in some applications) dividing VCLK by the</w:t>
      </w:r>
    </w:p>
    <w:p w14:paraId="049A48A8" w14:textId="77777777" w:rsidR="00744718" w:rsidRDefault="00744718" w:rsidP="00744718">
      <w:pPr>
        <w:rPr>
          <w:b/>
        </w:rPr>
      </w:pPr>
      <w:r>
        <w:t>same factor.</w:t>
      </w:r>
    </w:p>
    <w:p w14:paraId="2DE210AD" w14:textId="77777777" w:rsidR="00744718" w:rsidRDefault="00744718" w:rsidP="00744718">
      <w:pPr>
        <w:rPr>
          <w:b/>
        </w:rPr>
      </w:pPr>
    </w:p>
    <w:p w14:paraId="153C2277" w14:textId="469C29F5" w:rsidR="00744718" w:rsidRDefault="002E6C7C" w:rsidP="00744718">
      <w:pPr>
        <w:pStyle w:val="Heading3"/>
      </w:pPr>
      <w:r>
        <w:t>5.8.15</w:t>
      </w:r>
      <w:r w:rsidR="00744718">
        <w:tab/>
        <w:t>CRT Configuration Register 1 (RBASE_G + 0x0058)</w:t>
      </w:r>
    </w:p>
    <w:p w14:paraId="3F02D96A"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Name:</w:t>
      </w:r>
      <w:r>
        <w:rPr>
          <w:rFonts w:ascii="Times New Roman" w:hAnsi="Times New Roman"/>
          <w:b/>
        </w:rPr>
        <w:tab/>
        <w:t>CRT_1CON</w:t>
      </w:r>
    </w:p>
    <w:p w14:paraId="6B5B9B76"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Type: </w:t>
      </w:r>
      <w:r>
        <w:rPr>
          <w:rFonts w:ascii="Times New Roman" w:hAnsi="Times New Roman"/>
          <w:b/>
        </w:rPr>
        <w:tab/>
        <w:t>Memory mapped read write</w:t>
      </w:r>
    </w:p>
    <w:p w14:paraId="3467E38C" w14:textId="77777777" w:rsidR="00744718" w:rsidRDefault="00744718" w:rsidP="00744718">
      <w:r>
        <w:object w:dxaOrig="5995" w:dyaOrig="1460" w14:anchorId="588F75EF">
          <v:shape id="_x0000_i1082" type="#_x0000_t75" style="width:296.1pt;height:1in" o:ole="">
            <v:imagedata r:id="rId124" o:title=""/>
          </v:shape>
          <o:OLEObject Type="Embed" ProgID="MSDraw" ShapeID="_x0000_i1082" DrawAspect="Content" ObjectID="_1342457329" r:id="rId125">
            <o:FieldCodes>\* mergeformat</o:FieldCodes>
          </o:OLEObject>
        </w:object>
      </w:r>
    </w:p>
    <w:p w14:paraId="10913812" w14:textId="77777777" w:rsidR="00744718" w:rsidRDefault="00744718" w:rsidP="00744718"/>
    <w:tbl>
      <w:tblPr>
        <w:tblW w:w="0" w:type="auto"/>
        <w:tblInd w:w="108" w:type="dxa"/>
        <w:tblLayout w:type="fixed"/>
        <w:tblLook w:val="0000" w:firstRow="0" w:lastRow="0" w:firstColumn="0" w:lastColumn="0" w:noHBand="0" w:noVBand="0"/>
      </w:tblPr>
      <w:tblGrid>
        <w:gridCol w:w="1820"/>
        <w:gridCol w:w="1128"/>
        <w:gridCol w:w="939"/>
        <w:gridCol w:w="4484"/>
      </w:tblGrid>
      <w:tr w:rsidR="00744718" w14:paraId="3578043C" w14:textId="77777777" w:rsidTr="00744718">
        <w:trPr>
          <w:cantSplit/>
        </w:trPr>
        <w:tc>
          <w:tcPr>
            <w:tcW w:w="1820" w:type="dxa"/>
            <w:tcBorders>
              <w:top w:val="single" w:sz="12" w:space="0" w:color="auto"/>
              <w:left w:val="single" w:sz="12" w:space="0" w:color="auto"/>
              <w:bottom w:val="single" w:sz="6" w:space="0" w:color="auto"/>
              <w:right w:val="single" w:sz="6" w:space="0" w:color="auto"/>
            </w:tcBorders>
          </w:tcPr>
          <w:p w14:paraId="2E20C595" w14:textId="77777777" w:rsidR="00744718" w:rsidRDefault="00744718" w:rsidP="00744718">
            <w:pPr>
              <w:jc w:val="center"/>
              <w:rPr>
                <w:b/>
              </w:rPr>
            </w:pPr>
            <w:bookmarkStart w:id="139" w:name="_Toc332687576"/>
            <w:r>
              <w:rPr>
                <w:b/>
              </w:rPr>
              <w:t>Bits</w:t>
            </w:r>
            <w:bookmarkEnd w:id="139"/>
          </w:p>
        </w:tc>
        <w:tc>
          <w:tcPr>
            <w:tcW w:w="1128" w:type="dxa"/>
            <w:tcBorders>
              <w:top w:val="single" w:sz="12" w:space="0" w:color="auto"/>
              <w:left w:val="single" w:sz="6" w:space="0" w:color="auto"/>
              <w:bottom w:val="single" w:sz="6" w:space="0" w:color="auto"/>
              <w:right w:val="single" w:sz="6" w:space="0" w:color="auto"/>
            </w:tcBorders>
          </w:tcPr>
          <w:p w14:paraId="3A48C410" w14:textId="77777777" w:rsidR="00744718" w:rsidRDefault="00744718" w:rsidP="00744718">
            <w:pPr>
              <w:jc w:val="center"/>
              <w:rPr>
                <w:b/>
              </w:rPr>
            </w:pPr>
            <w:bookmarkStart w:id="140" w:name="_Toc332687577"/>
            <w:r>
              <w:rPr>
                <w:b/>
              </w:rPr>
              <w:t>Name</w:t>
            </w:r>
            <w:bookmarkEnd w:id="140"/>
          </w:p>
        </w:tc>
        <w:tc>
          <w:tcPr>
            <w:tcW w:w="939" w:type="dxa"/>
            <w:tcBorders>
              <w:top w:val="single" w:sz="12" w:space="0" w:color="auto"/>
              <w:left w:val="single" w:sz="6" w:space="0" w:color="auto"/>
              <w:bottom w:val="single" w:sz="6" w:space="0" w:color="auto"/>
              <w:right w:val="single" w:sz="6" w:space="0" w:color="auto"/>
            </w:tcBorders>
          </w:tcPr>
          <w:p w14:paraId="149678F9" w14:textId="77777777" w:rsidR="00744718" w:rsidRDefault="00744718" w:rsidP="00744718">
            <w:pPr>
              <w:rPr>
                <w:b/>
              </w:rPr>
            </w:pPr>
            <w:bookmarkStart w:id="141" w:name="_Toc332687578"/>
            <w:r>
              <w:rPr>
                <w:b/>
              </w:rPr>
              <w:t>Value</w:t>
            </w:r>
            <w:bookmarkEnd w:id="141"/>
          </w:p>
        </w:tc>
        <w:tc>
          <w:tcPr>
            <w:tcW w:w="4484" w:type="dxa"/>
            <w:tcBorders>
              <w:top w:val="single" w:sz="12" w:space="0" w:color="auto"/>
              <w:left w:val="single" w:sz="6" w:space="0" w:color="auto"/>
              <w:bottom w:val="single" w:sz="6" w:space="0" w:color="auto"/>
              <w:right w:val="single" w:sz="12" w:space="0" w:color="auto"/>
            </w:tcBorders>
          </w:tcPr>
          <w:p w14:paraId="6BABB628" w14:textId="77777777" w:rsidR="00744718" w:rsidRDefault="00744718" w:rsidP="00744718">
            <w:pPr>
              <w:rPr>
                <w:b/>
              </w:rPr>
            </w:pPr>
            <w:bookmarkStart w:id="142" w:name="_Toc332687579"/>
            <w:r>
              <w:rPr>
                <w:b/>
              </w:rPr>
              <w:t>Function</w:t>
            </w:r>
            <w:bookmarkEnd w:id="142"/>
          </w:p>
        </w:tc>
      </w:tr>
      <w:tr w:rsidR="00744718" w14:paraId="719B380A" w14:textId="77777777" w:rsidTr="00744718">
        <w:trPr>
          <w:cantSplit/>
        </w:trPr>
        <w:tc>
          <w:tcPr>
            <w:tcW w:w="1820" w:type="dxa"/>
            <w:tcBorders>
              <w:top w:val="single" w:sz="6" w:space="0" w:color="auto"/>
              <w:left w:val="single" w:sz="12" w:space="0" w:color="auto"/>
              <w:bottom w:val="single" w:sz="6" w:space="0" w:color="auto"/>
              <w:right w:val="single" w:sz="6" w:space="0" w:color="auto"/>
            </w:tcBorders>
          </w:tcPr>
          <w:p w14:paraId="58473442" w14:textId="77777777" w:rsidR="00744718" w:rsidRDefault="00744718" w:rsidP="00744718">
            <w:pPr>
              <w:jc w:val="center"/>
            </w:pPr>
            <w:r>
              <w:t>CRT_1CON[0]</w:t>
            </w:r>
          </w:p>
        </w:tc>
        <w:tc>
          <w:tcPr>
            <w:tcW w:w="1128" w:type="dxa"/>
            <w:tcBorders>
              <w:top w:val="single" w:sz="6" w:space="0" w:color="auto"/>
              <w:left w:val="single" w:sz="6" w:space="0" w:color="auto"/>
              <w:bottom w:val="single" w:sz="6" w:space="0" w:color="auto"/>
              <w:right w:val="single" w:sz="6" w:space="0" w:color="auto"/>
            </w:tcBorders>
          </w:tcPr>
          <w:p w14:paraId="3EACA63D" w14:textId="77777777" w:rsidR="00744718" w:rsidRDefault="00744718" w:rsidP="00744718">
            <w:pPr>
              <w:jc w:val="center"/>
            </w:pPr>
            <w:r>
              <w:t>PH</w:t>
            </w:r>
          </w:p>
        </w:tc>
        <w:tc>
          <w:tcPr>
            <w:tcW w:w="939" w:type="dxa"/>
            <w:tcBorders>
              <w:top w:val="single" w:sz="6" w:space="0" w:color="auto"/>
              <w:left w:val="single" w:sz="6" w:space="0" w:color="auto"/>
              <w:bottom w:val="single" w:sz="6" w:space="0" w:color="auto"/>
              <w:right w:val="single" w:sz="6" w:space="0" w:color="auto"/>
            </w:tcBorders>
          </w:tcPr>
          <w:p w14:paraId="007238F9" w14:textId="77777777" w:rsidR="00744718" w:rsidRDefault="00744718" w:rsidP="00744718">
            <w:pPr>
              <w:jc w:val="center"/>
            </w:pPr>
            <w:r>
              <w:t xml:space="preserve">     </w:t>
            </w:r>
          </w:p>
          <w:p w14:paraId="39004E85" w14:textId="77777777" w:rsidR="00744718" w:rsidRDefault="00744718" w:rsidP="00744718">
            <w:pPr>
              <w:jc w:val="center"/>
            </w:pPr>
            <w:r>
              <w:t>0</w:t>
            </w:r>
          </w:p>
          <w:p w14:paraId="5BD128A5" w14:textId="77777777" w:rsidR="00744718" w:rsidRDefault="00744718" w:rsidP="00744718">
            <w:pPr>
              <w:jc w:val="center"/>
            </w:pPr>
            <w:r>
              <w:t xml:space="preserve">1   </w:t>
            </w:r>
          </w:p>
        </w:tc>
        <w:tc>
          <w:tcPr>
            <w:tcW w:w="4484" w:type="dxa"/>
            <w:tcBorders>
              <w:top w:val="single" w:sz="6" w:space="0" w:color="auto"/>
              <w:left w:val="single" w:sz="6" w:space="0" w:color="auto"/>
              <w:bottom w:val="single" w:sz="6" w:space="0" w:color="auto"/>
              <w:right w:val="single" w:sz="12" w:space="0" w:color="auto"/>
            </w:tcBorders>
          </w:tcPr>
          <w:p w14:paraId="02112F91" w14:textId="77777777" w:rsidR="00744718" w:rsidRDefault="00744718" w:rsidP="00744718">
            <w:r>
              <w:t>Horizontal Sync Polarity.</w:t>
            </w:r>
          </w:p>
          <w:p w14:paraId="685A772F" w14:textId="77777777" w:rsidR="00744718" w:rsidRDefault="00744718" w:rsidP="00744718">
            <w:r>
              <w:t>Negative horizontal sync.</w:t>
            </w:r>
            <w:r>
              <w:br/>
              <w:t xml:space="preserve">Positive   horizontal sync. </w:t>
            </w:r>
          </w:p>
        </w:tc>
      </w:tr>
      <w:tr w:rsidR="00744718" w14:paraId="559B7109" w14:textId="77777777" w:rsidTr="00744718">
        <w:trPr>
          <w:cantSplit/>
        </w:trPr>
        <w:tc>
          <w:tcPr>
            <w:tcW w:w="1820" w:type="dxa"/>
            <w:tcBorders>
              <w:top w:val="single" w:sz="6" w:space="0" w:color="auto"/>
              <w:left w:val="single" w:sz="12" w:space="0" w:color="auto"/>
              <w:bottom w:val="single" w:sz="6" w:space="0" w:color="auto"/>
              <w:right w:val="single" w:sz="6" w:space="0" w:color="auto"/>
            </w:tcBorders>
          </w:tcPr>
          <w:p w14:paraId="6AC1D30A" w14:textId="77777777" w:rsidR="00744718" w:rsidRDefault="00744718" w:rsidP="00744718">
            <w:pPr>
              <w:jc w:val="center"/>
            </w:pPr>
            <w:r>
              <w:t>CRT_1CON[1]</w:t>
            </w:r>
          </w:p>
        </w:tc>
        <w:tc>
          <w:tcPr>
            <w:tcW w:w="1128" w:type="dxa"/>
            <w:tcBorders>
              <w:top w:val="single" w:sz="6" w:space="0" w:color="auto"/>
              <w:left w:val="single" w:sz="6" w:space="0" w:color="auto"/>
              <w:bottom w:val="single" w:sz="6" w:space="0" w:color="auto"/>
              <w:right w:val="single" w:sz="6" w:space="0" w:color="auto"/>
            </w:tcBorders>
          </w:tcPr>
          <w:p w14:paraId="28CA06C4" w14:textId="77777777" w:rsidR="00744718" w:rsidRDefault="00744718" w:rsidP="00744718">
            <w:pPr>
              <w:jc w:val="center"/>
            </w:pPr>
            <w:r>
              <w:t>PV</w:t>
            </w:r>
          </w:p>
        </w:tc>
        <w:tc>
          <w:tcPr>
            <w:tcW w:w="939" w:type="dxa"/>
            <w:tcBorders>
              <w:top w:val="single" w:sz="6" w:space="0" w:color="auto"/>
              <w:left w:val="single" w:sz="6" w:space="0" w:color="auto"/>
              <w:bottom w:val="single" w:sz="6" w:space="0" w:color="auto"/>
              <w:right w:val="single" w:sz="6" w:space="0" w:color="auto"/>
            </w:tcBorders>
          </w:tcPr>
          <w:p w14:paraId="697268C3" w14:textId="77777777" w:rsidR="00744718" w:rsidRDefault="00744718" w:rsidP="00744718">
            <w:pPr>
              <w:jc w:val="center"/>
            </w:pPr>
            <w:r>
              <w:t xml:space="preserve">     </w:t>
            </w:r>
          </w:p>
          <w:p w14:paraId="6529FFB1" w14:textId="77777777" w:rsidR="00744718" w:rsidRDefault="00744718" w:rsidP="00744718">
            <w:pPr>
              <w:jc w:val="center"/>
            </w:pPr>
            <w:r>
              <w:t>0</w:t>
            </w:r>
          </w:p>
          <w:p w14:paraId="17431700" w14:textId="77777777" w:rsidR="00744718" w:rsidRDefault="00744718" w:rsidP="00744718">
            <w:pPr>
              <w:jc w:val="center"/>
            </w:pPr>
            <w:r>
              <w:t xml:space="preserve">1   </w:t>
            </w:r>
          </w:p>
        </w:tc>
        <w:tc>
          <w:tcPr>
            <w:tcW w:w="4484" w:type="dxa"/>
            <w:tcBorders>
              <w:top w:val="single" w:sz="6" w:space="0" w:color="auto"/>
              <w:left w:val="single" w:sz="6" w:space="0" w:color="auto"/>
              <w:bottom w:val="single" w:sz="6" w:space="0" w:color="auto"/>
              <w:right w:val="single" w:sz="12" w:space="0" w:color="auto"/>
            </w:tcBorders>
          </w:tcPr>
          <w:p w14:paraId="03D60B7C" w14:textId="77777777" w:rsidR="00744718" w:rsidRDefault="00744718" w:rsidP="00744718">
            <w:r>
              <w:t>Vertical Sync Polarity.</w:t>
            </w:r>
          </w:p>
          <w:p w14:paraId="4583352A" w14:textId="77777777" w:rsidR="00744718" w:rsidRDefault="00744718" w:rsidP="00744718">
            <w:r>
              <w:t>Negative vertical sync.</w:t>
            </w:r>
            <w:r>
              <w:br/>
              <w:t xml:space="preserve">Positive vertical sync. </w:t>
            </w:r>
          </w:p>
        </w:tc>
      </w:tr>
      <w:tr w:rsidR="00744718" w14:paraId="1181832B" w14:textId="77777777" w:rsidTr="00744718">
        <w:trPr>
          <w:cantSplit/>
        </w:trPr>
        <w:tc>
          <w:tcPr>
            <w:tcW w:w="1820" w:type="dxa"/>
            <w:tcBorders>
              <w:top w:val="single" w:sz="6" w:space="0" w:color="auto"/>
              <w:left w:val="single" w:sz="12" w:space="0" w:color="auto"/>
              <w:bottom w:val="single" w:sz="6" w:space="0" w:color="auto"/>
              <w:right w:val="single" w:sz="6" w:space="0" w:color="auto"/>
            </w:tcBorders>
          </w:tcPr>
          <w:p w14:paraId="474C4BDF" w14:textId="77777777" w:rsidR="00744718" w:rsidRDefault="00744718" w:rsidP="00744718">
            <w:pPr>
              <w:jc w:val="center"/>
            </w:pPr>
            <w:r>
              <w:t>CRT_1CON[2]</w:t>
            </w:r>
          </w:p>
        </w:tc>
        <w:tc>
          <w:tcPr>
            <w:tcW w:w="1128" w:type="dxa"/>
            <w:tcBorders>
              <w:top w:val="single" w:sz="6" w:space="0" w:color="auto"/>
              <w:left w:val="single" w:sz="6" w:space="0" w:color="auto"/>
              <w:bottom w:val="single" w:sz="6" w:space="0" w:color="auto"/>
              <w:right w:val="single" w:sz="6" w:space="0" w:color="auto"/>
            </w:tcBorders>
          </w:tcPr>
          <w:p w14:paraId="55078F8A" w14:textId="77777777" w:rsidR="00744718" w:rsidRDefault="00744718" w:rsidP="00744718">
            <w:pPr>
              <w:jc w:val="center"/>
            </w:pPr>
            <w:r>
              <w:t>CS</w:t>
            </w:r>
          </w:p>
        </w:tc>
        <w:tc>
          <w:tcPr>
            <w:tcW w:w="939" w:type="dxa"/>
            <w:tcBorders>
              <w:top w:val="single" w:sz="6" w:space="0" w:color="auto"/>
              <w:left w:val="single" w:sz="6" w:space="0" w:color="auto"/>
              <w:bottom w:val="single" w:sz="6" w:space="0" w:color="auto"/>
              <w:right w:val="single" w:sz="6" w:space="0" w:color="auto"/>
            </w:tcBorders>
          </w:tcPr>
          <w:p w14:paraId="1E1A7FB2" w14:textId="77777777" w:rsidR="00744718" w:rsidRDefault="00744718" w:rsidP="00744718">
            <w:pPr>
              <w:jc w:val="center"/>
            </w:pPr>
            <w:r>
              <w:t xml:space="preserve"> </w:t>
            </w:r>
          </w:p>
          <w:p w14:paraId="79A18BFA" w14:textId="77777777" w:rsidR="00744718" w:rsidRDefault="00744718" w:rsidP="00744718">
            <w:pPr>
              <w:jc w:val="center"/>
            </w:pPr>
          </w:p>
          <w:p w14:paraId="4583FE7D" w14:textId="77777777" w:rsidR="00744718" w:rsidRDefault="00744718" w:rsidP="00744718">
            <w:pPr>
              <w:jc w:val="center"/>
            </w:pPr>
            <w:r>
              <w:t xml:space="preserve">  </w:t>
            </w:r>
          </w:p>
          <w:p w14:paraId="73C6E73C" w14:textId="77777777" w:rsidR="00744718" w:rsidRDefault="00744718" w:rsidP="00744718">
            <w:pPr>
              <w:jc w:val="center"/>
            </w:pPr>
          </w:p>
          <w:p w14:paraId="30A1E33B" w14:textId="77777777" w:rsidR="00744718" w:rsidRDefault="00744718" w:rsidP="00744718">
            <w:pPr>
              <w:jc w:val="center"/>
            </w:pPr>
          </w:p>
          <w:p w14:paraId="4D9720C7" w14:textId="77777777" w:rsidR="00744718" w:rsidRDefault="00744718" w:rsidP="00744718">
            <w:pPr>
              <w:jc w:val="center"/>
            </w:pPr>
            <w:r>
              <w:t>0</w:t>
            </w:r>
          </w:p>
          <w:p w14:paraId="39D16409" w14:textId="77777777" w:rsidR="00744718" w:rsidRDefault="00744718" w:rsidP="00744718">
            <w:pPr>
              <w:jc w:val="center"/>
            </w:pPr>
            <w:r>
              <w:t xml:space="preserve">1 </w:t>
            </w:r>
          </w:p>
        </w:tc>
        <w:tc>
          <w:tcPr>
            <w:tcW w:w="4484" w:type="dxa"/>
            <w:tcBorders>
              <w:top w:val="single" w:sz="6" w:space="0" w:color="auto"/>
              <w:left w:val="single" w:sz="6" w:space="0" w:color="auto"/>
              <w:bottom w:val="single" w:sz="6" w:space="0" w:color="auto"/>
              <w:right w:val="single" w:sz="12" w:space="0" w:color="auto"/>
            </w:tcBorders>
          </w:tcPr>
          <w:p w14:paraId="30F77CC5" w14:textId="77777777" w:rsidR="00744718" w:rsidRDefault="00744718" w:rsidP="00744718">
            <w:r>
              <w:t>Composite Sync Enable.</w:t>
            </w:r>
          </w:p>
          <w:p w14:paraId="217A60B1" w14:textId="77777777" w:rsidR="00744718" w:rsidRDefault="00744718" w:rsidP="00744718">
            <w:r>
              <w:t xml:space="preserve">The polarity of composite sync is </w:t>
            </w:r>
            <w:r>
              <w:rPr>
                <w:b/>
              </w:rPr>
              <w:t>always negative</w:t>
            </w:r>
            <w:r>
              <w:t>. If composite sync is enabled, then Vertical Sync becomes a  one clock wide impulse (always negative).</w:t>
            </w:r>
          </w:p>
          <w:p w14:paraId="6EDC38F2" w14:textId="77777777" w:rsidR="00744718" w:rsidRDefault="00744718" w:rsidP="00744718">
            <w:r>
              <w:t>Separate HSYNC and VSYNC are generated</w:t>
            </w:r>
            <w:r>
              <w:br/>
              <w:t>Composite sync is output on HSYNC</w:t>
            </w:r>
          </w:p>
        </w:tc>
      </w:tr>
      <w:tr w:rsidR="00744718" w14:paraId="7884CEC7" w14:textId="77777777" w:rsidTr="00744718">
        <w:trPr>
          <w:cantSplit/>
        </w:trPr>
        <w:tc>
          <w:tcPr>
            <w:tcW w:w="1820" w:type="dxa"/>
            <w:tcBorders>
              <w:top w:val="single" w:sz="6" w:space="0" w:color="auto"/>
              <w:left w:val="single" w:sz="12" w:space="0" w:color="auto"/>
              <w:bottom w:val="single" w:sz="6" w:space="0" w:color="auto"/>
              <w:right w:val="single" w:sz="6" w:space="0" w:color="auto"/>
            </w:tcBorders>
          </w:tcPr>
          <w:p w14:paraId="3091C7C9" w14:textId="77777777" w:rsidR="00744718" w:rsidRDefault="00744718" w:rsidP="00744718">
            <w:pPr>
              <w:jc w:val="center"/>
            </w:pPr>
            <w:r>
              <w:t>CRT_1CON[3]</w:t>
            </w:r>
          </w:p>
        </w:tc>
        <w:tc>
          <w:tcPr>
            <w:tcW w:w="1128" w:type="dxa"/>
            <w:tcBorders>
              <w:top w:val="single" w:sz="6" w:space="0" w:color="auto"/>
              <w:left w:val="single" w:sz="6" w:space="0" w:color="auto"/>
              <w:bottom w:val="single" w:sz="6" w:space="0" w:color="auto"/>
              <w:right w:val="single" w:sz="6" w:space="0" w:color="auto"/>
            </w:tcBorders>
          </w:tcPr>
          <w:p w14:paraId="63AA4894" w14:textId="77777777" w:rsidR="00744718" w:rsidRDefault="00744718" w:rsidP="00744718">
            <w:pPr>
              <w:jc w:val="center"/>
            </w:pPr>
            <w:r>
              <w:t>INL</w:t>
            </w:r>
          </w:p>
        </w:tc>
        <w:tc>
          <w:tcPr>
            <w:tcW w:w="939" w:type="dxa"/>
            <w:tcBorders>
              <w:top w:val="single" w:sz="6" w:space="0" w:color="auto"/>
              <w:left w:val="single" w:sz="6" w:space="0" w:color="auto"/>
              <w:bottom w:val="single" w:sz="6" w:space="0" w:color="auto"/>
              <w:right w:val="single" w:sz="6" w:space="0" w:color="auto"/>
            </w:tcBorders>
          </w:tcPr>
          <w:p w14:paraId="16AF3873" w14:textId="77777777" w:rsidR="00744718" w:rsidRDefault="00744718" w:rsidP="00744718">
            <w:pPr>
              <w:jc w:val="center"/>
            </w:pPr>
            <w:r>
              <w:t xml:space="preserve">     </w:t>
            </w:r>
          </w:p>
          <w:p w14:paraId="5B154FB8" w14:textId="77777777" w:rsidR="00744718" w:rsidRDefault="00744718" w:rsidP="00744718">
            <w:pPr>
              <w:jc w:val="center"/>
            </w:pPr>
            <w:r>
              <w:t>0</w:t>
            </w:r>
          </w:p>
          <w:p w14:paraId="5BA02BAC" w14:textId="77777777" w:rsidR="00744718" w:rsidRDefault="00744718" w:rsidP="00744718">
            <w:pPr>
              <w:jc w:val="center"/>
            </w:pPr>
          </w:p>
        </w:tc>
        <w:tc>
          <w:tcPr>
            <w:tcW w:w="4484" w:type="dxa"/>
            <w:tcBorders>
              <w:top w:val="single" w:sz="6" w:space="0" w:color="auto"/>
              <w:left w:val="single" w:sz="6" w:space="0" w:color="auto"/>
              <w:bottom w:val="single" w:sz="6" w:space="0" w:color="auto"/>
              <w:right w:val="single" w:sz="12" w:space="0" w:color="auto"/>
            </w:tcBorders>
          </w:tcPr>
          <w:p w14:paraId="2AB8398E" w14:textId="77777777" w:rsidR="00744718" w:rsidRDefault="00744718" w:rsidP="00744718">
            <w:r>
              <w:t xml:space="preserve">This bit must be set to 0. </w:t>
            </w:r>
          </w:p>
        </w:tc>
      </w:tr>
      <w:tr w:rsidR="00744718" w14:paraId="70C81EEC" w14:textId="77777777" w:rsidTr="00744718">
        <w:trPr>
          <w:cantSplit/>
        </w:trPr>
        <w:tc>
          <w:tcPr>
            <w:tcW w:w="1820" w:type="dxa"/>
            <w:tcBorders>
              <w:top w:val="single" w:sz="6" w:space="0" w:color="auto"/>
              <w:left w:val="single" w:sz="12" w:space="0" w:color="auto"/>
              <w:bottom w:val="single" w:sz="6" w:space="0" w:color="auto"/>
              <w:right w:val="single" w:sz="6" w:space="0" w:color="auto"/>
            </w:tcBorders>
          </w:tcPr>
          <w:p w14:paraId="19FDB277" w14:textId="77777777" w:rsidR="00744718" w:rsidRDefault="00744718" w:rsidP="00744718">
            <w:pPr>
              <w:jc w:val="center"/>
            </w:pPr>
            <w:r>
              <w:t>CRT_1CON[4]</w:t>
            </w:r>
          </w:p>
        </w:tc>
        <w:tc>
          <w:tcPr>
            <w:tcW w:w="1128" w:type="dxa"/>
            <w:tcBorders>
              <w:top w:val="single" w:sz="6" w:space="0" w:color="auto"/>
              <w:left w:val="single" w:sz="6" w:space="0" w:color="auto"/>
              <w:bottom w:val="single" w:sz="6" w:space="0" w:color="auto"/>
              <w:right w:val="single" w:sz="6" w:space="0" w:color="auto"/>
            </w:tcBorders>
          </w:tcPr>
          <w:p w14:paraId="34B4309C" w14:textId="77777777" w:rsidR="00744718" w:rsidRDefault="00744718" w:rsidP="00744718">
            <w:pPr>
              <w:jc w:val="center"/>
            </w:pPr>
            <w:r>
              <w:t>HSE</w:t>
            </w:r>
          </w:p>
        </w:tc>
        <w:tc>
          <w:tcPr>
            <w:tcW w:w="939" w:type="dxa"/>
            <w:tcBorders>
              <w:top w:val="single" w:sz="6" w:space="0" w:color="auto"/>
              <w:left w:val="single" w:sz="6" w:space="0" w:color="auto"/>
              <w:bottom w:val="single" w:sz="6" w:space="0" w:color="auto"/>
              <w:right w:val="single" w:sz="6" w:space="0" w:color="auto"/>
            </w:tcBorders>
          </w:tcPr>
          <w:p w14:paraId="7FB99F0B" w14:textId="77777777" w:rsidR="00744718" w:rsidRDefault="00744718" w:rsidP="00744718">
            <w:pPr>
              <w:jc w:val="center"/>
            </w:pPr>
            <w:r>
              <w:t xml:space="preserve">     </w:t>
            </w:r>
          </w:p>
          <w:p w14:paraId="0F17690D" w14:textId="77777777" w:rsidR="00744718" w:rsidRDefault="00744718" w:rsidP="00744718">
            <w:pPr>
              <w:jc w:val="center"/>
            </w:pPr>
            <w:r>
              <w:t>0</w:t>
            </w:r>
          </w:p>
          <w:p w14:paraId="1025DB89" w14:textId="77777777" w:rsidR="00744718" w:rsidRDefault="00744718" w:rsidP="00744718">
            <w:pPr>
              <w:jc w:val="center"/>
            </w:pPr>
            <w:r>
              <w:t xml:space="preserve">1   </w:t>
            </w:r>
          </w:p>
        </w:tc>
        <w:tc>
          <w:tcPr>
            <w:tcW w:w="4484" w:type="dxa"/>
            <w:tcBorders>
              <w:top w:val="single" w:sz="6" w:space="0" w:color="auto"/>
              <w:left w:val="single" w:sz="6" w:space="0" w:color="auto"/>
              <w:bottom w:val="single" w:sz="6" w:space="0" w:color="auto"/>
              <w:right w:val="single" w:sz="12" w:space="0" w:color="auto"/>
            </w:tcBorders>
          </w:tcPr>
          <w:p w14:paraId="1763D902" w14:textId="77777777" w:rsidR="00744718" w:rsidRDefault="00744718" w:rsidP="00744718">
            <w:r>
              <w:t>Horizontal Sync Enable</w:t>
            </w:r>
          </w:p>
          <w:p w14:paraId="6C88EB14" w14:textId="77777777" w:rsidR="00744718" w:rsidRDefault="00744718" w:rsidP="00744718">
            <w:r>
              <w:t>HSYNC disabled  (HSYNC = 1)</w:t>
            </w:r>
          </w:p>
          <w:p w14:paraId="5BAF57CC" w14:textId="77777777" w:rsidR="00744718" w:rsidRDefault="00744718" w:rsidP="00744718">
            <w:r>
              <w:t>Normal HSYNC generation</w:t>
            </w:r>
          </w:p>
        </w:tc>
      </w:tr>
      <w:tr w:rsidR="00744718" w14:paraId="0A79F34F" w14:textId="77777777" w:rsidTr="00744718">
        <w:trPr>
          <w:cantSplit/>
        </w:trPr>
        <w:tc>
          <w:tcPr>
            <w:tcW w:w="1820" w:type="dxa"/>
            <w:tcBorders>
              <w:top w:val="single" w:sz="6" w:space="0" w:color="auto"/>
              <w:left w:val="single" w:sz="12" w:space="0" w:color="auto"/>
              <w:bottom w:val="single" w:sz="6" w:space="0" w:color="auto"/>
              <w:right w:val="single" w:sz="6" w:space="0" w:color="auto"/>
            </w:tcBorders>
          </w:tcPr>
          <w:p w14:paraId="48574091" w14:textId="77777777" w:rsidR="00744718" w:rsidRDefault="00744718" w:rsidP="00744718">
            <w:pPr>
              <w:jc w:val="center"/>
            </w:pPr>
            <w:r>
              <w:t>CRT_1CON[5]</w:t>
            </w:r>
          </w:p>
        </w:tc>
        <w:tc>
          <w:tcPr>
            <w:tcW w:w="1128" w:type="dxa"/>
            <w:tcBorders>
              <w:top w:val="single" w:sz="6" w:space="0" w:color="auto"/>
              <w:left w:val="single" w:sz="6" w:space="0" w:color="auto"/>
              <w:bottom w:val="single" w:sz="6" w:space="0" w:color="auto"/>
              <w:right w:val="single" w:sz="6" w:space="0" w:color="auto"/>
            </w:tcBorders>
          </w:tcPr>
          <w:p w14:paraId="5654C5D4" w14:textId="77777777" w:rsidR="00744718" w:rsidRDefault="00744718" w:rsidP="00744718">
            <w:pPr>
              <w:jc w:val="center"/>
            </w:pPr>
            <w:r>
              <w:t>VSE</w:t>
            </w:r>
          </w:p>
        </w:tc>
        <w:tc>
          <w:tcPr>
            <w:tcW w:w="939" w:type="dxa"/>
            <w:tcBorders>
              <w:top w:val="single" w:sz="6" w:space="0" w:color="auto"/>
              <w:left w:val="single" w:sz="6" w:space="0" w:color="auto"/>
              <w:bottom w:val="single" w:sz="6" w:space="0" w:color="auto"/>
              <w:right w:val="single" w:sz="6" w:space="0" w:color="auto"/>
            </w:tcBorders>
          </w:tcPr>
          <w:p w14:paraId="0D3636FA" w14:textId="77777777" w:rsidR="00744718" w:rsidRDefault="00744718" w:rsidP="00744718">
            <w:pPr>
              <w:jc w:val="center"/>
            </w:pPr>
            <w:r>
              <w:t xml:space="preserve">     </w:t>
            </w:r>
          </w:p>
          <w:p w14:paraId="73E7C9F1" w14:textId="77777777" w:rsidR="00744718" w:rsidRDefault="00744718" w:rsidP="00744718">
            <w:pPr>
              <w:jc w:val="center"/>
            </w:pPr>
            <w:r>
              <w:t>0</w:t>
            </w:r>
          </w:p>
          <w:p w14:paraId="1E3B1A70" w14:textId="77777777" w:rsidR="00744718" w:rsidRDefault="00744718" w:rsidP="00744718">
            <w:pPr>
              <w:jc w:val="center"/>
            </w:pPr>
            <w:r>
              <w:t xml:space="preserve">1   </w:t>
            </w:r>
          </w:p>
        </w:tc>
        <w:tc>
          <w:tcPr>
            <w:tcW w:w="4484" w:type="dxa"/>
            <w:tcBorders>
              <w:top w:val="single" w:sz="6" w:space="0" w:color="auto"/>
              <w:left w:val="single" w:sz="6" w:space="0" w:color="auto"/>
              <w:bottom w:val="single" w:sz="6" w:space="0" w:color="auto"/>
              <w:right w:val="single" w:sz="12" w:space="0" w:color="auto"/>
            </w:tcBorders>
          </w:tcPr>
          <w:p w14:paraId="5C720624" w14:textId="77777777" w:rsidR="00744718" w:rsidRDefault="00744718" w:rsidP="00744718">
            <w:r>
              <w:t>Vertical Sync Enable</w:t>
            </w:r>
          </w:p>
          <w:p w14:paraId="1D62698C" w14:textId="77777777" w:rsidR="00744718" w:rsidRDefault="00744718" w:rsidP="00744718">
            <w:r>
              <w:t>VSYNC disabled  (VSYNC = 1)</w:t>
            </w:r>
          </w:p>
          <w:p w14:paraId="6377EADC" w14:textId="77777777" w:rsidR="00744718" w:rsidRDefault="00744718" w:rsidP="00744718">
            <w:r>
              <w:t>Normal VSYNC generation</w:t>
            </w:r>
          </w:p>
        </w:tc>
      </w:tr>
      <w:tr w:rsidR="00744718" w14:paraId="5B8F1A07" w14:textId="77777777" w:rsidTr="00744718">
        <w:trPr>
          <w:cantSplit/>
        </w:trPr>
        <w:tc>
          <w:tcPr>
            <w:tcW w:w="1820" w:type="dxa"/>
            <w:tcBorders>
              <w:top w:val="single" w:sz="6" w:space="0" w:color="auto"/>
              <w:left w:val="single" w:sz="12" w:space="0" w:color="auto"/>
              <w:bottom w:val="single" w:sz="6" w:space="0" w:color="auto"/>
              <w:right w:val="single" w:sz="6" w:space="0" w:color="auto"/>
            </w:tcBorders>
          </w:tcPr>
          <w:p w14:paraId="0377DB12" w14:textId="77777777" w:rsidR="00744718" w:rsidRDefault="00744718" w:rsidP="00744718">
            <w:pPr>
              <w:jc w:val="center"/>
            </w:pPr>
            <w:r>
              <w:t>CRT_1CON[6]</w:t>
            </w:r>
          </w:p>
        </w:tc>
        <w:tc>
          <w:tcPr>
            <w:tcW w:w="1128" w:type="dxa"/>
            <w:tcBorders>
              <w:top w:val="single" w:sz="6" w:space="0" w:color="auto"/>
              <w:left w:val="single" w:sz="6" w:space="0" w:color="auto"/>
              <w:bottom w:val="single" w:sz="6" w:space="0" w:color="auto"/>
              <w:right w:val="single" w:sz="6" w:space="0" w:color="auto"/>
            </w:tcBorders>
          </w:tcPr>
          <w:p w14:paraId="281BEBF3" w14:textId="77777777" w:rsidR="00744718" w:rsidRDefault="00744718" w:rsidP="00744718">
            <w:pPr>
              <w:jc w:val="center"/>
            </w:pPr>
            <w:r>
              <w:t>VE</w:t>
            </w:r>
          </w:p>
        </w:tc>
        <w:tc>
          <w:tcPr>
            <w:tcW w:w="939" w:type="dxa"/>
            <w:tcBorders>
              <w:top w:val="single" w:sz="6" w:space="0" w:color="auto"/>
              <w:left w:val="single" w:sz="6" w:space="0" w:color="auto"/>
              <w:bottom w:val="single" w:sz="6" w:space="0" w:color="auto"/>
              <w:right w:val="single" w:sz="6" w:space="0" w:color="auto"/>
            </w:tcBorders>
          </w:tcPr>
          <w:p w14:paraId="52379BC6" w14:textId="77777777" w:rsidR="00744718" w:rsidRDefault="00744718" w:rsidP="00744718">
            <w:pPr>
              <w:jc w:val="center"/>
            </w:pPr>
            <w:r>
              <w:t xml:space="preserve">      </w:t>
            </w:r>
          </w:p>
          <w:p w14:paraId="3A5FD43F" w14:textId="77777777" w:rsidR="00744718" w:rsidRDefault="00744718" w:rsidP="00744718">
            <w:pPr>
              <w:jc w:val="center"/>
            </w:pPr>
            <w:r>
              <w:t xml:space="preserve"> 0</w:t>
            </w:r>
            <w:r>
              <w:br/>
              <w:t xml:space="preserve"> 1</w:t>
            </w:r>
          </w:p>
        </w:tc>
        <w:tc>
          <w:tcPr>
            <w:tcW w:w="4484" w:type="dxa"/>
            <w:tcBorders>
              <w:top w:val="single" w:sz="6" w:space="0" w:color="auto"/>
              <w:left w:val="single" w:sz="6" w:space="0" w:color="auto"/>
              <w:bottom w:val="single" w:sz="6" w:space="0" w:color="auto"/>
              <w:right w:val="single" w:sz="12" w:space="0" w:color="auto"/>
            </w:tcBorders>
          </w:tcPr>
          <w:p w14:paraId="095E3C26" w14:textId="77777777" w:rsidR="00744718" w:rsidRDefault="00744718" w:rsidP="00744718">
            <w:r>
              <w:t>Video Enable</w:t>
            </w:r>
          </w:p>
          <w:p w14:paraId="7F362750" w14:textId="77777777" w:rsidR="00744718" w:rsidRDefault="00744718" w:rsidP="00744718">
            <w:r>
              <w:t>BLANK disabled (BLANK= 0)</w:t>
            </w:r>
            <w:r>
              <w:br/>
              <w:t>Normal BLANK generation</w:t>
            </w:r>
          </w:p>
        </w:tc>
      </w:tr>
      <w:tr w:rsidR="00744718" w14:paraId="2719A550" w14:textId="77777777" w:rsidTr="00744718">
        <w:trPr>
          <w:cantSplit/>
        </w:trPr>
        <w:tc>
          <w:tcPr>
            <w:tcW w:w="1820" w:type="dxa"/>
            <w:tcBorders>
              <w:top w:val="single" w:sz="6" w:space="0" w:color="auto"/>
              <w:left w:val="single" w:sz="12" w:space="0" w:color="auto"/>
              <w:bottom w:val="single" w:sz="6" w:space="0" w:color="auto"/>
              <w:right w:val="single" w:sz="6" w:space="0" w:color="auto"/>
            </w:tcBorders>
          </w:tcPr>
          <w:p w14:paraId="5ECEC89C" w14:textId="77777777" w:rsidR="00744718" w:rsidRDefault="00744718" w:rsidP="00744718">
            <w:pPr>
              <w:jc w:val="center"/>
            </w:pPr>
            <w:r>
              <w:t>CRT_1CON[29]</w:t>
            </w:r>
          </w:p>
        </w:tc>
        <w:tc>
          <w:tcPr>
            <w:tcW w:w="1128" w:type="dxa"/>
            <w:tcBorders>
              <w:top w:val="single" w:sz="6" w:space="0" w:color="auto"/>
              <w:left w:val="single" w:sz="6" w:space="0" w:color="auto"/>
              <w:bottom w:val="single" w:sz="6" w:space="0" w:color="auto"/>
              <w:right w:val="single" w:sz="6" w:space="0" w:color="auto"/>
            </w:tcBorders>
          </w:tcPr>
          <w:p w14:paraId="3DF2EC1A" w14:textId="77777777" w:rsidR="00744718" w:rsidRDefault="00744718" w:rsidP="00744718">
            <w:pPr>
              <w:jc w:val="center"/>
            </w:pPr>
            <w:r>
              <w:t>SL</w:t>
            </w:r>
          </w:p>
        </w:tc>
        <w:tc>
          <w:tcPr>
            <w:tcW w:w="939" w:type="dxa"/>
            <w:tcBorders>
              <w:top w:val="single" w:sz="6" w:space="0" w:color="auto"/>
              <w:left w:val="single" w:sz="6" w:space="0" w:color="auto"/>
              <w:bottom w:val="single" w:sz="6" w:space="0" w:color="auto"/>
              <w:right w:val="single" w:sz="6" w:space="0" w:color="auto"/>
            </w:tcBorders>
          </w:tcPr>
          <w:p w14:paraId="2B587CB6" w14:textId="77777777" w:rsidR="00744718" w:rsidRDefault="00744718" w:rsidP="00744718">
            <w:pPr>
              <w:jc w:val="center"/>
            </w:pPr>
          </w:p>
          <w:p w14:paraId="7CB50EBB" w14:textId="77777777" w:rsidR="00744718" w:rsidRDefault="00744718" w:rsidP="00744718">
            <w:pPr>
              <w:jc w:val="center"/>
            </w:pPr>
            <w:r>
              <w:t>0</w:t>
            </w:r>
          </w:p>
          <w:p w14:paraId="49031A1D" w14:textId="77777777" w:rsidR="00744718" w:rsidRDefault="00744718" w:rsidP="00744718">
            <w:pPr>
              <w:jc w:val="center"/>
            </w:pPr>
            <w:r>
              <w:t>1</w:t>
            </w:r>
          </w:p>
        </w:tc>
        <w:tc>
          <w:tcPr>
            <w:tcW w:w="4484" w:type="dxa"/>
            <w:tcBorders>
              <w:top w:val="single" w:sz="6" w:space="0" w:color="auto"/>
              <w:left w:val="single" w:sz="6" w:space="0" w:color="auto"/>
              <w:bottom w:val="single" w:sz="6" w:space="0" w:color="auto"/>
              <w:right w:val="single" w:sz="12" w:space="0" w:color="auto"/>
            </w:tcBorders>
          </w:tcPr>
          <w:p w14:paraId="170D9FE2" w14:textId="77777777" w:rsidR="00744718" w:rsidRDefault="00744718" w:rsidP="00744718"/>
          <w:p w14:paraId="00BB5050" w14:textId="77777777" w:rsidR="00744718" w:rsidRDefault="00744718" w:rsidP="00744718">
            <w:r>
              <w:t>EMGNT# pin used as left/right line indicator.</w:t>
            </w:r>
          </w:p>
          <w:p w14:paraId="2D04AACF" w14:textId="77777777" w:rsidR="00744718" w:rsidRDefault="00744718" w:rsidP="00744718">
            <w:r>
              <w:t xml:space="preserve">This setting should be used only with SM bit=1. </w:t>
            </w:r>
          </w:p>
        </w:tc>
      </w:tr>
      <w:tr w:rsidR="00744718" w14:paraId="5BD159CD" w14:textId="77777777" w:rsidTr="00744718">
        <w:trPr>
          <w:cantSplit/>
        </w:trPr>
        <w:tc>
          <w:tcPr>
            <w:tcW w:w="1820" w:type="dxa"/>
            <w:tcBorders>
              <w:top w:val="single" w:sz="6" w:space="0" w:color="auto"/>
              <w:left w:val="single" w:sz="12" w:space="0" w:color="auto"/>
              <w:bottom w:val="single" w:sz="6" w:space="0" w:color="auto"/>
              <w:right w:val="single" w:sz="6" w:space="0" w:color="auto"/>
            </w:tcBorders>
          </w:tcPr>
          <w:p w14:paraId="1DE7B270" w14:textId="77777777" w:rsidR="00744718" w:rsidRDefault="00744718" w:rsidP="00744718">
            <w:pPr>
              <w:jc w:val="center"/>
            </w:pPr>
            <w:r>
              <w:t>CRT_1CON[30]</w:t>
            </w:r>
          </w:p>
        </w:tc>
        <w:tc>
          <w:tcPr>
            <w:tcW w:w="1128" w:type="dxa"/>
            <w:tcBorders>
              <w:top w:val="single" w:sz="6" w:space="0" w:color="auto"/>
              <w:left w:val="single" w:sz="6" w:space="0" w:color="auto"/>
              <w:bottom w:val="single" w:sz="6" w:space="0" w:color="auto"/>
              <w:right w:val="single" w:sz="6" w:space="0" w:color="auto"/>
            </w:tcBorders>
          </w:tcPr>
          <w:p w14:paraId="5CB52FA4" w14:textId="77777777" w:rsidR="00744718" w:rsidRDefault="00744718" w:rsidP="00744718">
            <w:pPr>
              <w:jc w:val="center"/>
            </w:pPr>
            <w:r>
              <w:t>SM</w:t>
            </w:r>
          </w:p>
        </w:tc>
        <w:tc>
          <w:tcPr>
            <w:tcW w:w="939" w:type="dxa"/>
            <w:tcBorders>
              <w:top w:val="single" w:sz="6" w:space="0" w:color="auto"/>
              <w:left w:val="single" w:sz="6" w:space="0" w:color="auto"/>
              <w:bottom w:val="single" w:sz="6" w:space="0" w:color="auto"/>
              <w:right w:val="single" w:sz="6" w:space="0" w:color="auto"/>
            </w:tcBorders>
          </w:tcPr>
          <w:p w14:paraId="2DF18A92" w14:textId="77777777" w:rsidR="00744718" w:rsidRDefault="00744718" w:rsidP="00744718">
            <w:pPr>
              <w:jc w:val="center"/>
            </w:pPr>
            <w:r>
              <w:t>0</w:t>
            </w:r>
          </w:p>
          <w:p w14:paraId="265DD90F" w14:textId="77777777" w:rsidR="00744718" w:rsidRDefault="00744718" w:rsidP="00744718">
            <w:pPr>
              <w:jc w:val="center"/>
            </w:pPr>
            <w:r>
              <w:t>1</w:t>
            </w:r>
          </w:p>
        </w:tc>
        <w:tc>
          <w:tcPr>
            <w:tcW w:w="4484" w:type="dxa"/>
            <w:tcBorders>
              <w:top w:val="single" w:sz="6" w:space="0" w:color="auto"/>
              <w:left w:val="single" w:sz="6" w:space="0" w:color="auto"/>
              <w:bottom w:val="single" w:sz="6" w:space="0" w:color="auto"/>
              <w:right w:val="single" w:sz="12" w:space="0" w:color="auto"/>
            </w:tcBorders>
          </w:tcPr>
          <w:p w14:paraId="795CDC01" w14:textId="77777777" w:rsidR="00744718" w:rsidRDefault="00744718" w:rsidP="00744718">
            <w:r>
              <w:t>Normal CRT operation</w:t>
            </w:r>
          </w:p>
          <w:p w14:paraId="7A70FE1B" w14:textId="77777777" w:rsidR="00744718" w:rsidRDefault="00744718" w:rsidP="00744718">
            <w:r>
              <w:t>Enables line sequential stereo mode.</w:t>
            </w:r>
          </w:p>
        </w:tc>
      </w:tr>
      <w:tr w:rsidR="00744718" w14:paraId="2ECED13E" w14:textId="77777777" w:rsidTr="00744718">
        <w:trPr>
          <w:cantSplit/>
        </w:trPr>
        <w:tc>
          <w:tcPr>
            <w:tcW w:w="1820" w:type="dxa"/>
            <w:tcBorders>
              <w:top w:val="single" w:sz="6" w:space="0" w:color="auto"/>
              <w:left w:val="single" w:sz="12" w:space="0" w:color="auto"/>
              <w:bottom w:val="single" w:sz="6" w:space="0" w:color="auto"/>
              <w:right w:val="single" w:sz="6" w:space="0" w:color="auto"/>
            </w:tcBorders>
          </w:tcPr>
          <w:p w14:paraId="096F0164" w14:textId="77777777" w:rsidR="00744718" w:rsidRDefault="00744718" w:rsidP="00744718">
            <w:pPr>
              <w:jc w:val="center"/>
            </w:pPr>
            <w:r>
              <w:t>CRT_1CON[31]</w:t>
            </w:r>
          </w:p>
        </w:tc>
        <w:tc>
          <w:tcPr>
            <w:tcW w:w="1128" w:type="dxa"/>
            <w:tcBorders>
              <w:top w:val="single" w:sz="6" w:space="0" w:color="auto"/>
              <w:left w:val="single" w:sz="6" w:space="0" w:color="auto"/>
              <w:bottom w:val="single" w:sz="6" w:space="0" w:color="auto"/>
              <w:right w:val="single" w:sz="6" w:space="0" w:color="auto"/>
            </w:tcBorders>
          </w:tcPr>
          <w:p w14:paraId="02950CBC" w14:textId="77777777" w:rsidR="00744718" w:rsidRDefault="00744718" w:rsidP="00744718">
            <w:pPr>
              <w:jc w:val="center"/>
            </w:pPr>
            <w:r>
              <w:t>TST</w:t>
            </w:r>
          </w:p>
        </w:tc>
        <w:tc>
          <w:tcPr>
            <w:tcW w:w="939" w:type="dxa"/>
            <w:tcBorders>
              <w:top w:val="single" w:sz="6" w:space="0" w:color="auto"/>
              <w:left w:val="single" w:sz="6" w:space="0" w:color="auto"/>
              <w:bottom w:val="single" w:sz="6" w:space="0" w:color="auto"/>
              <w:right w:val="single" w:sz="6" w:space="0" w:color="auto"/>
            </w:tcBorders>
          </w:tcPr>
          <w:p w14:paraId="2B162CA4" w14:textId="77777777" w:rsidR="00744718" w:rsidRDefault="00744718" w:rsidP="00744718">
            <w:pPr>
              <w:jc w:val="center"/>
            </w:pPr>
            <w:r>
              <w:t>0</w:t>
            </w:r>
          </w:p>
          <w:p w14:paraId="0CBB46BB" w14:textId="77777777" w:rsidR="00744718" w:rsidRDefault="00744718" w:rsidP="00744718">
            <w:pPr>
              <w:jc w:val="center"/>
            </w:pPr>
            <w:r>
              <w:t>1</w:t>
            </w:r>
          </w:p>
        </w:tc>
        <w:tc>
          <w:tcPr>
            <w:tcW w:w="4484" w:type="dxa"/>
            <w:tcBorders>
              <w:top w:val="single" w:sz="6" w:space="0" w:color="auto"/>
              <w:left w:val="single" w:sz="6" w:space="0" w:color="auto"/>
              <w:bottom w:val="single" w:sz="6" w:space="0" w:color="auto"/>
              <w:right w:val="single" w:sz="12" w:space="0" w:color="auto"/>
            </w:tcBorders>
          </w:tcPr>
          <w:p w14:paraId="0795326D" w14:textId="77777777" w:rsidR="00744718" w:rsidRDefault="00744718" w:rsidP="00744718">
            <w:r>
              <w:t>CRT Test Mode Bit Normal Operation.</w:t>
            </w:r>
          </w:p>
          <w:p w14:paraId="01BC45CF" w14:textId="77777777" w:rsidR="00744718" w:rsidRDefault="00744718" w:rsidP="00744718">
            <w:r>
              <w:t>Test Mode.</w:t>
            </w:r>
          </w:p>
        </w:tc>
      </w:tr>
    </w:tbl>
    <w:p w14:paraId="10A70486" w14:textId="04786C36" w:rsidR="00744718" w:rsidRDefault="002E6C7C" w:rsidP="00744718">
      <w:pPr>
        <w:pStyle w:val="Heading3"/>
      </w:pPr>
      <w:r>
        <w:t xml:space="preserve">5.8.16 </w:t>
      </w:r>
      <w:r w:rsidR="00744718">
        <w:t>CRT Display Start Address2  (RBASE_G + 0x0060)</w:t>
      </w:r>
    </w:p>
    <w:p w14:paraId="726543A5"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Name: </w:t>
      </w:r>
      <w:r>
        <w:rPr>
          <w:rFonts w:ascii="Times New Roman" w:hAnsi="Times New Roman"/>
          <w:b/>
        </w:rPr>
        <w:tab/>
        <w:t>DB_ADR2</w:t>
      </w:r>
    </w:p>
    <w:p w14:paraId="31E10F46"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Type: </w:t>
      </w:r>
      <w:r>
        <w:rPr>
          <w:rFonts w:ascii="Times New Roman" w:hAnsi="Times New Roman"/>
          <w:b/>
        </w:rPr>
        <w:tab/>
        <w:t>Memory mapped read write</w:t>
      </w:r>
    </w:p>
    <w:p w14:paraId="2213AD80" w14:textId="5163AFCC" w:rsidR="00744718" w:rsidRDefault="00744718" w:rsidP="00744718">
      <w:pPr>
        <w:pStyle w:val="NormalIndent"/>
        <w:tabs>
          <w:tab w:val="left" w:pos="720"/>
        </w:tabs>
        <w:ind w:left="0"/>
        <w:jc w:val="both"/>
        <w:rPr>
          <w:rFonts w:ascii="Times New Roman" w:hAnsi="Times New Roman"/>
        </w:rPr>
      </w:pPr>
      <w:r>
        <w:rPr>
          <w:rFonts w:ascii="Times New Roman" w:hAnsi="Times New Roman"/>
        </w:rPr>
        <w:t>Di</w:t>
      </w:r>
      <w:r w:rsidR="00F16BC1">
        <w:rPr>
          <w:rFonts w:ascii="Times New Roman" w:hAnsi="Times New Roman"/>
        </w:rPr>
        <w:t xml:space="preserve">splay Start Address2 specifies </w:t>
      </w:r>
      <w:r>
        <w:rPr>
          <w:rFonts w:ascii="Times New Roman" w:hAnsi="Times New Roman"/>
        </w:rPr>
        <w:t>the linear address of the secondary display buffer used only in stereo mode. Value in this register is valid only if SM bit in CRT_1CON register is set to one.  The start address is 16/128/256 by</w:t>
      </w:r>
      <w:r w:rsidR="002E6C7C">
        <w:rPr>
          <w:rFonts w:ascii="Times New Roman" w:hAnsi="Times New Roman"/>
        </w:rPr>
        <w:t>te aligned</w:t>
      </w:r>
      <w:r>
        <w:rPr>
          <w:rFonts w:ascii="Times New Roman" w:hAnsi="Times New Roman"/>
        </w:rPr>
        <w:t xml:space="preserve">. </w:t>
      </w:r>
    </w:p>
    <w:p w14:paraId="0C8F780A" w14:textId="77777777" w:rsidR="00744718" w:rsidRDefault="00744718" w:rsidP="00744718">
      <w:pPr>
        <w:pStyle w:val="NormalIndent"/>
        <w:tabs>
          <w:tab w:val="left" w:pos="720"/>
        </w:tabs>
        <w:ind w:left="0"/>
        <w:jc w:val="both"/>
        <w:rPr>
          <w:rFonts w:ascii="Times New Roman" w:hAnsi="Times New Roman"/>
        </w:rPr>
      </w:pPr>
    </w:p>
    <w:p w14:paraId="76FCC915" w14:textId="77777777" w:rsidR="00744718" w:rsidRDefault="00744718" w:rsidP="00744718">
      <w:r>
        <w:object w:dxaOrig="5800" w:dyaOrig="1483" w14:anchorId="754FC52E">
          <v:shape id="_x0000_i1083" type="#_x0000_t75" style="width:286.4pt;height:73.1pt" o:ole="">
            <v:imagedata r:id="rId126" o:title=""/>
          </v:shape>
          <o:OLEObject Type="Embed" ProgID="MSDraw" ShapeID="_x0000_i1083" DrawAspect="Content" ObjectID="_1342457330" r:id="rId127">
            <o:FieldCodes>\* mergeformat</o:FieldCodes>
          </o:OLEObject>
        </w:object>
      </w:r>
    </w:p>
    <w:p w14:paraId="5ABB2656" w14:textId="77777777" w:rsidR="00744718" w:rsidRDefault="00744718" w:rsidP="00744718"/>
    <w:p w14:paraId="58BA86E2" w14:textId="77777777" w:rsidR="00744718" w:rsidRDefault="00744718" w:rsidP="00744718">
      <w:pPr>
        <w:pStyle w:val="NormalIndent"/>
        <w:rPr>
          <w:rFonts w:ascii="Times New Roman" w:hAnsi="Times New Roman"/>
        </w:rPr>
      </w:pPr>
    </w:p>
    <w:tbl>
      <w:tblPr>
        <w:tblW w:w="0" w:type="auto"/>
        <w:tblInd w:w="108" w:type="dxa"/>
        <w:tblBorders>
          <w:top w:val="single" w:sz="12" w:space="0" w:color="auto"/>
          <w:left w:val="single" w:sz="12" w:space="0" w:color="auto"/>
          <w:bottom w:val="single" w:sz="12" w:space="0" w:color="auto"/>
          <w:right w:val="single" w:sz="12" w:space="0" w:color="auto"/>
          <w:insideH w:val="single" w:sz="12" w:space="0" w:color="auto"/>
          <w:insideV w:val="single" w:sz="6" w:space="0" w:color="auto"/>
        </w:tblBorders>
        <w:tblLayout w:type="fixed"/>
        <w:tblLook w:val="0000" w:firstRow="0" w:lastRow="0" w:firstColumn="0" w:lastColumn="0" w:noHBand="0" w:noVBand="0"/>
      </w:tblPr>
      <w:tblGrid>
        <w:gridCol w:w="2134"/>
        <w:gridCol w:w="2134"/>
        <w:gridCol w:w="890"/>
        <w:gridCol w:w="3770"/>
      </w:tblGrid>
      <w:tr w:rsidR="00744718" w14:paraId="071980B0" w14:textId="77777777" w:rsidTr="00744718">
        <w:trPr>
          <w:cantSplit/>
        </w:trPr>
        <w:tc>
          <w:tcPr>
            <w:tcW w:w="2134" w:type="dxa"/>
          </w:tcPr>
          <w:p w14:paraId="06D57D8C" w14:textId="77777777" w:rsidR="00744718" w:rsidRDefault="00744718" w:rsidP="00744718">
            <w:pPr>
              <w:rPr>
                <w:b/>
              </w:rPr>
            </w:pPr>
            <w:r>
              <w:rPr>
                <w:b/>
              </w:rPr>
              <w:t>Bits</w:t>
            </w:r>
          </w:p>
        </w:tc>
        <w:tc>
          <w:tcPr>
            <w:tcW w:w="2134" w:type="dxa"/>
          </w:tcPr>
          <w:p w14:paraId="473E177C" w14:textId="77777777" w:rsidR="00744718" w:rsidRDefault="00744718" w:rsidP="00744718">
            <w:pPr>
              <w:rPr>
                <w:b/>
              </w:rPr>
            </w:pPr>
            <w:r>
              <w:rPr>
                <w:b/>
              </w:rPr>
              <w:t>Name</w:t>
            </w:r>
          </w:p>
        </w:tc>
        <w:tc>
          <w:tcPr>
            <w:tcW w:w="890" w:type="dxa"/>
          </w:tcPr>
          <w:p w14:paraId="3417CFA8" w14:textId="77777777" w:rsidR="00744718" w:rsidRDefault="00744718" w:rsidP="00744718">
            <w:pPr>
              <w:rPr>
                <w:b/>
              </w:rPr>
            </w:pPr>
            <w:r>
              <w:rPr>
                <w:b/>
              </w:rPr>
              <w:t>Value</w:t>
            </w:r>
          </w:p>
        </w:tc>
        <w:tc>
          <w:tcPr>
            <w:tcW w:w="3770" w:type="dxa"/>
          </w:tcPr>
          <w:p w14:paraId="1086312F" w14:textId="77777777" w:rsidR="00744718" w:rsidRDefault="00744718" w:rsidP="00744718">
            <w:pPr>
              <w:rPr>
                <w:b/>
              </w:rPr>
            </w:pPr>
            <w:r>
              <w:rPr>
                <w:b/>
              </w:rPr>
              <w:t>Function</w:t>
            </w:r>
          </w:p>
        </w:tc>
      </w:tr>
      <w:tr w:rsidR="00744718" w14:paraId="3D41576A" w14:textId="77777777" w:rsidTr="00744718">
        <w:trPr>
          <w:cantSplit/>
        </w:trPr>
        <w:tc>
          <w:tcPr>
            <w:tcW w:w="2134" w:type="dxa"/>
          </w:tcPr>
          <w:p w14:paraId="786AA4A5" w14:textId="77777777" w:rsidR="00744718" w:rsidRDefault="00744718" w:rsidP="00744718">
            <w:r>
              <w:t>DB_ADR2[24:0]</w:t>
            </w:r>
          </w:p>
        </w:tc>
        <w:tc>
          <w:tcPr>
            <w:tcW w:w="2134" w:type="dxa"/>
          </w:tcPr>
          <w:p w14:paraId="2E3B3D70" w14:textId="77777777" w:rsidR="00744718" w:rsidRDefault="00744718" w:rsidP="00744718">
            <w:r>
              <w:t xml:space="preserve"> Start Address2</w:t>
            </w:r>
          </w:p>
        </w:tc>
        <w:tc>
          <w:tcPr>
            <w:tcW w:w="890" w:type="dxa"/>
          </w:tcPr>
          <w:p w14:paraId="31B0AFF4" w14:textId="77777777" w:rsidR="00744718" w:rsidRDefault="00744718" w:rsidP="00744718"/>
        </w:tc>
        <w:tc>
          <w:tcPr>
            <w:tcW w:w="3770" w:type="dxa"/>
          </w:tcPr>
          <w:p w14:paraId="625AFB4E" w14:textId="77777777" w:rsidR="00744718" w:rsidRDefault="00744718" w:rsidP="00744718">
            <w:r>
              <w:t>Display start address.</w:t>
            </w:r>
          </w:p>
          <w:p w14:paraId="5767CD1B" w14:textId="77777777" w:rsidR="00744718" w:rsidRDefault="00744718" w:rsidP="00744718"/>
          <w:p w14:paraId="4434629E" w14:textId="77777777" w:rsidR="00744718" w:rsidRDefault="00744718" w:rsidP="00744718"/>
          <w:p w14:paraId="28B83120" w14:textId="77777777" w:rsidR="00744718" w:rsidRDefault="00744718" w:rsidP="00744718">
            <w:pPr>
              <w:tabs>
                <w:tab w:val="left" w:pos="1754"/>
              </w:tabs>
            </w:pPr>
          </w:p>
        </w:tc>
      </w:tr>
    </w:tbl>
    <w:p w14:paraId="0EC35F98" w14:textId="77777777" w:rsidR="00744718" w:rsidRDefault="00744718" w:rsidP="00744718"/>
    <w:p w14:paraId="7836F4C6" w14:textId="77777777" w:rsidR="00744718" w:rsidRDefault="00744718" w:rsidP="00744718"/>
    <w:p w14:paraId="6F5956B9" w14:textId="77777777" w:rsidR="00744718" w:rsidRDefault="00744718" w:rsidP="00744718"/>
    <w:p w14:paraId="5160EEB8" w14:textId="77777777" w:rsidR="00744718" w:rsidRDefault="00744718" w:rsidP="00744718">
      <w:r>
        <w:br/>
        <w:t>If stereo mode is set, the first line after vertical blank and then every other line will be displayed from the primary display buffer defined by DB_ADR register. Second line after vertical blank and then every other line will be displayed from the secondary display buffer defined by DB_ADR2.  For example, the CRTC will output line 0 from DB_ADR, line 0 from DB_ADR2, line 1 from DB_ADR, line 1 from DB_ADR2, etc.</w:t>
      </w:r>
    </w:p>
    <w:p w14:paraId="0EB2D7E5" w14:textId="7F4FFF6A" w:rsidR="00744718" w:rsidRDefault="00744718" w:rsidP="00744718">
      <w:pPr>
        <w:pStyle w:val="Heading2"/>
      </w:pPr>
      <w:r>
        <w:br w:type="page"/>
        <w:t>5.7</w:t>
      </w:r>
      <w:r>
        <w:tab/>
      </w:r>
      <w:bookmarkStart w:id="143" w:name="_Toc332687585"/>
      <w:bookmarkStart w:id="144" w:name="_Toc332695230"/>
      <w:bookmarkStart w:id="145" w:name="_Toc332695690"/>
      <w:r>
        <w:t>Memory Windows Configuration Registers</w:t>
      </w:r>
      <w:bookmarkEnd w:id="143"/>
      <w:bookmarkEnd w:id="144"/>
      <w:bookmarkEnd w:id="145"/>
    </w:p>
    <w:p w14:paraId="7E1137DE" w14:textId="52985465" w:rsidR="00744718" w:rsidRDefault="00F16BC1" w:rsidP="00744718">
      <w:pPr>
        <w:pStyle w:val="NormalIndent"/>
        <w:ind w:left="0"/>
        <w:rPr>
          <w:rFonts w:ascii="Times New Roman" w:hAnsi="Times New Roman"/>
        </w:rPr>
      </w:pPr>
      <w:r>
        <w:rPr>
          <w:rFonts w:ascii="Times New Roman" w:hAnsi="Times New Roman"/>
        </w:rPr>
        <w:t>The Memory Window</w:t>
      </w:r>
      <w:r w:rsidR="00744718">
        <w:rPr>
          <w:rFonts w:ascii="Times New Roman" w:hAnsi="Times New Roman"/>
        </w:rPr>
        <w:t xml:space="preserve"> configuration registers set the size, control, system memory location and </w:t>
      </w:r>
      <w:r w:rsidR="00744718">
        <w:rPr>
          <w:rFonts w:ascii="Times New Roman" w:hAnsi="Times New Roman"/>
        </w:rPr>
        <w:tab/>
        <w:t>local buffer offset of the Memory Windows. There are two identical sets of these memory mapped registers. The address of these registers is set by the value written to the RBASE_W register.</w:t>
      </w:r>
    </w:p>
    <w:p w14:paraId="75992B05" w14:textId="77777777" w:rsidR="00744718" w:rsidRDefault="00744718" w:rsidP="00744718"/>
    <w:p w14:paraId="101443E6" w14:textId="77777777" w:rsidR="00744718" w:rsidRDefault="00744718" w:rsidP="00744718">
      <w:pPr>
        <w:pStyle w:val="Heading3"/>
      </w:pPr>
      <w:r>
        <w:t>5.7.1</w:t>
      </w:r>
      <w:r>
        <w:tab/>
      </w:r>
      <w:r>
        <w:tab/>
        <w:t>Memory Window Control Register</w:t>
      </w:r>
    </w:p>
    <w:p w14:paraId="747D8360" w14:textId="77777777" w:rsidR="00744718" w:rsidRDefault="00744718" w:rsidP="00744718"/>
    <w:p w14:paraId="0E25FC41" w14:textId="77777777" w:rsidR="00744718" w:rsidRDefault="00744718" w:rsidP="00744718">
      <w:pPr>
        <w:rPr>
          <w:b/>
        </w:rPr>
      </w:pPr>
      <w:r>
        <w:rPr>
          <w:b/>
        </w:rPr>
        <w:t>window zero</w:t>
      </w:r>
      <w:r>
        <w:rPr>
          <w:b/>
        </w:rPr>
        <w:tab/>
        <w:t>RBASE_W + (0x0000)</w:t>
      </w:r>
    </w:p>
    <w:p w14:paraId="624AFF2F" w14:textId="77777777" w:rsidR="00744718" w:rsidRDefault="00744718" w:rsidP="00744718">
      <w:pPr>
        <w:rPr>
          <w:b/>
        </w:rPr>
      </w:pPr>
      <w:r>
        <w:rPr>
          <w:b/>
        </w:rPr>
        <w:t>window one</w:t>
      </w:r>
      <w:r>
        <w:rPr>
          <w:b/>
        </w:rPr>
        <w:tab/>
        <w:t>RBASE_W + (0x0028), PCIB4 + (0x0040)</w:t>
      </w:r>
    </w:p>
    <w:p w14:paraId="722CA967" w14:textId="77777777" w:rsidR="00744718" w:rsidRDefault="00744718" w:rsidP="00744718">
      <w:pPr>
        <w:pStyle w:val="NormalIndent"/>
        <w:ind w:left="0"/>
        <w:rPr>
          <w:rFonts w:ascii="Times New Roman" w:hAnsi="Times New Roman"/>
          <w:b/>
        </w:rPr>
      </w:pPr>
      <w:r>
        <w:rPr>
          <w:rFonts w:ascii="Times New Roman" w:hAnsi="Times New Roman"/>
          <w:b/>
        </w:rPr>
        <w:t>Name: MW0_CTRL, MW1_CTRL,</w:t>
      </w:r>
    </w:p>
    <w:p w14:paraId="366BD3DF" w14:textId="77777777" w:rsidR="00744718" w:rsidRDefault="00744718" w:rsidP="00744718">
      <w:pPr>
        <w:pStyle w:val="NormalIndent"/>
        <w:ind w:left="0"/>
        <w:rPr>
          <w:rFonts w:ascii="Times New Roman" w:hAnsi="Times New Roman"/>
          <w:b/>
        </w:rPr>
      </w:pPr>
      <w:r>
        <w:rPr>
          <w:rFonts w:ascii="Times New Roman" w:hAnsi="Times New Roman"/>
          <w:b/>
        </w:rPr>
        <w:t>Type: Memory mapped read write</w:t>
      </w:r>
    </w:p>
    <w:p w14:paraId="61ABEACD" w14:textId="77777777" w:rsidR="00744718" w:rsidRDefault="00744718" w:rsidP="00744718">
      <w:pPr>
        <w:pStyle w:val="NormalIndent"/>
        <w:rPr>
          <w:rFonts w:ascii="Times New Roman" w:hAnsi="Times New Roman"/>
        </w:rPr>
      </w:pPr>
    </w:p>
    <w:p w14:paraId="0508CA83" w14:textId="38EA8793" w:rsidR="00744718" w:rsidRPr="0092756E" w:rsidRDefault="00744718" w:rsidP="0092756E">
      <w:pPr>
        <w:pStyle w:val="NormalIndent"/>
        <w:ind w:left="0"/>
        <w:rPr>
          <w:rFonts w:ascii="Times New Roman" w:hAnsi="Times New Roman"/>
        </w:rPr>
      </w:pPr>
      <w:r>
        <w:rPr>
          <w:rFonts w:ascii="Times New Roman" w:hAnsi="Times New Roman"/>
        </w:rPr>
        <w:object w:dxaOrig="6157" w:dyaOrig="1472" w14:anchorId="104C77DD">
          <v:shape id="_x0000_i1084" type="#_x0000_t75" style="width:308.05pt;height:73.6pt" o:ole="">
            <v:imagedata r:id="rId128" o:title=""/>
          </v:shape>
          <o:OLEObject Type="Embed" ProgID="MSDraw" ShapeID="_x0000_i1084" DrawAspect="Content" ObjectID="_1342457331" r:id="rId129">
            <o:FieldCodes>\* MERGEFORMAT</o:FieldCodes>
          </o:OLEObject>
        </w:object>
      </w:r>
    </w:p>
    <w:p w14:paraId="0EBAC7FB" w14:textId="77777777" w:rsidR="00744718" w:rsidRDefault="00744718" w:rsidP="0092756E">
      <w:pPr>
        <w:pStyle w:val="NormalIndent"/>
        <w:ind w:left="0"/>
        <w:rPr>
          <w:rFonts w:ascii="Times New Roman" w:hAnsi="Times New Roman"/>
        </w:rPr>
      </w:pPr>
    </w:p>
    <w:tbl>
      <w:tblPr>
        <w:tblW w:w="0" w:type="auto"/>
        <w:tblLayout w:type="fixed"/>
        <w:tblLook w:val="0000" w:firstRow="0" w:lastRow="0" w:firstColumn="0" w:lastColumn="0" w:noHBand="0" w:noVBand="0"/>
      </w:tblPr>
      <w:tblGrid>
        <w:gridCol w:w="2448"/>
        <w:gridCol w:w="1676"/>
        <w:gridCol w:w="1133"/>
        <w:gridCol w:w="3311"/>
      </w:tblGrid>
      <w:tr w:rsidR="00744718" w14:paraId="60BCBCE5" w14:textId="77777777" w:rsidTr="00744718">
        <w:trPr>
          <w:cantSplit/>
        </w:trPr>
        <w:tc>
          <w:tcPr>
            <w:tcW w:w="2448" w:type="dxa"/>
            <w:tcBorders>
              <w:top w:val="single" w:sz="12" w:space="0" w:color="auto"/>
              <w:left w:val="single" w:sz="12" w:space="0" w:color="auto"/>
              <w:bottom w:val="single" w:sz="12" w:space="0" w:color="auto"/>
              <w:right w:val="single" w:sz="6" w:space="0" w:color="auto"/>
            </w:tcBorders>
          </w:tcPr>
          <w:p w14:paraId="2E96AB8C" w14:textId="77777777" w:rsidR="00744718" w:rsidRDefault="00744718" w:rsidP="00744718">
            <w:pPr>
              <w:jc w:val="center"/>
              <w:rPr>
                <w:b/>
              </w:rPr>
            </w:pPr>
            <w:bookmarkStart w:id="146" w:name="_Toc332687586"/>
            <w:r>
              <w:rPr>
                <w:b/>
              </w:rPr>
              <w:t>Bits</w:t>
            </w:r>
            <w:bookmarkEnd w:id="146"/>
          </w:p>
        </w:tc>
        <w:tc>
          <w:tcPr>
            <w:tcW w:w="1676" w:type="dxa"/>
            <w:tcBorders>
              <w:top w:val="single" w:sz="12" w:space="0" w:color="auto"/>
              <w:left w:val="single" w:sz="6" w:space="0" w:color="auto"/>
              <w:bottom w:val="single" w:sz="12" w:space="0" w:color="auto"/>
              <w:right w:val="single" w:sz="6" w:space="0" w:color="auto"/>
            </w:tcBorders>
          </w:tcPr>
          <w:p w14:paraId="653FD8A6" w14:textId="77777777" w:rsidR="00744718" w:rsidRDefault="00744718" w:rsidP="00744718">
            <w:pPr>
              <w:jc w:val="center"/>
              <w:rPr>
                <w:b/>
              </w:rPr>
            </w:pPr>
            <w:bookmarkStart w:id="147" w:name="_Toc332687587"/>
            <w:r>
              <w:rPr>
                <w:b/>
              </w:rPr>
              <w:t>Name</w:t>
            </w:r>
            <w:bookmarkEnd w:id="147"/>
          </w:p>
        </w:tc>
        <w:tc>
          <w:tcPr>
            <w:tcW w:w="1133" w:type="dxa"/>
            <w:tcBorders>
              <w:top w:val="single" w:sz="12" w:space="0" w:color="auto"/>
              <w:left w:val="single" w:sz="6" w:space="0" w:color="auto"/>
              <w:bottom w:val="single" w:sz="12" w:space="0" w:color="auto"/>
              <w:right w:val="single" w:sz="6" w:space="0" w:color="auto"/>
            </w:tcBorders>
          </w:tcPr>
          <w:p w14:paraId="5D673A62" w14:textId="77777777" w:rsidR="00744718" w:rsidRDefault="00744718" w:rsidP="00744718">
            <w:pPr>
              <w:rPr>
                <w:b/>
              </w:rPr>
            </w:pPr>
            <w:bookmarkStart w:id="148" w:name="_Toc332687588"/>
            <w:r>
              <w:rPr>
                <w:b/>
              </w:rPr>
              <w:t>Value</w:t>
            </w:r>
            <w:bookmarkEnd w:id="148"/>
          </w:p>
        </w:tc>
        <w:tc>
          <w:tcPr>
            <w:tcW w:w="3311" w:type="dxa"/>
            <w:tcBorders>
              <w:top w:val="single" w:sz="12" w:space="0" w:color="auto"/>
              <w:left w:val="single" w:sz="6" w:space="0" w:color="auto"/>
              <w:bottom w:val="single" w:sz="12" w:space="0" w:color="auto"/>
              <w:right w:val="single" w:sz="12" w:space="0" w:color="auto"/>
            </w:tcBorders>
          </w:tcPr>
          <w:p w14:paraId="5C37B8E3" w14:textId="77777777" w:rsidR="00744718" w:rsidRDefault="00744718" w:rsidP="00744718">
            <w:pPr>
              <w:rPr>
                <w:b/>
              </w:rPr>
            </w:pPr>
            <w:bookmarkStart w:id="149" w:name="_Toc332687589"/>
            <w:r>
              <w:rPr>
                <w:b/>
              </w:rPr>
              <w:t>Function</w:t>
            </w:r>
            <w:bookmarkEnd w:id="149"/>
          </w:p>
        </w:tc>
      </w:tr>
      <w:tr w:rsidR="00744718" w14:paraId="1C1D02FC" w14:textId="77777777" w:rsidTr="00744718">
        <w:trPr>
          <w:cantSplit/>
        </w:trPr>
        <w:tc>
          <w:tcPr>
            <w:tcW w:w="2448" w:type="dxa"/>
            <w:tcBorders>
              <w:left w:val="single" w:sz="12" w:space="0" w:color="auto"/>
              <w:bottom w:val="single" w:sz="6" w:space="0" w:color="auto"/>
              <w:right w:val="single" w:sz="6" w:space="0" w:color="auto"/>
            </w:tcBorders>
          </w:tcPr>
          <w:p w14:paraId="43A794A1" w14:textId="77777777" w:rsidR="00744718" w:rsidRDefault="00744718" w:rsidP="00744718">
            <w:pPr>
              <w:jc w:val="center"/>
            </w:pPr>
            <w:r>
              <w:t>MWX_CTRL[5:0]</w:t>
            </w:r>
          </w:p>
        </w:tc>
        <w:tc>
          <w:tcPr>
            <w:tcW w:w="1676" w:type="dxa"/>
            <w:tcBorders>
              <w:left w:val="single" w:sz="6" w:space="0" w:color="auto"/>
              <w:bottom w:val="single" w:sz="6" w:space="0" w:color="auto"/>
              <w:right w:val="single" w:sz="6" w:space="0" w:color="auto"/>
            </w:tcBorders>
          </w:tcPr>
          <w:p w14:paraId="0EFDAC7F" w14:textId="77777777" w:rsidR="00744718" w:rsidRDefault="00744718" w:rsidP="00744718">
            <w:pPr>
              <w:jc w:val="center"/>
            </w:pPr>
            <w:r>
              <w:t>Reserved</w:t>
            </w:r>
          </w:p>
        </w:tc>
        <w:tc>
          <w:tcPr>
            <w:tcW w:w="1133" w:type="dxa"/>
            <w:tcBorders>
              <w:left w:val="single" w:sz="6" w:space="0" w:color="auto"/>
              <w:bottom w:val="single" w:sz="6" w:space="0" w:color="auto"/>
              <w:right w:val="single" w:sz="6" w:space="0" w:color="auto"/>
            </w:tcBorders>
          </w:tcPr>
          <w:p w14:paraId="34CF4CF8" w14:textId="77777777" w:rsidR="00744718" w:rsidRDefault="00744718" w:rsidP="00744718">
            <w:pPr>
              <w:jc w:val="center"/>
            </w:pPr>
            <w:r>
              <w:t>0x0</w:t>
            </w:r>
          </w:p>
        </w:tc>
        <w:tc>
          <w:tcPr>
            <w:tcW w:w="3311" w:type="dxa"/>
            <w:tcBorders>
              <w:left w:val="single" w:sz="6" w:space="0" w:color="auto"/>
              <w:bottom w:val="single" w:sz="6" w:space="0" w:color="auto"/>
              <w:right w:val="single" w:sz="12" w:space="0" w:color="auto"/>
            </w:tcBorders>
          </w:tcPr>
          <w:p w14:paraId="0FC88EDA" w14:textId="77777777" w:rsidR="00744718" w:rsidRDefault="00744718" w:rsidP="00744718">
            <w:r>
              <w:t>Reserved</w:t>
            </w:r>
          </w:p>
        </w:tc>
      </w:tr>
      <w:tr w:rsidR="00744718" w14:paraId="7DCFA807" w14:textId="77777777" w:rsidTr="00744718">
        <w:trPr>
          <w:cantSplit/>
        </w:trPr>
        <w:tc>
          <w:tcPr>
            <w:tcW w:w="2448" w:type="dxa"/>
            <w:tcBorders>
              <w:top w:val="single" w:sz="6" w:space="0" w:color="auto"/>
              <w:left w:val="single" w:sz="12" w:space="0" w:color="auto"/>
              <w:bottom w:val="single" w:sz="6" w:space="0" w:color="auto"/>
              <w:right w:val="single" w:sz="6" w:space="0" w:color="auto"/>
            </w:tcBorders>
          </w:tcPr>
          <w:p w14:paraId="20084375" w14:textId="77777777" w:rsidR="00744718" w:rsidRDefault="00744718" w:rsidP="00744718">
            <w:pPr>
              <w:jc w:val="center"/>
            </w:pPr>
            <w:r>
              <w:t>MWX_CTRL[6]</w:t>
            </w:r>
          </w:p>
        </w:tc>
        <w:tc>
          <w:tcPr>
            <w:tcW w:w="1676" w:type="dxa"/>
            <w:tcBorders>
              <w:top w:val="single" w:sz="6" w:space="0" w:color="auto"/>
              <w:left w:val="single" w:sz="6" w:space="0" w:color="auto"/>
              <w:bottom w:val="single" w:sz="6" w:space="0" w:color="auto"/>
              <w:right w:val="single" w:sz="6" w:space="0" w:color="auto"/>
            </w:tcBorders>
          </w:tcPr>
          <w:p w14:paraId="7810A509" w14:textId="77777777" w:rsidR="00744718" w:rsidRDefault="00744718" w:rsidP="00744718">
            <w:pPr>
              <w:jc w:val="center"/>
            </w:pPr>
            <w:r>
              <w:t>WCEN</w:t>
            </w:r>
          </w:p>
        </w:tc>
        <w:tc>
          <w:tcPr>
            <w:tcW w:w="1133" w:type="dxa"/>
            <w:tcBorders>
              <w:top w:val="single" w:sz="6" w:space="0" w:color="auto"/>
              <w:left w:val="single" w:sz="6" w:space="0" w:color="auto"/>
              <w:bottom w:val="single" w:sz="6" w:space="0" w:color="auto"/>
              <w:right w:val="single" w:sz="6" w:space="0" w:color="auto"/>
            </w:tcBorders>
          </w:tcPr>
          <w:p w14:paraId="319839B0" w14:textId="77777777" w:rsidR="00744718" w:rsidRDefault="00744718" w:rsidP="00744718">
            <w:pPr>
              <w:jc w:val="center"/>
            </w:pPr>
            <w:r>
              <w:t>0x0</w:t>
            </w:r>
          </w:p>
          <w:p w14:paraId="37E9F2AC" w14:textId="77777777" w:rsidR="00744718" w:rsidRDefault="00744718" w:rsidP="00744718">
            <w:pPr>
              <w:jc w:val="center"/>
            </w:pPr>
            <w:r>
              <w:t>0x1</w:t>
            </w:r>
          </w:p>
        </w:tc>
        <w:tc>
          <w:tcPr>
            <w:tcW w:w="3311" w:type="dxa"/>
            <w:tcBorders>
              <w:top w:val="single" w:sz="6" w:space="0" w:color="auto"/>
              <w:left w:val="single" w:sz="6" w:space="0" w:color="auto"/>
              <w:bottom w:val="single" w:sz="6" w:space="0" w:color="auto"/>
              <w:right w:val="single" w:sz="12" w:space="0" w:color="auto"/>
            </w:tcBorders>
          </w:tcPr>
          <w:p w14:paraId="250F933E" w14:textId="77777777" w:rsidR="00744718" w:rsidRDefault="00744718" w:rsidP="00744718">
            <w:r>
              <w:t>Enable write caching</w:t>
            </w:r>
          </w:p>
          <w:p w14:paraId="6190746F" w14:textId="77777777" w:rsidR="00744718" w:rsidRDefault="00744718" w:rsidP="00744718">
            <w:r>
              <w:t>Disable write caching</w:t>
            </w:r>
          </w:p>
        </w:tc>
      </w:tr>
      <w:tr w:rsidR="00744718" w14:paraId="0C019503" w14:textId="77777777" w:rsidTr="00744718">
        <w:trPr>
          <w:cantSplit/>
        </w:trPr>
        <w:tc>
          <w:tcPr>
            <w:tcW w:w="2448" w:type="dxa"/>
            <w:tcBorders>
              <w:top w:val="single" w:sz="6" w:space="0" w:color="auto"/>
              <w:left w:val="single" w:sz="12" w:space="0" w:color="auto"/>
              <w:bottom w:val="single" w:sz="6" w:space="0" w:color="auto"/>
              <w:right w:val="single" w:sz="6" w:space="0" w:color="auto"/>
            </w:tcBorders>
          </w:tcPr>
          <w:p w14:paraId="226E0F5A" w14:textId="77777777" w:rsidR="00744718" w:rsidRDefault="00744718" w:rsidP="00744718">
            <w:pPr>
              <w:jc w:val="center"/>
            </w:pPr>
            <w:r>
              <w:t>MWX_CTRL[7]</w:t>
            </w:r>
          </w:p>
        </w:tc>
        <w:tc>
          <w:tcPr>
            <w:tcW w:w="1676" w:type="dxa"/>
            <w:tcBorders>
              <w:top w:val="single" w:sz="6" w:space="0" w:color="auto"/>
              <w:left w:val="single" w:sz="6" w:space="0" w:color="auto"/>
              <w:bottom w:val="single" w:sz="6" w:space="0" w:color="auto"/>
              <w:right w:val="single" w:sz="6" w:space="0" w:color="auto"/>
            </w:tcBorders>
          </w:tcPr>
          <w:p w14:paraId="734FBE71" w14:textId="77777777" w:rsidR="00744718" w:rsidRDefault="00744718" w:rsidP="00744718">
            <w:pPr>
              <w:jc w:val="center"/>
            </w:pPr>
            <w:r>
              <w:t>Reserved</w:t>
            </w:r>
          </w:p>
        </w:tc>
        <w:tc>
          <w:tcPr>
            <w:tcW w:w="1133" w:type="dxa"/>
            <w:tcBorders>
              <w:top w:val="single" w:sz="6" w:space="0" w:color="auto"/>
              <w:left w:val="single" w:sz="6" w:space="0" w:color="auto"/>
              <w:bottom w:val="single" w:sz="6" w:space="0" w:color="auto"/>
              <w:right w:val="single" w:sz="6" w:space="0" w:color="auto"/>
            </w:tcBorders>
          </w:tcPr>
          <w:p w14:paraId="5549F195" w14:textId="77777777" w:rsidR="00744718" w:rsidRDefault="00744718" w:rsidP="00744718">
            <w:pPr>
              <w:jc w:val="center"/>
            </w:pPr>
            <w:r>
              <w:t>0x0</w:t>
            </w:r>
          </w:p>
        </w:tc>
        <w:tc>
          <w:tcPr>
            <w:tcW w:w="3311" w:type="dxa"/>
            <w:tcBorders>
              <w:top w:val="single" w:sz="6" w:space="0" w:color="auto"/>
              <w:left w:val="single" w:sz="6" w:space="0" w:color="auto"/>
              <w:bottom w:val="single" w:sz="6" w:space="0" w:color="auto"/>
              <w:right w:val="single" w:sz="12" w:space="0" w:color="auto"/>
            </w:tcBorders>
          </w:tcPr>
          <w:p w14:paraId="10C5B6C6" w14:textId="77777777" w:rsidR="00744718" w:rsidRDefault="00744718" w:rsidP="00744718">
            <w:r>
              <w:t>Reserved</w:t>
            </w:r>
          </w:p>
        </w:tc>
      </w:tr>
      <w:tr w:rsidR="00744718" w14:paraId="263AEA37" w14:textId="77777777" w:rsidTr="00744718">
        <w:trPr>
          <w:cantSplit/>
        </w:trPr>
        <w:tc>
          <w:tcPr>
            <w:tcW w:w="2448" w:type="dxa"/>
            <w:tcBorders>
              <w:top w:val="single" w:sz="6" w:space="0" w:color="auto"/>
              <w:left w:val="single" w:sz="12" w:space="0" w:color="auto"/>
              <w:bottom w:val="single" w:sz="6" w:space="0" w:color="auto"/>
              <w:right w:val="single" w:sz="6" w:space="0" w:color="auto"/>
            </w:tcBorders>
          </w:tcPr>
          <w:p w14:paraId="33BE47B7" w14:textId="77777777" w:rsidR="00744718" w:rsidRDefault="00744718" w:rsidP="00744718">
            <w:pPr>
              <w:jc w:val="center"/>
            </w:pPr>
            <w:r>
              <w:t>MWX_CTRL[8]</w:t>
            </w:r>
          </w:p>
        </w:tc>
        <w:tc>
          <w:tcPr>
            <w:tcW w:w="1676" w:type="dxa"/>
            <w:tcBorders>
              <w:top w:val="single" w:sz="6" w:space="0" w:color="auto"/>
              <w:left w:val="single" w:sz="6" w:space="0" w:color="auto"/>
              <w:bottom w:val="single" w:sz="6" w:space="0" w:color="auto"/>
              <w:right w:val="single" w:sz="6" w:space="0" w:color="auto"/>
            </w:tcBorders>
          </w:tcPr>
          <w:p w14:paraId="25D21717" w14:textId="77777777" w:rsidR="00744718" w:rsidRDefault="00744718" w:rsidP="00744718">
            <w:pPr>
              <w:jc w:val="center"/>
            </w:pPr>
            <w:r>
              <w:t>BSY</w:t>
            </w:r>
          </w:p>
        </w:tc>
        <w:tc>
          <w:tcPr>
            <w:tcW w:w="1133" w:type="dxa"/>
            <w:tcBorders>
              <w:top w:val="single" w:sz="6" w:space="0" w:color="auto"/>
              <w:left w:val="single" w:sz="6" w:space="0" w:color="auto"/>
              <w:bottom w:val="single" w:sz="6" w:space="0" w:color="auto"/>
              <w:right w:val="single" w:sz="6" w:space="0" w:color="auto"/>
            </w:tcBorders>
          </w:tcPr>
          <w:p w14:paraId="07CC9E82" w14:textId="77777777" w:rsidR="00744718" w:rsidRDefault="00744718" w:rsidP="00744718">
            <w:pPr>
              <w:jc w:val="center"/>
            </w:pPr>
          </w:p>
          <w:p w14:paraId="4FE989D6" w14:textId="77777777" w:rsidR="00744718" w:rsidRDefault="00744718" w:rsidP="00744718">
            <w:pPr>
              <w:jc w:val="center"/>
            </w:pPr>
            <w:r>
              <w:t>0x0</w:t>
            </w:r>
          </w:p>
          <w:p w14:paraId="4D59C1D0" w14:textId="77777777" w:rsidR="00744718" w:rsidRDefault="00744718" w:rsidP="00744718">
            <w:pPr>
              <w:jc w:val="center"/>
            </w:pPr>
            <w:r>
              <w:t>0x1</w:t>
            </w:r>
          </w:p>
        </w:tc>
        <w:tc>
          <w:tcPr>
            <w:tcW w:w="3311" w:type="dxa"/>
            <w:tcBorders>
              <w:top w:val="single" w:sz="6" w:space="0" w:color="auto"/>
              <w:left w:val="single" w:sz="6" w:space="0" w:color="auto"/>
              <w:bottom w:val="single" w:sz="6" w:space="0" w:color="auto"/>
              <w:right w:val="single" w:sz="12" w:space="0" w:color="auto"/>
            </w:tcBorders>
          </w:tcPr>
          <w:p w14:paraId="076D380F" w14:textId="77777777" w:rsidR="00744718" w:rsidRDefault="00744718" w:rsidP="00744718">
            <w:r>
              <w:t xml:space="preserve">Memory Window Busy </w:t>
            </w:r>
            <w:r>
              <w:rPr>
                <w:b/>
              </w:rPr>
              <w:t>(read only)</w:t>
            </w:r>
          </w:p>
          <w:p w14:paraId="040C55B8" w14:textId="77777777" w:rsidR="00744718" w:rsidRDefault="00744718" w:rsidP="00744718">
            <w:r>
              <w:t>Memory Window is busy</w:t>
            </w:r>
          </w:p>
          <w:p w14:paraId="68412525" w14:textId="77777777" w:rsidR="00744718" w:rsidRDefault="00744718" w:rsidP="00744718">
            <w:r>
              <w:t>Memory Window is not busy</w:t>
            </w:r>
          </w:p>
        </w:tc>
      </w:tr>
      <w:tr w:rsidR="00744718" w14:paraId="3D7410C0" w14:textId="77777777" w:rsidTr="00744718">
        <w:trPr>
          <w:cantSplit/>
        </w:trPr>
        <w:tc>
          <w:tcPr>
            <w:tcW w:w="2448" w:type="dxa"/>
            <w:tcBorders>
              <w:top w:val="single" w:sz="6" w:space="0" w:color="auto"/>
              <w:left w:val="single" w:sz="12" w:space="0" w:color="auto"/>
              <w:bottom w:val="single" w:sz="6" w:space="0" w:color="auto"/>
              <w:right w:val="single" w:sz="6" w:space="0" w:color="auto"/>
            </w:tcBorders>
          </w:tcPr>
          <w:p w14:paraId="3D37F76E" w14:textId="77777777" w:rsidR="00744718" w:rsidRDefault="00744718" w:rsidP="00744718">
            <w:pPr>
              <w:jc w:val="center"/>
            </w:pPr>
            <w:r>
              <w:t>MWX_CTRL[16]</w:t>
            </w:r>
          </w:p>
        </w:tc>
        <w:tc>
          <w:tcPr>
            <w:tcW w:w="1676" w:type="dxa"/>
            <w:tcBorders>
              <w:top w:val="single" w:sz="6" w:space="0" w:color="auto"/>
              <w:left w:val="single" w:sz="6" w:space="0" w:color="auto"/>
              <w:bottom w:val="single" w:sz="6" w:space="0" w:color="auto"/>
              <w:right w:val="single" w:sz="6" w:space="0" w:color="auto"/>
            </w:tcBorders>
          </w:tcPr>
          <w:p w14:paraId="271BFA53" w14:textId="77777777" w:rsidR="00744718" w:rsidRDefault="00744718" w:rsidP="00744718">
            <w:pPr>
              <w:jc w:val="center"/>
            </w:pPr>
            <w:r>
              <w:t>HDF[0]</w:t>
            </w:r>
          </w:p>
        </w:tc>
        <w:tc>
          <w:tcPr>
            <w:tcW w:w="1133" w:type="dxa"/>
            <w:tcBorders>
              <w:top w:val="single" w:sz="6" w:space="0" w:color="auto"/>
              <w:left w:val="single" w:sz="6" w:space="0" w:color="auto"/>
              <w:bottom w:val="single" w:sz="6" w:space="0" w:color="auto"/>
              <w:right w:val="single" w:sz="6" w:space="0" w:color="auto"/>
            </w:tcBorders>
          </w:tcPr>
          <w:p w14:paraId="775F00F0" w14:textId="77777777" w:rsidR="00744718" w:rsidRDefault="00744718" w:rsidP="00744718">
            <w:pPr>
              <w:jc w:val="center"/>
            </w:pPr>
            <w:r>
              <w:t>0x0</w:t>
            </w:r>
          </w:p>
          <w:p w14:paraId="12B3FFA3" w14:textId="77777777" w:rsidR="00744718" w:rsidRDefault="00744718" w:rsidP="00744718">
            <w:pPr>
              <w:jc w:val="center"/>
            </w:pPr>
            <w:r>
              <w:t>0x1</w:t>
            </w:r>
          </w:p>
        </w:tc>
        <w:tc>
          <w:tcPr>
            <w:tcW w:w="3311" w:type="dxa"/>
            <w:tcBorders>
              <w:top w:val="single" w:sz="6" w:space="0" w:color="auto"/>
              <w:left w:val="single" w:sz="6" w:space="0" w:color="auto"/>
              <w:bottom w:val="single" w:sz="6" w:space="0" w:color="auto"/>
              <w:right w:val="single" w:sz="12" w:space="0" w:color="auto"/>
            </w:tcBorders>
          </w:tcPr>
          <w:p w14:paraId="1E62BADA" w14:textId="77777777" w:rsidR="00744718" w:rsidRDefault="00744718" w:rsidP="00744718">
            <w:r>
              <w:t>Bit ordering is not modified</w:t>
            </w:r>
          </w:p>
          <w:p w14:paraId="4CA6FE3C" w14:textId="77777777" w:rsidR="00744718" w:rsidRDefault="00744718" w:rsidP="00744718">
            <w:r>
              <w:t>Swaps bits within each byte</w:t>
            </w:r>
          </w:p>
        </w:tc>
      </w:tr>
      <w:tr w:rsidR="00744718" w14:paraId="3793BA01" w14:textId="77777777" w:rsidTr="00744718">
        <w:trPr>
          <w:cantSplit/>
        </w:trPr>
        <w:tc>
          <w:tcPr>
            <w:tcW w:w="2448" w:type="dxa"/>
            <w:tcBorders>
              <w:top w:val="single" w:sz="6" w:space="0" w:color="auto"/>
              <w:left w:val="single" w:sz="12" w:space="0" w:color="auto"/>
              <w:bottom w:val="single" w:sz="6" w:space="0" w:color="auto"/>
              <w:right w:val="single" w:sz="6" w:space="0" w:color="auto"/>
            </w:tcBorders>
          </w:tcPr>
          <w:p w14:paraId="28B35E22" w14:textId="77777777" w:rsidR="00744718" w:rsidRDefault="00744718" w:rsidP="00744718">
            <w:pPr>
              <w:jc w:val="center"/>
            </w:pPr>
            <w:r>
              <w:t>MWX_CTRL[17]</w:t>
            </w:r>
          </w:p>
        </w:tc>
        <w:tc>
          <w:tcPr>
            <w:tcW w:w="1676" w:type="dxa"/>
            <w:tcBorders>
              <w:top w:val="single" w:sz="6" w:space="0" w:color="auto"/>
              <w:left w:val="single" w:sz="6" w:space="0" w:color="auto"/>
              <w:bottom w:val="single" w:sz="6" w:space="0" w:color="auto"/>
              <w:right w:val="single" w:sz="6" w:space="0" w:color="auto"/>
            </w:tcBorders>
          </w:tcPr>
          <w:p w14:paraId="042F03AA" w14:textId="77777777" w:rsidR="00744718" w:rsidRDefault="00744718" w:rsidP="00744718">
            <w:pPr>
              <w:jc w:val="center"/>
            </w:pPr>
            <w:r>
              <w:t>HDF[1]</w:t>
            </w:r>
          </w:p>
        </w:tc>
        <w:tc>
          <w:tcPr>
            <w:tcW w:w="1133" w:type="dxa"/>
            <w:tcBorders>
              <w:top w:val="single" w:sz="6" w:space="0" w:color="auto"/>
              <w:left w:val="single" w:sz="6" w:space="0" w:color="auto"/>
              <w:bottom w:val="single" w:sz="6" w:space="0" w:color="auto"/>
              <w:right w:val="single" w:sz="6" w:space="0" w:color="auto"/>
            </w:tcBorders>
          </w:tcPr>
          <w:p w14:paraId="1AAC44E9" w14:textId="77777777" w:rsidR="00744718" w:rsidRDefault="00744718" w:rsidP="00744718">
            <w:pPr>
              <w:jc w:val="center"/>
            </w:pPr>
            <w:r>
              <w:t>0x0</w:t>
            </w:r>
          </w:p>
          <w:p w14:paraId="5DDC624E" w14:textId="77777777" w:rsidR="00744718" w:rsidRDefault="00744718" w:rsidP="00744718">
            <w:pPr>
              <w:jc w:val="center"/>
            </w:pPr>
            <w:r>
              <w:t>0x1</w:t>
            </w:r>
          </w:p>
        </w:tc>
        <w:tc>
          <w:tcPr>
            <w:tcW w:w="3311" w:type="dxa"/>
            <w:tcBorders>
              <w:top w:val="single" w:sz="6" w:space="0" w:color="auto"/>
              <w:left w:val="single" w:sz="6" w:space="0" w:color="auto"/>
              <w:bottom w:val="single" w:sz="6" w:space="0" w:color="auto"/>
              <w:right w:val="single" w:sz="12" w:space="0" w:color="auto"/>
            </w:tcBorders>
          </w:tcPr>
          <w:p w14:paraId="6AB424FF" w14:textId="77777777" w:rsidR="00744718" w:rsidRDefault="00744718" w:rsidP="00744718">
            <w:r>
              <w:t>Byte ordering is not modified</w:t>
            </w:r>
          </w:p>
          <w:p w14:paraId="1BFC4299" w14:textId="77777777" w:rsidR="00744718" w:rsidRDefault="00744718" w:rsidP="00744718">
            <w:r>
              <w:t>Swap bytes within each word</w:t>
            </w:r>
          </w:p>
        </w:tc>
      </w:tr>
      <w:tr w:rsidR="00744718" w14:paraId="7CAF7FE0" w14:textId="77777777" w:rsidTr="00744718">
        <w:trPr>
          <w:cantSplit/>
        </w:trPr>
        <w:tc>
          <w:tcPr>
            <w:tcW w:w="2448" w:type="dxa"/>
            <w:tcBorders>
              <w:top w:val="single" w:sz="6" w:space="0" w:color="auto"/>
              <w:left w:val="single" w:sz="12" w:space="0" w:color="auto"/>
              <w:bottom w:val="single" w:sz="6" w:space="0" w:color="auto"/>
              <w:right w:val="single" w:sz="6" w:space="0" w:color="auto"/>
            </w:tcBorders>
          </w:tcPr>
          <w:p w14:paraId="39538AB6" w14:textId="77777777" w:rsidR="00744718" w:rsidRDefault="00744718" w:rsidP="00744718">
            <w:pPr>
              <w:jc w:val="center"/>
            </w:pPr>
            <w:r>
              <w:t>MWX_CTRL[18]</w:t>
            </w:r>
          </w:p>
        </w:tc>
        <w:tc>
          <w:tcPr>
            <w:tcW w:w="1676" w:type="dxa"/>
            <w:tcBorders>
              <w:top w:val="single" w:sz="6" w:space="0" w:color="auto"/>
              <w:left w:val="single" w:sz="6" w:space="0" w:color="auto"/>
              <w:bottom w:val="single" w:sz="6" w:space="0" w:color="auto"/>
              <w:right w:val="single" w:sz="6" w:space="0" w:color="auto"/>
            </w:tcBorders>
          </w:tcPr>
          <w:p w14:paraId="54FD337E" w14:textId="77777777" w:rsidR="00744718" w:rsidRDefault="00744718" w:rsidP="00744718">
            <w:pPr>
              <w:jc w:val="center"/>
            </w:pPr>
            <w:r>
              <w:t>HDF[2]</w:t>
            </w:r>
          </w:p>
        </w:tc>
        <w:tc>
          <w:tcPr>
            <w:tcW w:w="1133" w:type="dxa"/>
            <w:tcBorders>
              <w:top w:val="single" w:sz="6" w:space="0" w:color="auto"/>
              <w:left w:val="single" w:sz="6" w:space="0" w:color="auto"/>
              <w:bottom w:val="single" w:sz="6" w:space="0" w:color="auto"/>
              <w:right w:val="single" w:sz="6" w:space="0" w:color="auto"/>
            </w:tcBorders>
          </w:tcPr>
          <w:p w14:paraId="10AD5EA4" w14:textId="77777777" w:rsidR="00744718" w:rsidRDefault="00744718" w:rsidP="00744718">
            <w:pPr>
              <w:jc w:val="center"/>
            </w:pPr>
            <w:r>
              <w:t>0x0</w:t>
            </w:r>
          </w:p>
          <w:p w14:paraId="66146256" w14:textId="77777777" w:rsidR="00744718" w:rsidRDefault="00744718" w:rsidP="00744718">
            <w:pPr>
              <w:jc w:val="center"/>
            </w:pPr>
            <w:r>
              <w:t>0x1</w:t>
            </w:r>
          </w:p>
        </w:tc>
        <w:tc>
          <w:tcPr>
            <w:tcW w:w="3311" w:type="dxa"/>
            <w:tcBorders>
              <w:top w:val="single" w:sz="6" w:space="0" w:color="auto"/>
              <w:left w:val="single" w:sz="6" w:space="0" w:color="auto"/>
              <w:bottom w:val="single" w:sz="6" w:space="0" w:color="auto"/>
              <w:right w:val="single" w:sz="12" w:space="0" w:color="auto"/>
            </w:tcBorders>
          </w:tcPr>
          <w:p w14:paraId="370D7641" w14:textId="77777777" w:rsidR="00744718" w:rsidRDefault="00744718" w:rsidP="00744718">
            <w:r>
              <w:t>Word ordering is not modified</w:t>
            </w:r>
          </w:p>
          <w:p w14:paraId="1A7E5C81" w14:textId="77777777" w:rsidR="00744718" w:rsidRDefault="00744718" w:rsidP="00744718">
            <w:r>
              <w:t>Swap words within each DWORD</w:t>
            </w:r>
          </w:p>
        </w:tc>
      </w:tr>
      <w:tr w:rsidR="00744718" w14:paraId="6A288C86" w14:textId="77777777" w:rsidTr="00744718">
        <w:trPr>
          <w:cantSplit/>
        </w:trPr>
        <w:tc>
          <w:tcPr>
            <w:tcW w:w="2448" w:type="dxa"/>
            <w:tcBorders>
              <w:top w:val="single" w:sz="6" w:space="0" w:color="auto"/>
              <w:left w:val="single" w:sz="12" w:space="0" w:color="auto"/>
              <w:bottom w:val="single" w:sz="6" w:space="0" w:color="auto"/>
              <w:right w:val="single" w:sz="6" w:space="0" w:color="auto"/>
            </w:tcBorders>
          </w:tcPr>
          <w:p w14:paraId="73C9AB5C" w14:textId="77777777" w:rsidR="00744718" w:rsidRDefault="00744718" w:rsidP="00744718">
            <w:pPr>
              <w:jc w:val="center"/>
            </w:pPr>
            <w:r>
              <w:t>MWX_CTRL[19]</w:t>
            </w:r>
          </w:p>
        </w:tc>
        <w:tc>
          <w:tcPr>
            <w:tcW w:w="1676" w:type="dxa"/>
            <w:tcBorders>
              <w:top w:val="single" w:sz="6" w:space="0" w:color="auto"/>
              <w:left w:val="single" w:sz="6" w:space="0" w:color="auto"/>
              <w:bottom w:val="single" w:sz="6" w:space="0" w:color="auto"/>
              <w:right w:val="single" w:sz="6" w:space="0" w:color="auto"/>
            </w:tcBorders>
          </w:tcPr>
          <w:p w14:paraId="1ABFD359" w14:textId="77777777" w:rsidR="00744718" w:rsidRDefault="00744718" w:rsidP="00744718">
            <w:pPr>
              <w:jc w:val="center"/>
            </w:pPr>
            <w:r>
              <w:t>MD16</w:t>
            </w:r>
          </w:p>
        </w:tc>
        <w:tc>
          <w:tcPr>
            <w:tcW w:w="1133" w:type="dxa"/>
            <w:tcBorders>
              <w:top w:val="single" w:sz="6" w:space="0" w:color="auto"/>
              <w:left w:val="single" w:sz="6" w:space="0" w:color="auto"/>
              <w:bottom w:val="single" w:sz="6" w:space="0" w:color="auto"/>
              <w:right w:val="single" w:sz="6" w:space="0" w:color="auto"/>
            </w:tcBorders>
          </w:tcPr>
          <w:p w14:paraId="4C1BB89A" w14:textId="77777777" w:rsidR="00744718" w:rsidRDefault="00744718" w:rsidP="00744718">
            <w:pPr>
              <w:jc w:val="center"/>
            </w:pPr>
          </w:p>
          <w:p w14:paraId="5E85B96B" w14:textId="77777777" w:rsidR="00744718" w:rsidRDefault="00744718" w:rsidP="00744718">
            <w:pPr>
              <w:jc w:val="center"/>
            </w:pPr>
            <w:r>
              <w:t>0x0</w:t>
            </w:r>
          </w:p>
          <w:p w14:paraId="4B273708" w14:textId="77777777" w:rsidR="00744718" w:rsidRDefault="00744718" w:rsidP="00744718">
            <w:pPr>
              <w:jc w:val="center"/>
            </w:pPr>
            <w:r>
              <w:t>0x1</w:t>
            </w:r>
          </w:p>
        </w:tc>
        <w:tc>
          <w:tcPr>
            <w:tcW w:w="3311" w:type="dxa"/>
            <w:tcBorders>
              <w:top w:val="single" w:sz="6" w:space="0" w:color="auto"/>
              <w:left w:val="single" w:sz="6" w:space="0" w:color="auto"/>
              <w:bottom w:val="single" w:sz="6" w:space="0" w:color="auto"/>
              <w:right w:val="single" w:sz="12" w:space="0" w:color="auto"/>
            </w:tcBorders>
          </w:tcPr>
          <w:p w14:paraId="3A76FCBB" w14:textId="77777777" w:rsidR="00744718" w:rsidRDefault="00744718" w:rsidP="00744718">
            <w:r>
              <w:t>16 Bits per pixel mode</w:t>
            </w:r>
          </w:p>
          <w:p w14:paraId="01CA6F13" w14:textId="77777777" w:rsidR="00744718" w:rsidRDefault="00744718" w:rsidP="00744718">
            <w:r>
              <w:t>0=5RED,5GREEN,5BLUE</w:t>
            </w:r>
          </w:p>
          <w:p w14:paraId="4E13D6E9" w14:textId="77777777" w:rsidR="00744718" w:rsidRDefault="00744718" w:rsidP="00744718">
            <w:r>
              <w:t>1=5RED,6GREEN,5BLUE</w:t>
            </w:r>
          </w:p>
        </w:tc>
      </w:tr>
      <w:tr w:rsidR="00744718" w14:paraId="222846DD" w14:textId="77777777" w:rsidTr="00744718">
        <w:trPr>
          <w:cantSplit/>
        </w:trPr>
        <w:tc>
          <w:tcPr>
            <w:tcW w:w="2448" w:type="dxa"/>
            <w:tcBorders>
              <w:top w:val="single" w:sz="6" w:space="0" w:color="auto"/>
              <w:left w:val="single" w:sz="12" w:space="0" w:color="auto"/>
              <w:bottom w:val="single" w:sz="6" w:space="0" w:color="auto"/>
              <w:right w:val="single" w:sz="6" w:space="0" w:color="auto"/>
            </w:tcBorders>
          </w:tcPr>
          <w:p w14:paraId="30A3E665" w14:textId="77777777" w:rsidR="00744718" w:rsidRDefault="00744718" w:rsidP="00744718">
            <w:pPr>
              <w:jc w:val="center"/>
            </w:pPr>
            <w:r>
              <w:t>MWX_CTRL[20]</w:t>
            </w:r>
          </w:p>
        </w:tc>
        <w:tc>
          <w:tcPr>
            <w:tcW w:w="1676" w:type="dxa"/>
            <w:tcBorders>
              <w:top w:val="single" w:sz="6" w:space="0" w:color="auto"/>
              <w:left w:val="single" w:sz="6" w:space="0" w:color="auto"/>
              <w:bottom w:val="single" w:sz="6" w:space="0" w:color="auto"/>
              <w:right w:val="single" w:sz="6" w:space="0" w:color="auto"/>
            </w:tcBorders>
          </w:tcPr>
          <w:p w14:paraId="1ACA71E2" w14:textId="77777777" w:rsidR="00744718" w:rsidRDefault="00744718" w:rsidP="00744718">
            <w:pPr>
              <w:jc w:val="center"/>
            </w:pPr>
            <w:r>
              <w:t>CSC_EN</w:t>
            </w:r>
          </w:p>
        </w:tc>
        <w:tc>
          <w:tcPr>
            <w:tcW w:w="1133" w:type="dxa"/>
            <w:tcBorders>
              <w:top w:val="single" w:sz="6" w:space="0" w:color="auto"/>
              <w:left w:val="single" w:sz="6" w:space="0" w:color="auto"/>
              <w:bottom w:val="single" w:sz="6" w:space="0" w:color="auto"/>
              <w:right w:val="single" w:sz="6" w:space="0" w:color="auto"/>
            </w:tcBorders>
          </w:tcPr>
          <w:p w14:paraId="637F9FA0" w14:textId="77777777" w:rsidR="00744718" w:rsidRDefault="00744718" w:rsidP="00744718">
            <w:pPr>
              <w:jc w:val="center"/>
            </w:pPr>
          </w:p>
          <w:p w14:paraId="321BA3A1" w14:textId="77777777" w:rsidR="00744718" w:rsidRDefault="00744718" w:rsidP="00744718">
            <w:pPr>
              <w:jc w:val="center"/>
            </w:pPr>
            <w:r>
              <w:t>0x0</w:t>
            </w:r>
          </w:p>
          <w:p w14:paraId="69611D8B" w14:textId="77777777" w:rsidR="00744718" w:rsidRDefault="00744718" w:rsidP="00744718">
            <w:pPr>
              <w:jc w:val="center"/>
            </w:pPr>
            <w:r>
              <w:t>0x1</w:t>
            </w:r>
          </w:p>
        </w:tc>
        <w:tc>
          <w:tcPr>
            <w:tcW w:w="3311" w:type="dxa"/>
            <w:tcBorders>
              <w:top w:val="single" w:sz="6" w:space="0" w:color="auto"/>
              <w:left w:val="single" w:sz="6" w:space="0" w:color="auto"/>
              <w:bottom w:val="single" w:sz="6" w:space="0" w:color="auto"/>
              <w:right w:val="single" w:sz="12" w:space="0" w:color="auto"/>
            </w:tcBorders>
          </w:tcPr>
          <w:p w14:paraId="4DB75754" w14:textId="77777777" w:rsidR="00744718" w:rsidRDefault="00744718" w:rsidP="00744718">
            <w:r>
              <w:t>Color space conversion enable</w:t>
            </w:r>
          </w:p>
          <w:p w14:paraId="0D9E18B2" w14:textId="77777777" w:rsidR="00744718" w:rsidRDefault="00744718" w:rsidP="00744718">
            <w:r>
              <w:t>Disable color space conversion</w:t>
            </w:r>
          </w:p>
          <w:p w14:paraId="05261CB7" w14:textId="77777777" w:rsidR="00744718" w:rsidRDefault="00744718" w:rsidP="00744718">
            <w:r>
              <w:t>Enable color space conversion</w:t>
            </w:r>
          </w:p>
        </w:tc>
      </w:tr>
      <w:tr w:rsidR="00744718" w14:paraId="1D14D714" w14:textId="77777777" w:rsidTr="00744718">
        <w:trPr>
          <w:cantSplit/>
        </w:trPr>
        <w:tc>
          <w:tcPr>
            <w:tcW w:w="2448" w:type="dxa"/>
            <w:tcBorders>
              <w:top w:val="single" w:sz="6" w:space="0" w:color="auto"/>
              <w:left w:val="single" w:sz="12" w:space="0" w:color="auto"/>
              <w:bottom w:val="single" w:sz="6" w:space="0" w:color="auto"/>
              <w:right w:val="single" w:sz="6" w:space="0" w:color="auto"/>
            </w:tcBorders>
          </w:tcPr>
          <w:p w14:paraId="7E335077" w14:textId="77777777" w:rsidR="00744718" w:rsidRDefault="00744718" w:rsidP="00744718">
            <w:pPr>
              <w:jc w:val="center"/>
            </w:pPr>
            <w:r>
              <w:t xml:space="preserve">      MWX_CTRL[21]</w:t>
            </w:r>
          </w:p>
        </w:tc>
        <w:tc>
          <w:tcPr>
            <w:tcW w:w="1676" w:type="dxa"/>
            <w:tcBorders>
              <w:top w:val="single" w:sz="6" w:space="0" w:color="auto"/>
              <w:left w:val="single" w:sz="6" w:space="0" w:color="auto"/>
              <w:bottom w:val="single" w:sz="6" w:space="0" w:color="auto"/>
              <w:right w:val="single" w:sz="6" w:space="0" w:color="auto"/>
            </w:tcBorders>
          </w:tcPr>
          <w:p w14:paraId="11A2F0AD" w14:textId="77777777" w:rsidR="00744718" w:rsidRDefault="00744718" w:rsidP="00744718">
            <w:pPr>
              <w:jc w:val="center"/>
            </w:pPr>
            <w:r>
              <w:t>Reserved</w:t>
            </w:r>
          </w:p>
        </w:tc>
        <w:tc>
          <w:tcPr>
            <w:tcW w:w="1133" w:type="dxa"/>
            <w:tcBorders>
              <w:top w:val="single" w:sz="6" w:space="0" w:color="auto"/>
              <w:left w:val="single" w:sz="6" w:space="0" w:color="auto"/>
              <w:bottom w:val="single" w:sz="6" w:space="0" w:color="auto"/>
              <w:right w:val="single" w:sz="6" w:space="0" w:color="auto"/>
            </w:tcBorders>
          </w:tcPr>
          <w:p w14:paraId="32F7D1AC" w14:textId="77777777" w:rsidR="00744718" w:rsidRDefault="00744718" w:rsidP="00744718">
            <w:pPr>
              <w:jc w:val="center"/>
            </w:pPr>
            <w:r>
              <w:t>0x0</w:t>
            </w:r>
          </w:p>
        </w:tc>
        <w:tc>
          <w:tcPr>
            <w:tcW w:w="3311" w:type="dxa"/>
            <w:tcBorders>
              <w:top w:val="single" w:sz="6" w:space="0" w:color="auto"/>
              <w:left w:val="single" w:sz="6" w:space="0" w:color="auto"/>
              <w:bottom w:val="single" w:sz="6" w:space="0" w:color="auto"/>
              <w:right w:val="single" w:sz="12" w:space="0" w:color="auto"/>
            </w:tcBorders>
          </w:tcPr>
          <w:p w14:paraId="68338F7F" w14:textId="77777777" w:rsidR="00744718" w:rsidRDefault="00744718" w:rsidP="00744718">
            <w:r>
              <w:t>Reserved</w:t>
            </w:r>
          </w:p>
        </w:tc>
      </w:tr>
      <w:tr w:rsidR="00744718" w14:paraId="3807200F" w14:textId="77777777" w:rsidTr="00744718">
        <w:trPr>
          <w:cantSplit/>
        </w:trPr>
        <w:tc>
          <w:tcPr>
            <w:tcW w:w="2448" w:type="dxa"/>
            <w:tcBorders>
              <w:top w:val="single" w:sz="6" w:space="0" w:color="auto"/>
              <w:left w:val="single" w:sz="12" w:space="0" w:color="auto"/>
              <w:bottom w:val="single" w:sz="6" w:space="0" w:color="auto"/>
              <w:right w:val="single" w:sz="6" w:space="0" w:color="auto"/>
            </w:tcBorders>
          </w:tcPr>
          <w:p w14:paraId="438BC8DF" w14:textId="77777777" w:rsidR="00744718" w:rsidRDefault="00744718" w:rsidP="00744718">
            <w:pPr>
              <w:jc w:val="center"/>
            </w:pPr>
            <w:r>
              <w:t>MWX_CTRL[22]</w:t>
            </w:r>
          </w:p>
        </w:tc>
        <w:tc>
          <w:tcPr>
            <w:tcW w:w="1676" w:type="dxa"/>
            <w:tcBorders>
              <w:top w:val="single" w:sz="6" w:space="0" w:color="auto"/>
              <w:left w:val="single" w:sz="6" w:space="0" w:color="auto"/>
              <w:bottom w:val="single" w:sz="6" w:space="0" w:color="auto"/>
              <w:right w:val="single" w:sz="6" w:space="0" w:color="auto"/>
            </w:tcBorders>
          </w:tcPr>
          <w:p w14:paraId="64A5EC19" w14:textId="77777777" w:rsidR="00744718" w:rsidRDefault="00744718" w:rsidP="00744718">
            <w:pPr>
              <w:jc w:val="center"/>
            </w:pPr>
            <w:r>
              <w:t>YCBCR</w:t>
            </w:r>
          </w:p>
        </w:tc>
        <w:tc>
          <w:tcPr>
            <w:tcW w:w="1133" w:type="dxa"/>
            <w:tcBorders>
              <w:top w:val="single" w:sz="6" w:space="0" w:color="auto"/>
              <w:left w:val="single" w:sz="6" w:space="0" w:color="auto"/>
              <w:bottom w:val="single" w:sz="6" w:space="0" w:color="auto"/>
              <w:right w:val="single" w:sz="6" w:space="0" w:color="auto"/>
            </w:tcBorders>
          </w:tcPr>
          <w:p w14:paraId="4C5F7A29" w14:textId="77777777" w:rsidR="00744718" w:rsidRDefault="00744718" w:rsidP="00744718"/>
          <w:p w14:paraId="05DE5323" w14:textId="77777777" w:rsidR="00744718" w:rsidRDefault="00744718" w:rsidP="00744718">
            <w:pPr>
              <w:jc w:val="center"/>
            </w:pPr>
            <w:r>
              <w:t>0X0</w:t>
            </w:r>
          </w:p>
          <w:p w14:paraId="3D2809D5" w14:textId="77777777" w:rsidR="00744718" w:rsidRDefault="00744718" w:rsidP="00744718">
            <w:pPr>
              <w:jc w:val="center"/>
            </w:pPr>
            <w:r>
              <w:t>0X1</w:t>
            </w:r>
          </w:p>
        </w:tc>
        <w:tc>
          <w:tcPr>
            <w:tcW w:w="3311" w:type="dxa"/>
            <w:tcBorders>
              <w:top w:val="single" w:sz="6" w:space="0" w:color="auto"/>
              <w:left w:val="single" w:sz="6" w:space="0" w:color="auto"/>
              <w:bottom w:val="single" w:sz="6" w:space="0" w:color="auto"/>
              <w:right w:val="single" w:sz="12" w:space="0" w:color="auto"/>
            </w:tcBorders>
          </w:tcPr>
          <w:p w14:paraId="440DF8FC" w14:textId="77777777" w:rsidR="00744718" w:rsidRDefault="00744718" w:rsidP="00744718">
            <w:r>
              <w:t>YCBCR Selector (color space format)</w:t>
            </w:r>
          </w:p>
          <w:p w14:paraId="6715B5C2" w14:textId="77777777" w:rsidR="00744718" w:rsidRDefault="00744718" w:rsidP="00744718">
            <w:r>
              <w:t>YCBCR</w:t>
            </w:r>
          </w:p>
          <w:p w14:paraId="46EAC7FD" w14:textId="77777777" w:rsidR="00744718" w:rsidRDefault="00744718" w:rsidP="00744718">
            <w:r>
              <w:t>YUV</w:t>
            </w:r>
          </w:p>
        </w:tc>
      </w:tr>
      <w:tr w:rsidR="00744718" w14:paraId="07E80A66" w14:textId="77777777" w:rsidTr="00744718">
        <w:trPr>
          <w:cantSplit/>
        </w:trPr>
        <w:tc>
          <w:tcPr>
            <w:tcW w:w="2448" w:type="dxa"/>
            <w:tcBorders>
              <w:top w:val="single" w:sz="6" w:space="0" w:color="auto"/>
              <w:left w:val="single" w:sz="12" w:space="0" w:color="auto"/>
              <w:bottom w:val="single" w:sz="6" w:space="0" w:color="auto"/>
              <w:right w:val="single" w:sz="6" w:space="0" w:color="auto"/>
            </w:tcBorders>
          </w:tcPr>
          <w:p w14:paraId="0465AF8D" w14:textId="77777777" w:rsidR="00744718" w:rsidRDefault="00744718" w:rsidP="00744718">
            <w:pPr>
              <w:jc w:val="center"/>
            </w:pPr>
            <w:r>
              <w:t>MWX_CTRL[23]</w:t>
            </w:r>
          </w:p>
        </w:tc>
        <w:tc>
          <w:tcPr>
            <w:tcW w:w="1676" w:type="dxa"/>
            <w:tcBorders>
              <w:top w:val="single" w:sz="6" w:space="0" w:color="auto"/>
              <w:left w:val="single" w:sz="6" w:space="0" w:color="auto"/>
              <w:bottom w:val="single" w:sz="6" w:space="0" w:color="auto"/>
              <w:right w:val="single" w:sz="6" w:space="0" w:color="auto"/>
            </w:tcBorders>
          </w:tcPr>
          <w:p w14:paraId="4C0C6E5E" w14:textId="77777777" w:rsidR="00744718" w:rsidRDefault="00744718" w:rsidP="00744718">
            <w:pPr>
              <w:jc w:val="center"/>
            </w:pPr>
            <w:r>
              <w:t>YUV_SRC</w:t>
            </w:r>
          </w:p>
        </w:tc>
        <w:tc>
          <w:tcPr>
            <w:tcW w:w="1133" w:type="dxa"/>
            <w:tcBorders>
              <w:top w:val="single" w:sz="6" w:space="0" w:color="auto"/>
              <w:left w:val="single" w:sz="6" w:space="0" w:color="auto"/>
              <w:bottom w:val="single" w:sz="6" w:space="0" w:color="auto"/>
              <w:right w:val="single" w:sz="6" w:space="0" w:color="auto"/>
            </w:tcBorders>
          </w:tcPr>
          <w:p w14:paraId="13F2E431" w14:textId="77777777" w:rsidR="00744718" w:rsidRDefault="00744718" w:rsidP="00744718"/>
          <w:p w14:paraId="6828EFAF" w14:textId="77777777" w:rsidR="00744718" w:rsidRDefault="00744718" w:rsidP="00744718">
            <w:pPr>
              <w:jc w:val="center"/>
            </w:pPr>
            <w:r>
              <w:t>0x0</w:t>
            </w:r>
          </w:p>
          <w:p w14:paraId="057FFC25" w14:textId="77777777" w:rsidR="00744718" w:rsidRDefault="00744718" w:rsidP="00744718">
            <w:pPr>
              <w:jc w:val="center"/>
            </w:pPr>
            <w:r>
              <w:t>0x1</w:t>
            </w:r>
          </w:p>
        </w:tc>
        <w:tc>
          <w:tcPr>
            <w:tcW w:w="3311" w:type="dxa"/>
            <w:tcBorders>
              <w:top w:val="single" w:sz="6" w:space="0" w:color="auto"/>
              <w:left w:val="single" w:sz="6" w:space="0" w:color="auto"/>
              <w:bottom w:val="single" w:sz="6" w:space="0" w:color="auto"/>
              <w:right w:val="single" w:sz="12" w:space="0" w:color="auto"/>
            </w:tcBorders>
          </w:tcPr>
          <w:p w14:paraId="19F8DCAE" w14:textId="77777777" w:rsidR="00744718" w:rsidRDefault="00744718" w:rsidP="00744718">
            <w:r>
              <w:t xml:space="preserve">YUV source format.           </w:t>
            </w:r>
          </w:p>
          <w:p w14:paraId="7B36AC64" w14:textId="77777777" w:rsidR="00744718" w:rsidRDefault="00744718" w:rsidP="00744718">
            <w:r>
              <w:t>YUV 422. (Default)</w:t>
            </w:r>
          </w:p>
          <w:p w14:paraId="7B806678" w14:textId="77777777" w:rsidR="00744718" w:rsidRDefault="00744718" w:rsidP="00744718">
            <w:r>
              <w:t xml:space="preserve">YUV 444.                         </w:t>
            </w:r>
          </w:p>
        </w:tc>
      </w:tr>
    </w:tbl>
    <w:p w14:paraId="6BE3A7D2" w14:textId="77777777" w:rsidR="00744718" w:rsidRDefault="00744718" w:rsidP="00744718"/>
    <w:p w14:paraId="3ED5641E" w14:textId="77777777" w:rsidR="002A2D49" w:rsidRDefault="002A2D49">
      <w:pPr>
        <w:overflowPunct/>
        <w:autoSpaceDE/>
        <w:autoSpaceDN/>
        <w:adjustRightInd/>
        <w:textAlignment w:val="auto"/>
        <w:rPr>
          <w:b/>
        </w:rPr>
      </w:pPr>
      <w:r>
        <w:rPr>
          <w:b/>
        </w:rPr>
        <w:br w:type="page"/>
      </w:r>
    </w:p>
    <w:p w14:paraId="17AA090B" w14:textId="758D0A69" w:rsidR="00744718" w:rsidRDefault="00744718" w:rsidP="00744718">
      <w:pPr>
        <w:rPr>
          <w:b/>
        </w:rPr>
      </w:pPr>
      <w:r>
        <w:rPr>
          <w:b/>
        </w:rPr>
        <w:t>Memory Window Control register (Continued)</w:t>
      </w:r>
    </w:p>
    <w:p w14:paraId="7129B83F" w14:textId="77777777" w:rsidR="00744718" w:rsidRDefault="00744718" w:rsidP="00744718">
      <w:pPr>
        <w:rPr>
          <w:b/>
        </w:rPr>
      </w:pPr>
    </w:p>
    <w:p w14:paraId="688E2D23" w14:textId="77777777" w:rsidR="00744718" w:rsidRDefault="00744718" w:rsidP="00744718">
      <w:pPr>
        <w:rPr>
          <w:b/>
        </w:rPr>
      </w:pPr>
      <w:r>
        <w:rPr>
          <w:b/>
        </w:rPr>
        <w:t>window zero</w:t>
      </w:r>
      <w:r>
        <w:rPr>
          <w:b/>
        </w:rPr>
        <w:tab/>
        <w:t>RBASE_W + (0x0000)</w:t>
      </w:r>
    </w:p>
    <w:p w14:paraId="3166996B" w14:textId="77777777" w:rsidR="00744718" w:rsidRDefault="00744718" w:rsidP="00744718">
      <w:pPr>
        <w:rPr>
          <w:b/>
        </w:rPr>
      </w:pPr>
      <w:r>
        <w:rPr>
          <w:b/>
        </w:rPr>
        <w:t>window one</w:t>
      </w:r>
      <w:r>
        <w:rPr>
          <w:b/>
        </w:rPr>
        <w:tab/>
        <w:t>RBASE_W + (0x0028) , PCIB4 + (0x0040)</w:t>
      </w:r>
    </w:p>
    <w:p w14:paraId="48186175" w14:textId="77777777" w:rsidR="00744718" w:rsidRDefault="00744718" w:rsidP="00744718">
      <w:pPr>
        <w:rPr>
          <w:b/>
        </w:rPr>
      </w:pPr>
    </w:p>
    <w:p w14:paraId="6A5F9932" w14:textId="77777777" w:rsidR="00744718" w:rsidRDefault="00744718" w:rsidP="00744718">
      <w:pPr>
        <w:rPr>
          <w:b/>
        </w:rPr>
      </w:pPr>
      <w:r>
        <w:object w:dxaOrig="6157" w:dyaOrig="1472" w14:anchorId="53AA84A1">
          <v:shape id="_x0000_i1085" type="#_x0000_t75" style="width:308.05pt;height:73.6pt" o:ole="">
            <v:imagedata r:id="rId130" o:title=""/>
          </v:shape>
          <o:OLEObject Type="Embed" ProgID="MSDraw" ShapeID="_x0000_i1085" DrawAspect="Content" ObjectID="_1342457332" r:id="rId131">
            <o:FieldCodes>\* MERGEFORMAT</o:FieldCodes>
          </o:OLEObject>
        </w:object>
      </w:r>
    </w:p>
    <w:p w14:paraId="70850F3E" w14:textId="77777777" w:rsidR="00744718" w:rsidRDefault="00744718" w:rsidP="00744718">
      <w:pPr>
        <w:rPr>
          <w:b/>
        </w:rPr>
      </w:pPr>
    </w:p>
    <w:p w14:paraId="3BA6B5EF" w14:textId="77777777" w:rsidR="00744718" w:rsidRDefault="00744718" w:rsidP="00744718"/>
    <w:tbl>
      <w:tblPr>
        <w:tblW w:w="0" w:type="auto"/>
        <w:tblLayout w:type="fixed"/>
        <w:tblLook w:val="0000" w:firstRow="0" w:lastRow="0" w:firstColumn="0" w:lastColumn="0" w:noHBand="0" w:noVBand="0"/>
      </w:tblPr>
      <w:tblGrid>
        <w:gridCol w:w="2160"/>
        <w:gridCol w:w="18"/>
        <w:gridCol w:w="1440"/>
        <w:gridCol w:w="1080"/>
        <w:gridCol w:w="4140"/>
      </w:tblGrid>
      <w:tr w:rsidR="00744718" w14:paraId="558FDB4C" w14:textId="77777777" w:rsidTr="00744718">
        <w:trPr>
          <w:cantSplit/>
        </w:trPr>
        <w:tc>
          <w:tcPr>
            <w:tcW w:w="2178" w:type="dxa"/>
            <w:gridSpan w:val="2"/>
            <w:tcBorders>
              <w:top w:val="single" w:sz="12" w:space="0" w:color="auto"/>
              <w:left w:val="single" w:sz="12" w:space="0" w:color="auto"/>
              <w:bottom w:val="single" w:sz="12" w:space="0" w:color="auto"/>
              <w:right w:val="single" w:sz="6" w:space="0" w:color="auto"/>
            </w:tcBorders>
          </w:tcPr>
          <w:p w14:paraId="059E67C5" w14:textId="77777777" w:rsidR="00744718" w:rsidRDefault="00744718" w:rsidP="00744718">
            <w:pPr>
              <w:jc w:val="center"/>
              <w:rPr>
                <w:b/>
              </w:rPr>
            </w:pPr>
            <w:r>
              <w:rPr>
                <w:b/>
              </w:rPr>
              <w:t>Bits</w:t>
            </w:r>
          </w:p>
        </w:tc>
        <w:tc>
          <w:tcPr>
            <w:tcW w:w="1440" w:type="dxa"/>
            <w:tcBorders>
              <w:top w:val="single" w:sz="12" w:space="0" w:color="auto"/>
              <w:left w:val="single" w:sz="6" w:space="0" w:color="auto"/>
              <w:bottom w:val="single" w:sz="12" w:space="0" w:color="auto"/>
              <w:right w:val="single" w:sz="6" w:space="0" w:color="auto"/>
            </w:tcBorders>
          </w:tcPr>
          <w:p w14:paraId="28FFB128" w14:textId="77777777" w:rsidR="00744718" w:rsidRDefault="00744718" w:rsidP="00744718">
            <w:pPr>
              <w:jc w:val="center"/>
              <w:rPr>
                <w:b/>
              </w:rPr>
            </w:pPr>
            <w:r>
              <w:rPr>
                <w:b/>
              </w:rPr>
              <w:t>Name</w:t>
            </w:r>
          </w:p>
        </w:tc>
        <w:tc>
          <w:tcPr>
            <w:tcW w:w="1080" w:type="dxa"/>
            <w:tcBorders>
              <w:top w:val="single" w:sz="12" w:space="0" w:color="auto"/>
              <w:left w:val="single" w:sz="6" w:space="0" w:color="auto"/>
              <w:bottom w:val="single" w:sz="12" w:space="0" w:color="auto"/>
              <w:right w:val="single" w:sz="6" w:space="0" w:color="auto"/>
            </w:tcBorders>
          </w:tcPr>
          <w:p w14:paraId="743C1508" w14:textId="77777777" w:rsidR="00744718" w:rsidRDefault="00744718" w:rsidP="00744718">
            <w:pPr>
              <w:rPr>
                <w:b/>
              </w:rPr>
            </w:pPr>
            <w:r>
              <w:rPr>
                <w:b/>
              </w:rPr>
              <w:t>Value</w:t>
            </w:r>
          </w:p>
        </w:tc>
        <w:tc>
          <w:tcPr>
            <w:tcW w:w="4140" w:type="dxa"/>
            <w:tcBorders>
              <w:top w:val="single" w:sz="12" w:space="0" w:color="auto"/>
              <w:left w:val="single" w:sz="6" w:space="0" w:color="auto"/>
              <w:bottom w:val="single" w:sz="12" w:space="0" w:color="auto"/>
              <w:right w:val="single" w:sz="12" w:space="0" w:color="auto"/>
            </w:tcBorders>
          </w:tcPr>
          <w:p w14:paraId="3FFFDB60" w14:textId="77777777" w:rsidR="00744718" w:rsidRDefault="00744718" w:rsidP="00744718">
            <w:pPr>
              <w:rPr>
                <w:b/>
              </w:rPr>
            </w:pPr>
            <w:r>
              <w:rPr>
                <w:b/>
              </w:rPr>
              <w:t>Function</w:t>
            </w:r>
          </w:p>
        </w:tc>
      </w:tr>
      <w:tr w:rsidR="00744718" w14:paraId="694854B8" w14:textId="77777777" w:rsidTr="00744718">
        <w:tblPrEx>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Ex>
        <w:trPr>
          <w:cantSplit/>
        </w:trPr>
        <w:tc>
          <w:tcPr>
            <w:tcW w:w="2160" w:type="dxa"/>
          </w:tcPr>
          <w:p w14:paraId="0ADCE242" w14:textId="77777777" w:rsidR="00744718" w:rsidRDefault="00744718" w:rsidP="00744718">
            <w:r>
              <w:t>MWX_CTRL[25:24]</w:t>
            </w:r>
          </w:p>
        </w:tc>
        <w:tc>
          <w:tcPr>
            <w:tcW w:w="1458" w:type="dxa"/>
            <w:gridSpan w:val="2"/>
          </w:tcPr>
          <w:p w14:paraId="56E0A3D0" w14:textId="77777777" w:rsidR="00744718" w:rsidRDefault="00744718" w:rsidP="00744718">
            <w:pPr>
              <w:jc w:val="center"/>
            </w:pPr>
            <w:r>
              <w:t>Reserved</w:t>
            </w:r>
          </w:p>
        </w:tc>
        <w:tc>
          <w:tcPr>
            <w:tcW w:w="1080" w:type="dxa"/>
          </w:tcPr>
          <w:p w14:paraId="02F9585B" w14:textId="77777777" w:rsidR="00744718" w:rsidRDefault="00744718" w:rsidP="00744718">
            <w:pPr>
              <w:jc w:val="center"/>
            </w:pPr>
          </w:p>
          <w:p w14:paraId="32BF3CDA" w14:textId="77777777" w:rsidR="00744718" w:rsidRDefault="00744718" w:rsidP="00744718">
            <w:pPr>
              <w:jc w:val="center"/>
            </w:pPr>
            <w:r>
              <w:t>0x0</w:t>
            </w:r>
          </w:p>
        </w:tc>
        <w:tc>
          <w:tcPr>
            <w:tcW w:w="4140" w:type="dxa"/>
          </w:tcPr>
          <w:p w14:paraId="6D8E4DF6" w14:textId="77777777" w:rsidR="00744718" w:rsidRDefault="00744718" w:rsidP="00744718">
            <w:r>
              <w:t>Reserved.</w:t>
            </w:r>
          </w:p>
          <w:p w14:paraId="0751D440" w14:textId="77777777" w:rsidR="00744718" w:rsidRDefault="00744718" w:rsidP="00744718"/>
        </w:tc>
      </w:tr>
      <w:tr w:rsidR="00744718" w14:paraId="1C9F09AC" w14:textId="77777777" w:rsidTr="00744718">
        <w:tblPrEx>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Ex>
        <w:trPr>
          <w:cantSplit/>
        </w:trPr>
        <w:tc>
          <w:tcPr>
            <w:tcW w:w="2160" w:type="dxa"/>
          </w:tcPr>
          <w:p w14:paraId="16E6FCE6" w14:textId="77777777" w:rsidR="00744718" w:rsidRDefault="00744718" w:rsidP="00744718">
            <w:r>
              <w:t>MWX_CTRL[27:26]</w:t>
            </w:r>
          </w:p>
        </w:tc>
        <w:tc>
          <w:tcPr>
            <w:tcW w:w="1458" w:type="dxa"/>
            <w:gridSpan w:val="2"/>
          </w:tcPr>
          <w:p w14:paraId="3680C62B" w14:textId="77777777" w:rsidR="00744718" w:rsidRDefault="00744718" w:rsidP="00744718">
            <w:pPr>
              <w:jc w:val="center"/>
            </w:pPr>
            <w:r>
              <w:t>PSIZE[1:0]</w:t>
            </w:r>
          </w:p>
        </w:tc>
        <w:tc>
          <w:tcPr>
            <w:tcW w:w="1080" w:type="dxa"/>
          </w:tcPr>
          <w:p w14:paraId="053F2575" w14:textId="77777777" w:rsidR="00744718" w:rsidRDefault="00744718" w:rsidP="00744718">
            <w:pPr>
              <w:jc w:val="center"/>
            </w:pPr>
          </w:p>
          <w:p w14:paraId="628CB811" w14:textId="77777777" w:rsidR="00744718" w:rsidRDefault="00744718" w:rsidP="00744718">
            <w:pPr>
              <w:jc w:val="center"/>
            </w:pPr>
            <w:r>
              <w:t>0x0</w:t>
            </w:r>
          </w:p>
          <w:p w14:paraId="4B7E57B7" w14:textId="77777777" w:rsidR="00744718" w:rsidRDefault="00744718" w:rsidP="00744718">
            <w:pPr>
              <w:jc w:val="center"/>
            </w:pPr>
            <w:r>
              <w:t>0x1</w:t>
            </w:r>
          </w:p>
          <w:p w14:paraId="48F7E4C4" w14:textId="77777777" w:rsidR="00744718" w:rsidRDefault="00744718" w:rsidP="00744718">
            <w:pPr>
              <w:jc w:val="center"/>
            </w:pPr>
            <w:r>
              <w:t>0x2</w:t>
            </w:r>
          </w:p>
          <w:p w14:paraId="69101282" w14:textId="77777777" w:rsidR="00744718" w:rsidRDefault="00744718" w:rsidP="00744718">
            <w:pPr>
              <w:jc w:val="center"/>
            </w:pPr>
            <w:r>
              <w:t>0x3</w:t>
            </w:r>
          </w:p>
        </w:tc>
        <w:tc>
          <w:tcPr>
            <w:tcW w:w="4140" w:type="dxa"/>
          </w:tcPr>
          <w:p w14:paraId="28A3073B" w14:textId="77777777" w:rsidR="00744718" w:rsidRDefault="00744718" w:rsidP="00744718">
            <w:r>
              <w:t>Destination pixel size, number of bits per pixel</w:t>
            </w:r>
          </w:p>
          <w:p w14:paraId="11591B88" w14:textId="77777777" w:rsidR="00744718" w:rsidRDefault="00744718" w:rsidP="00744718">
            <w:r>
              <w:t>Eight bits per pixel</w:t>
            </w:r>
          </w:p>
          <w:p w14:paraId="2281F39E" w14:textId="77777777" w:rsidR="00744718" w:rsidRDefault="00744718" w:rsidP="00744718">
            <w:r>
              <w:t>Sixteen bits per pixel</w:t>
            </w:r>
          </w:p>
          <w:p w14:paraId="6E6BCB9D" w14:textId="77777777" w:rsidR="00744718" w:rsidRDefault="00744718" w:rsidP="00744718">
            <w:r>
              <w:t>Thirty-two bits per pixel</w:t>
            </w:r>
          </w:p>
          <w:p w14:paraId="386F305C" w14:textId="77777777" w:rsidR="00744718" w:rsidRDefault="00744718" w:rsidP="00744718">
            <w:r>
              <w:t>Reserved</w:t>
            </w:r>
          </w:p>
        </w:tc>
      </w:tr>
      <w:tr w:rsidR="00744718" w14:paraId="162E8A03" w14:textId="77777777" w:rsidTr="00744718">
        <w:tblPrEx>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Ex>
        <w:trPr>
          <w:cantSplit/>
        </w:trPr>
        <w:tc>
          <w:tcPr>
            <w:tcW w:w="2160" w:type="dxa"/>
          </w:tcPr>
          <w:p w14:paraId="1C42D391" w14:textId="77777777" w:rsidR="00744718" w:rsidRDefault="00744718" w:rsidP="00744718">
            <w:r>
              <w:t>MWX_CTRL[28]</w:t>
            </w:r>
          </w:p>
        </w:tc>
        <w:tc>
          <w:tcPr>
            <w:tcW w:w="1458" w:type="dxa"/>
            <w:gridSpan w:val="2"/>
          </w:tcPr>
          <w:p w14:paraId="4ABB3179" w14:textId="77777777" w:rsidR="00744718" w:rsidRDefault="00744718" w:rsidP="00744718">
            <w:pPr>
              <w:jc w:val="center"/>
            </w:pPr>
            <w:r>
              <w:t>Reserved</w:t>
            </w:r>
          </w:p>
        </w:tc>
        <w:tc>
          <w:tcPr>
            <w:tcW w:w="1080" w:type="dxa"/>
          </w:tcPr>
          <w:p w14:paraId="0A65D9F5" w14:textId="77777777" w:rsidR="00744718" w:rsidRDefault="00744718" w:rsidP="00744718">
            <w:pPr>
              <w:jc w:val="center"/>
            </w:pPr>
            <w:r>
              <w:t>0x0</w:t>
            </w:r>
          </w:p>
        </w:tc>
        <w:tc>
          <w:tcPr>
            <w:tcW w:w="4140" w:type="dxa"/>
          </w:tcPr>
          <w:p w14:paraId="00674E2B" w14:textId="77777777" w:rsidR="00744718" w:rsidRDefault="00744718" w:rsidP="00744718">
            <w:r>
              <w:t>Reserved</w:t>
            </w:r>
          </w:p>
        </w:tc>
      </w:tr>
      <w:tr w:rsidR="00744718" w14:paraId="4E3C49CA" w14:textId="77777777" w:rsidTr="00744718">
        <w:tblPrEx>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Ex>
        <w:trPr>
          <w:cantSplit/>
        </w:trPr>
        <w:tc>
          <w:tcPr>
            <w:tcW w:w="2160" w:type="dxa"/>
          </w:tcPr>
          <w:p w14:paraId="12714606" w14:textId="77777777" w:rsidR="00744718" w:rsidRDefault="00744718" w:rsidP="00744718">
            <w:r>
              <w:t>MWX_CTRL[29]</w:t>
            </w:r>
          </w:p>
        </w:tc>
        <w:tc>
          <w:tcPr>
            <w:tcW w:w="1458" w:type="dxa"/>
            <w:gridSpan w:val="2"/>
          </w:tcPr>
          <w:p w14:paraId="1E98071D" w14:textId="77777777" w:rsidR="00744718" w:rsidRDefault="00744718" w:rsidP="00744718">
            <w:pPr>
              <w:jc w:val="center"/>
            </w:pPr>
            <w:r>
              <w:t>DEF</w:t>
            </w:r>
          </w:p>
        </w:tc>
        <w:tc>
          <w:tcPr>
            <w:tcW w:w="1080" w:type="dxa"/>
          </w:tcPr>
          <w:p w14:paraId="4955B2A4" w14:textId="77777777" w:rsidR="00744718" w:rsidRDefault="00744718" w:rsidP="00744718">
            <w:pPr>
              <w:jc w:val="center"/>
            </w:pPr>
          </w:p>
          <w:p w14:paraId="77B31817" w14:textId="77777777" w:rsidR="00744718" w:rsidRDefault="00744718" w:rsidP="00744718">
            <w:pPr>
              <w:jc w:val="center"/>
            </w:pPr>
          </w:p>
          <w:p w14:paraId="2CB01461" w14:textId="77777777" w:rsidR="00744718" w:rsidRDefault="00744718" w:rsidP="00744718">
            <w:pPr>
              <w:jc w:val="center"/>
            </w:pPr>
          </w:p>
          <w:p w14:paraId="7A0AA7F9" w14:textId="77777777" w:rsidR="00744718" w:rsidRDefault="00744718" w:rsidP="00744718">
            <w:pPr>
              <w:jc w:val="center"/>
            </w:pPr>
            <w:r>
              <w:t>0</w:t>
            </w:r>
          </w:p>
          <w:p w14:paraId="05DAFA64" w14:textId="77777777" w:rsidR="00744718" w:rsidRDefault="00744718" w:rsidP="00744718">
            <w:pPr>
              <w:jc w:val="center"/>
            </w:pPr>
            <w:r>
              <w:t>1</w:t>
            </w:r>
          </w:p>
        </w:tc>
        <w:tc>
          <w:tcPr>
            <w:tcW w:w="4140" w:type="dxa"/>
          </w:tcPr>
          <w:p w14:paraId="3CC4766A" w14:textId="77777777" w:rsidR="00744718" w:rsidRDefault="00744718" w:rsidP="00744718">
            <w:r>
              <w:t>Drawing Engine Flush Cache on 2D/3D Trigger Access</w:t>
            </w:r>
          </w:p>
          <w:p w14:paraId="57FFA12A" w14:textId="77777777" w:rsidR="00744718" w:rsidRDefault="00744718" w:rsidP="00744718"/>
          <w:p w14:paraId="04D6AE3D" w14:textId="77777777" w:rsidR="00744718" w:rsidRDefault="00744718" w:rsidP="00744718">
            <w:r>
              <w:t>Enable (default).</w:t>
            </w:r>
          </w:p>
          <w:p w14:paraId="3AE715CE" w14:textId="77777777" w:rsidR="00744718" w:rsidRDefault="00744718" w:rsidP="00744718">
            <w:r>
              <w:t>Disable.</w:t>
            </w:r>
          </w:p>
        </w:tc>
      </w:tr>
      <w:tr w:rsidR="00744718" w14:paraId="7DA0154B" w14:textId="77777777" w:rsidTr="00744718">
        <w:tblPrEx>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Ex>
        <w:trPr>
          <w:cantSplit/>
        </w:trPr>
        <w:tc>
          <w:tcPr>
            <w:tcW w:w="2160" w:type="dxa"/>
          </w:tcPr>
          <w:p w14:paraId="79E7AEEF" w14:textId="77777777" w:rsidR="00744718" w:rsidRDefault="00744718" w:rsidP="00744718">
            <w:r>
              <w:t>MWX_CTRL[30]</w:t>
            </w:r>
          </w:p>
        </w:tc>
        <w:tc>
          <w:tcPr>
            <w:tcW w:w="1458" w:type="dxa"/>
            <w:gridSpan w:val="2"/>
          </w:tcPr>
          <w:p w14:paraId="482EFDE3" w14:textId="77777777" w:rsidR="00744718" w:rsidRDefault="00744718" w:rsidP="00744718">
            <w:pPr>
              <w:jc w:val="center"/>
            </w:pPr>
            <w:r>
              <w:t>DSE</w:t>
            </w:r>
          </w:p>
        </w:tc>
        <w:tc>
          <w:tcPr>
            <w:tcW w:w="1080" w:type="dxa"/>
          </w:tcPr>
          <w:p w14:paraId="4DCEB911" w14:textId="77777777" w:rsidR="00744718" w:rsidRDefault="00744718" w:rsidP="00744718">
            <w:pPr>
              <w:jc w:val="center"/>
            </w:pPr>
          </w:p>
          <w:p w14:paraId="0E9EA595" w14:textId="77777777" w:rsidR="00744718" w:rsidRDefault="00744718" w:rsidP="00744718">
            <w:pPr>
              <w:jc w:val="center"/>
            </w:pPr>
            <w:r>
              <w:t>0</w:t>
            </w:r>
          </w:p>
          <w:p w14:paraId="774307E3" w14:textId="77777777" w:rsidR="00744718" w:rsidRDefault="00744718" w:rsidP="00744718">
            <w:pPr>
              <w:jc w:val="center"/>
            </w:pPr>
            <w:r>
              <w:t>1</w:t>
            </w:r>
          </w:p>
        </w:tc>
        <w:tc>
          <w:tcPr>
            <w:tcW w:w="4140" w:type="dxa"/>
          </w:tcPr>
          <w:p w14:paraId="61928999" w14:textId="77777777" w:rsidR="00744718" w:rsidRDefault="00744718" w:rsidP="00744718">
            <w:r>
              <w:t>CRT Flush on Vertical Blank Interrupt</w:t>
            </w:r>
          </w:p>
          <w:p w14:paraId="4DB58F6B" w14:textId="77777777" w:rsidR="00744718" w:rsidRDefault="00744718" w:rsidP="00744718">
            <w:r>
              <w:t>Enable(default).</w:t>
            </w:r>
          </w:p>
          <w:p w14:paraId="494BD7BC" w14:textId="77777777" w:rsidR="00744718" w:rsidRDefault="00744718" w:rsidP="00744718">
            <w:r>
              <w:t>Disable.</w:t>
            </w:r>
          </w:p>
        </w:tc>
      </w:tr>
      <w:tr w:rsidR="00744718" w14:paraId="63FC0B5D" w14:textId="77777777" w:rsidTr="00744718">
        <w:tblPrEx>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Ex>
        <w:trPr>
          <w:cantSplit/>
        </w:trPr>
        <w:tc>
          <w:tcPr>
            <w:tcW w:w="2160" w:type="dxa"/>
          </w:tcPr>
          <w:p w14:paraId="015DE1D3" w14:textId="77777777" w:rsidR="00744718" w:rsidRDefault="00744718" w:rsidP="00744718">
            <w:r>
              <w:t>MWX_CTRL[31]</w:t>
            </w:r>
          </w:p>
        </w:tc>
        <w:tc>
          <w:tcPr>
            <w:tcW w:w="1458" w:type="dxa"/>
            <w:gridSpan w:val="2"/>
          </w:tcPr>
          <w:p w14:paraId="09AD0DA2" w14:textId="77777777" w:rsidR="00744718" w:rsidRDefault="00744718" w:rsidP="00744718">
            <w:pPr>
              <w:jc w:val="center"/>
            </w:pPr>
            <w:r>
              <w:t>RCA_EN</w:t>
            </w:r>
          </w:p>
        </w:tc>
        <w:tc>
          <w:tcPr>
            <w:tcW w:w="1080" w:type="dxa"/>
          </w:tcPr>
          <w:p w14:paraId="4EF0B93F" w14:textId="77777777" w:rsidR="00744718" w:rsidRDefault="00744718" w:rsidP="00744718">
            <w:pPr>
              <w:jc w:val="center"/>
            </w:pPr>
          </w:p>
          <w:p w14:paraId="03FF907A" w14:textId="77777777" w:rsidR="00744718" w:rsidRDefault="00744718" w:rsidP="00744718">
            <w:pPr>
              <w:jc w:val="center"/>
            </w:pPr>
            <w:r>
              <w:t>0</w:t>
            </w:r>
          </w:p>
          <w:p w14:paraId="7E56475F" w14:textId="77777777" w:rsidR="00744718" w:rsidRDefault="00744718" w:rsidP="00744718">
            <w:pPr>
              <w:jc w:val="center"/>
            </w:pPr>
            <w:r>
              <w:t>1</w:t>
            </w:r>
          </w:p>
        </w:tc>
        <w:tc>
          <w:tcPr>
            <w:tcW w:w="4140" w:type="dxa"/>
          </w:tcPr>
          <w:p w14:paraId="4EFD0A69" w14:textId="77777777" w:rsidR="00744718" w:rsidRDefault="00744718" w:rsidP="00744718">
            <w:r>
              <w:t xml:space="preserve">Read cache enable.        </w:t>
            </w:r>
          </w:p>
          <w:p w14:paraId="5C854492" w14:textId="77777777" w:rsidR="00744718" w:rsidRDefault="00744718" w:rsidP="00744718">
            <w:r>
              <w:t xml:space="preserve">Enable read caching. (Default)                     </w:t>
            </w:r>
          </w:p>
          <w:p w14:paraId="7FA47A7D" w14:textId="77777777" w:rsidR="00744718" w:rsidRDefault="00744718" w:rsidP="00744718">
            <w:r>
              <w:t xml:space="preserve">Disable read caching.                       </w:t>
            </w:r>
          </w:p>
        </w:tc>
      </w:tr>
    </w:tbl>
    <w:p w14:paraId="574CD5A9" w14:textId="77777777" w:rsidR="00744718" w:rsidRDefault="00744718" w:rsidP="00744718">
      <w:pPr>
        <w:rPr>
          <w:b/>
          <w:u w:val="single"/>
        </w:rPr>
      </w:pPr>
    </w:p>
    <w:p w14:paraId="39AD9D4B" w14:textId="77777777" w:rsidR="00744718" w:rsidRDefault="00744718" w:rsidP="00744718">
      <w:pPr>
        <w:pStyle w:val="Heading3"/>
        <w:spacing w:after="120"/>
      </w:pPr>
      <w:r>
        <w:t>5.7.2</w:t>
      </w:r>
      <w:r>
        <w:tab/>
      </w:r>
      <w:r>
        <w:tab/>
        <w:t>Memory Windows Address Registers</w:t>
      </w:r>
    </w:p>
    <w:p w14:paraId="54782B79" w14:textId="77777777" w:rsidR="00744718" w:rsidRDefault="00744718" w:rsidP="00744718">
      <w:pPr>
        <w:rPr>
          <w:b/>
        </w:rPr>
      </w:pPr>
      <w:r>
        <w:rPr>
          <w:b/>
        </w:rPr>
        <w:t>window zero</w:t>
      </w:r>
      <w:r>
        <w:rPr>
          <w:b/>
        </w:rPr>
        <w:tab/>
        <w:t>RBASE_W + (0x0004)</w:t>
      </w:r>
    </w:p>
    <w:p w14:paraId="2128AA02" w14:textId="77777777" w:rsidR="00744718" w:rsidRDefault="00744718" w:rsidP="00744718">
      <w:pPr>
        <w:rPr>
          <w:b/>
        </w:rPr>
      </w:pPr>
      <w:r>
        <w:rPr>
          <w:b/>
        </w:rPr>
        <w:t>window one</w:t>
      </w:r>
      <w:r>
        <w:rPr>
          <w:b/>
        </w:rPr>
        <w:tab/>
        <w:t>RBASE_W + (0x002C) , PCIB4 + (0x0044)</w:t>
      </w:r>
    </w:p>
    <w:p w14:paraId="300EDB88" w14:textId="77777777" w:rsidR="00744718" w:rsidRDefault="00744718" w:rsidP="00744718">
      <w:pPr>
        <w:pStyle w:val="NormalIndent"/>
        <w:ind w:left="0"/>
        <w:rPr>
          <w:rFonts w:ascii="Times New Roman" w:hAnsi="Times New Roman"/>
          <w:b/>
        </w:rPr>
      </w:pPr>
      <w:r>
        <w:rPr>
          <w:rFonts w:ascii="Times New Roman" w:hAnsi="Times New Roman"/>
          <w:b/>
        </w:rPr>
        <w:t xml:space="preserve">Name: MW0_AD, MW1_AD </w:t>
      </w:r>
    </w:p>
    <w:p w14:paraId="4508AADA" w14:textId="77777777" w:rsidR="00744718" w:rsidRDefault="00744718" w:rsidP="00744718">
      <w:pPr>
        <w:pStyle w:val="NormalIndent"/>
        <w:ind w:left="0"/>
        <w:rPr>
          <w:rFonts w:ascii="Times New Roman" w:hAnsi="Times New Roman"/>
          <w:b/>
        </w:rPr>
      </w:pPr>
      <w:r>
        <w:rPr>
          <w:rFonts w:ascii="Times New Roman" w:hAnsi="Times New Roman"/>
          <w:b/>
        </w:rPr>
        <w:t>Type: Memory mapped  read write</w:t>
      </w:r>
    </w:p>
    <w:p w14:paraId="788F3ABE" w14:textId="7E982F55" w:rsidR="00744718" w:rsidRDefault="00744718" w:rsidP="00744718">
      <w:pPr>
        <w:pStyle w:val="NormalIndent"/>
        <w:ind w:left="0"/>
        <w:jc w:val="both"/>
        <w:rPr>
          <w:rFonts w:ascii="Times New Roman" w:hAnsi="Times New Roman"/>
        </w:rPr>
      </w:pPr>
      <w:r>
        <w:rPr>
          <w:rFonts w:ascii="Times New Roman" w:hAnsi="Times New Roman"/>
        </w:rPr>
        <w:t xml:space="preserve">The address contained in this register specifies the start of system memory space that is mapped to </w:t>
      </w:r>
      <w:r w:rsidR="002A2D49">
        <w:rPr>
          <w:rFonts w:ascii="Times New Roman" w:hAnsi="Times New Roman"/>
        </w:rPr>
        <w:t>GPLGPU</w:t>
      </w:r>
      <w:r>
        <w:rPr>
          <w:rFonts w:ascii="Times New Roman" w:hAnsi="Times New Roman"/>
        </w:rPr>
        <w:t xml:space="preserve"> local memory.   The granularity of this register is determined by the memory window size that is specified by the SIZE field which is described in section 4.8.3.  In the case of the smallest memory window which is 4 Kb, MWX_AD[31:12]  are decoded for the memory window. For an 8 KB memory window, MWX_AD[31:13] are decoded.  This pattern continues to the maximum window size of 32 MB, where MWX_AD[31:25] are decoded.</w:t>
      </w:r>
    </w:p>
    <w:p w14:paraId="29CD8B27" w14:textId="0F12C4B9" w:rsidR="00744718" w:rsidRDefault="00744718" w:rsidP="00744718">
      <w:pPr>
        <w:pStyle w:val="NormalIndent"/>
        <w:ind w:left="0"/>
        <w:jc w:val="both"/>
        <w:rPr>
          <w:rFonts w:ascii="Times New Roman" w:hAnsi="Times New Roman"/>
        </w:rPr>
      </w:pPr>
      <w:r>
        <w:rPr>
          <w:rFonts w:ascii="Times New Roman" w:hAnsi="Times New Roman"/>
        </w:rPr>
        <w:t xml:space="preserve">The system BIOS is responsible for allocation of all PCI system resources.  The allocation process is facilitated by the PCI base registers described in section 3. </w:t>
      </w:r>
      <w:r w:rsidR="002A2D49">
        <w:rPr>
          <w:rFonts w:ascii="Times New Roman" w:hAnsi="Times New Roman"/>
        </w:rPr>
        <w:t>GPLGPU</w:t>
      </w:r>
      <w:r>
        <w:rPr>
          <w:rFonts w:ascii="Times New Roman" w:hAnsi="Times New Roman"/>
        </w:rPr>
        <w:t xml:space="preserve"> will request 4, 8, 16, or 32 megabytes of memory space for each of the memory windows based on the configuration jumper settings.  The system will then allocate memory to </w:t>
      </w:r>
      <w:r w:rsidR="002A2D49">
        <w:rPr>
          <w:rFonts w:ascii="Times New Roman" w:hAnsi="Times New Roman"/>
        </w:rPr>
        <w:t>GPLGPU</w:t>
      </w:r>
      <w:r>
        <w:rPr>
          <w:rFonts w:ascii="Times New Roman" w:hAnsi="Times New Roman"/>
        </w:rPr>
        <w:t xml:space="preserve"> by writing the starting address of the memory block for memory window 0 to base address register 0 and  the starting address of the memory block for memory window 1 to base address register 1.  These values will be shadowed to MW0_AD and MW1_AD respectively.  Software can then program each of the memory windows to reside anywhere within the allocated memory block.  The size of each window can then be set from a minimum of 4 kilobytes to a maximum determined by the amount of memory allocated by the PCI system</w:t>
      </w:r>
    </w:p>
    <w:p w14:paraId="4D602205" w14:textId="77777777" w:rsidR="00744718" w:rsidRDefault="00744718" w:rsidP="00744718">
      <w:r>
        <w:object w:dxaOrig="16560" w:dyaOrig="235" w14:anchorId="4FAEE855">
          <v:shape id="_x0000_i1086" type="#_x0000_t75" style="width:828.25pt;height:11.9pt" o:ole="">
            <v:imagedata r:id="rId132" o:title=""/>
          </v:shape>
          <o:OLEObject Type="Embed" ProgID="Word.Document.8" ShapeID="_x0000_i1086" DrawAspect="Content" ObjectID="_1342457333" r:id="rId133">
            <o:FieldCodes>\* MERGEFORMAT</o:FieldCodes>
          </o:OLEObject>
        </w:object>
      </w:r>
    </w:p>
    <w:tbl>
      <w:tblP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40"/>
        <w:gridCol w:w="2140"/>
        <w:gridCol w:w="892"/>
        <w:gridCol w:w="2928"/>
      </w:tblGrid>
      <w:tr w:rsidR="00744718" w14:paraId="5324F075" w14:textId="77777777" w:rsidTr="00744718">
        <w:trPr>
          <w:cantSplit/>
        </w:trPr>
        <w:tc>
          <w:tcPr>
            <w:tcW w:w="2140" w:type="dxa"/>
          </w:tcPr>
          <w:p w14:paraId="7C060543" w14:textId="77777777" w:rsidR="00744718" w:rsidRDefault="00744718" w:rsidP="00744718">
            <w:pPr>
              <w:rPr>
                <w:b/>
              </w:rPr>
            </w:pPr>
            <w:bookmarkStart w:id="150" w:name="_Toc332687590"/>
            <w:r>
              <w:rPr>
                <w:b/>
              </w:rPr>
              <w:t>Bits</w:t>
            </w:r>
            <w:bookmarkEnd w:id="150"/>
          </w:p>
        </w:tc>
        <w:tc>
          <w:tcPr>
            <w:tcW w:w="2140" w:type="dxa"/>
          </w:tcPr>
          <w:p w14:paraId="0E04C751" w14:textId="77777777" w:rsidR="00744718" w:rsidRDefault="00744718" w:rsidP="00744718">
            <w:pPr>
              <w:rPr>
                <w:b/>
              </w:rPr>
            </w:pPr>
            <w:bookmarkStart w:id="151" w:name="_Toc332687591"/>
            <w:r>
              <w:rPr>
                <w:b/>
              </w:rPr>
              <w:t>Name</w:t>
            </w:r>
            <w:bookmarkEnd w:id="151"/>
          </w:p>
        </w:tc>
        <w:tc>
          <w:tcPr>
            <w:tcW w:w="892" w:type="dxa"/>
          </w:tcPr>
          <w:p w14:paraId="685F1829" w14:textId="77777777" w:rsidR="00744718" w:rsidRDefault="00744718" w:rsidP="00744718">
            <w:pPr>
              <w:rPr>
                <w:b/>
              </w:rPr>
            </w:pPr>
            <w:bookmarkStart w:id="152" w:name="_Toc332687592"/>
            <w:r>
              <w:rPr>
                <w:b/>
              </w:rPr>
              <w:t>Value</w:t>
            </w:r>
            <w:bookmarkEnd w:id="152"/>
          </w:p>
        </w:tc>
        <w:tc>
          <w:tcPr>
            <w:tcW w:w="2928" w:type="dxa"/>
          </w:tcPr>
          <w:p w14:paraId="232EBD67" w14:textId="77777777" w:rsidR="00744718" w:rsidRDefault="00744718" w:rsidP="00744718">
            <w:pPr>
              <w:rPr>
                <w:b/>
              </w:rPr>
            </w:pPr>
            <w:bookmarkStart w:id="153" w:name="_Toc332687593"/>
            <w:r>
              <w:rPr>
                <w:b/>
              </w:rPr>
              <w:t>Function</w:t>
            </w:r>
            <w:bookmarkEnd w:id="153"/>
          </w:p>
        </w:tc>
      </w:tr>
      <w:tr w:rsidR="00744718" w14:paraId="19BE6E5B" w14:textId="77777777" w:rsidTr="00744718">
        <w:trPr>
          <w:cantSplit/>
        </w:trPr>
        <w:tc>
          <w:tcPr>
            <w:tcW w:w="2140" w:type="dxa"/>
            <w:tcBorders>
              <w:top w:val="nil"/>
            </w:tcBorders>
          </w:tcPr>
          <w:p w14:paraId="4B29A2C0" w14:textId="77777777" w:rsidR="00744718" w:rsidRDefault="00744718" w:rsidP="00744718">
            <w:r>
              <w:t>MWX_AD[31:12]</w:t>
            </w:r>
          </w:p>
        </w:tc>
        <w:tc>
          <w:tcPr>
            <w:tcW w:w="2140" w:type="dxa"/>
            <w:tcBorders>
              <w:top w:val="nil"/>
            </w:tcBorders>
          </w:tcPr>
          <w:p w14:paraId="17558F52" w14:textId="77777777" w:rsidR="00744718" w:rsidRDefault="00744718" w:rsidP="00744718">
            <w:r>
              <w:t>ADDRESS</w:t>
            </w:r>
          </w:p>
        </w:tc>
        <w:tc>
          <w:tcPr>
            <w:tcW w:w="892" w:type="dxa"/>
            <w:tcBorders>
              <w:top w:val="nil"/>
            </w:tcBorders>
          </w:tcPr>
          <w:p w14:paraId="48680206" w14:textId="77777777" w:rsidR="00744718" w:rsidRDefault="00744718" w:rsidP="00744718"/>
        </w:tc>
        <w:tc>
          <w:tcPr>
            <w:tcW w:w="2928" w:type="dxa"/>
            <w:tcBorders>
              <w:top w:val="nil"/>
            </w:tcBorders>
          </w:tcPr>
          <w:p w14:paraId="592273B9" w14:textId="77777777" w:rsidR="00744718" w:rsidRDefault="00744718" w:rsidP="00744718">
            <w:r>
              <w:t>Address decode value</w:t>
            </w:r>
          </w:p>
        </w:tc>
      </w:tr>
    </w:tbl>
    <w:p w14:paraId="399C4CFC" w14:textId="77777777" w:rsidR="00744718" w:rsidRDefault="00744718" w:rsidP="00744718"/>
    <w:p w14:paraId="3C4234AA" w14:textId="77777777" w:rsidR="00744718" w:rsidRDefault="00744718" w:rsidP="00744718">
      <w:r>
        <w:tab/>
      </w:r>
    </w:p>
    <w:p w14:paraId="52EB44C9" w14:textId="77777777" w:rsidR="00744718" w:rsidRDefault="00744718" w:rsidP="00744718">
      <w:pPr>
        <w:pStyle w:val="Heading3"/>
        <w:spacing w:after="120"/>
      </w:pPr>
      <w:r>
        <w:t>5.7.3</w:t>
      </w:r>
      <w:r>
        <w:tab/>
      </w:r>
      <w:r>
        <w:tab/>
        <w:t>Memory Window Size</w:t>
      </w:r>
    </w:p>
    <w:p w14:paraId="26BAA37F" w14:textId="77777777" w:rsidR="00744718" w:rsidRDefault="00744718" w:rsidP="00744718">
      <w:pPr>
        <w:rPr>
          <w:b/>
        </w:rPr>
      </w:pPr>
      <w:r>
        <w:rPr>
          <w:b/>
        </w:rPr>
        <w:t xml:space="preserve">window zero </w:t>
      </w:r>
      <w:r>
        <w:rPr>
          <w:b/>
        </w:rPr>
        <w:tab/>
        <w:t>RBASE_W + (0x0008)</w:t>
      </w:r>
    </w:p>
    <w:p w14:paraId="611EF5C2" w14:textId="77777777" w:rsidR="00744718" w:rsidRDefault="00744718" w:rsidP="00744718">
      <w:pPr>
        <w:rPr>
          <w:b/>
        </w:rPr>
      </w:pPr>
      <w:r>
        <w:rPr>
          <w:b/>
        </w:rPr>
        <w:t xml:space="preserve">window one </w:t>
      </w:r>
      <w:r>
        <w:rPr>
          <w:b/>
        </w:rPr>
        <w:tab/>
        <w:t>RBASE_W + (0x0030) , PCIB4 + (0x0048)</w:t>
      </w:r>
    </w:p>
    <w:p w14:paraId="7BC6FD46" w14:textId="77777777" w:rsidR="00744718" w:rsidRDefault="00744718" w:rsidP="00744718">
      <w:pPr>
        <w:pStyle w:val="NormalIndent"/>
        <w:ind w:left="0"/>
        <w:rPr>
          <w:rFonts w:ascii="Times New Roman" w:hAnsi="Times New Roman"/>
          <w:b/>
        </w:rPr>
      </w:pPr>
      <w:r>
        <w:rPr>
          <w:rFonts w:ascii="Times New Roman" w:hAnsi="Times New Roman"/>
          <w:b/>
        </w:rPr>
        <w:t>Name:MW0_SZ, MW1_SZ</w:t>
      </w:r>
    </w:p>
    <w:p w14:paraId="1BEF528E" w14:textId="77777777" w:rsidR="00744718" w:rsidRDefault="00744718" w:rsidP="00744718">
      <w:pPr>
        <w:pStyle w:val="NormalIndent"/>
        <w:ind w:left="0"/>
        <w:rPr>
          <w:rFonts w:ascii="Times New Roman" w:hAnsi="Times New Roman"/>
          <w:b/>
        </w:rPr>
      </w:pPr>
      <w:r>
        <w:rPr>
          <w:rFonts w:ascii="Times New Roman" w:hAnsi="Times New Roman"/>
          <w:b/>
        </w:rPr>
        <w:t>Type: Memory mapped read write</w:t>
      </w:r>
    </w:p>
    <w:p w14:paraId="473EC942" w14:textId="77777777" w:rsidR="00744718" w:rsidRDefault="00744718" w:rsidP="00744718">
      <w:pPr>
        <w:pStyle w:val="NormalIndent"/>
        <w:ind w:left="0"/>
        <w:rPr>
          <w:rFonts w:ascii="Times New Roman" w:hAnsi="Times New Roman"/>
        </w:rPr>
      </w:pPr>
      <w:r>
        <w:rPr>
          <w:rFonts w:ascii="Times New Roman" w:hAnsi="Times New Roman"/>
        </w:rPr>
        <w:t xml:space="preserve">This register defines the size of a Memory window.  The size of a memory window should be set equal to or less than the amount of memory allocated by the PCI system. </w:t>
      </w:r>
    </w:p>
    <w:p w14:paraId="4EBBC13E" w14:textId="77777777" w:rsidR="00744718" w:rsidRDefault="00744718" w:rsidP="00744718">
      <w:pPr>
        <w:pStyle w:val="NormalIndent"/>
        <w:rPr>
          <w:rFonts w:ascii="Times New Roman" w:hAnsi="Times New Roman"/>
        </w:rPr>
      </w:pPr>
    </w:p>
    <w:p w14:paraId="13F14051" w14:textId="77777777" w:rsidR="00744718" w:rsidRDefault="00744718" w:rsidP="00744718">
      <w:pPr>
        <w:pStyle w:val="NormalIndent"/>
        <w:rPr>
          <w:rFonts w:ascii="Times New Roman" w:hAnsi="Times New Roman"/>
        </w:rPr>
      </w:pPr>
    </w:p>
    <w:p w14:paraId="293D2045" w14:textId="77777777" w:rsidR="00744718" w:rsidRDefault="00744718" w:rsidP="00744718">
      <w:r>
        <w:object w:dxaOrig="6160" w:dyaOrig="1470" w14:anchorId="0413E88A">
          <v:shape id="_x0000_i1087" type="#_x0000_t75" style="width:308.05pt;height:73.6pt" o:ole="">
            <v:imagedata r:id="rId134" o:title=""/>
          </v:shape>
          <o:OLEObject Type="Embed" ProgID="MSDraw" ShapeID="_x0000_i1087" DrawAspect="Content" ObjectID="_1342457334" r:id="rId135">
            <o:FieldCodes>\* MERGEFORMAT</o:FieldCodes>
          </o:OLEObject>
        </w:object>
      </w:r>
    </w:p>
    <w:p w14:paraId="290BBD6D" w14:textId="77777777" w:rsidR="00744718" w:rsidRDefault="00744718" w:rsidP="00744718">
      <w:pPr>
        <w:pStyle w:val="NormalIndent"/>
        <w:rPr>
          <w:rFonts w:ascii="Times New Roman" w:hAnsi="Times New Roman"/>
          <w:b/>
        </w:rPr>
      </w:pPr>
    </w:p>
    <w:p w14:paraId="426EC794" w14:textId="77777777" w:rsidR="00744718" w:rsidRDefault="00744718" w:rsidP="00744718">
      <w:pPr>
        <w:pStyle w:val="NormalIndent"/>
        <w:rPr>
          <w:rFonts w:ascii="Times New Roman" w:hAnsi="Times New Roman"/>
          <w:b/>
        </w:rPr>
      </w:pPr>
    </w:p>
    <w:p w14:paraId="2EEB4F76" w14:textId="77777777" w:rsidR="00744718" w:rsidRDefault="00744718" w:rsidP="00744718">
      <w:pPr>
        <w:pStyle w:val="NormalIndent"/>
        <w:rPr>
          <w:rFonts w:ascii="Times New Roman" w:hAnsi="Times New Roman"/>
          <w:b/>
        </w:rPr>
      </w:pPr>
    </w:p>
    <w:tbl>
      <w:tblPr>
        <w:tblW w:w="0" w:type="auto"/>
        <w:tblLayout w:type="fixed"/>
        <w:tblLook w:val="0000" w:firstRow="0" w:lastRow="0" w:firstColumn="0" w:lastColumn="0" w:noHBand="0" w:noVBand="0"/>
      </w:tblPr>
      <w:tblGrid>
        <w:gridCol w:w="2160"/>
        <w:gridCol w:w="2160"/>
        <w:gridCol w:w="900"/>
        <w:gridCol w:w="2898"/>
      </w:tblGrid>
      <w:tr w:rsidR="00744718" w14:paraId="3D7A082C" w14:textId="77777777" w:rsidTr="00744718">
        <w:trPr>
          <w:cantSplit/>
        </w:trPr>
        <w:tc>
          <w:tcPr>
            <w:tcW w:w="2160" w:type="dxa"/>
            <w:tcBorders>
              <w:top w:val="single" w:sz="12" w:space="0" w:color="auto"/>
              <w:left w:val="single" w:sz="12" w:space="0" w:color="auto"/>
              <w:bottom w:val="single" w:sz="12" w:space="0" w:color="auto"/>
              <w:right w:val="single" w:sz="6" w:space="0" w:color="auto"/>
            </w:tcBorders>
          </w:tcPr>
          <w:p w14:paraId="14541B6A" w14:textId="77777777" w:rsidR="00744718" w:rsidRDefault="00744718" w:rsidP="00744718">
            <w:pPr>
              <w:rPr>
                <w:b/>
              </w:rPr>
            </w:pPr>
            <w:bookmarkStart w:id="154" w:name="_Toc332687594"/>
            <w:r>
              <w:rPr>
                <w:b/>
              </w:rPr>
              <w:t>Bits</w:t>
            </w:r>
            <w:bookmarkEnd w:id="154"/>
          </w:p>
        </w:tc>
        <w:tc>
          <w:tcPr>
            <w:tcW w:w="2160" w:type="dxa"/>
            <w:tcBorders>
              <w:top w:val="single" w:sz="12" w:space="0" w:color="auto"/>
              <w:left w:val="single" w:sz="6" w:space="0" w:color="auto"/>
              <w:bottom w:val="single" w:sz="12" w:space="0" w:color="auto"/>
              <w:right w:val="single" w:sz="6" w:space="0" w:color="auto"/>
            </w:tcBorders>
          </w:tcPr>
          <w:p w14:paraId="79AC7829" w14:textId="77777777" w:rsidR="00744718" w:rsidRDefault="00744718" w:rsidP="00744718">
            <w:pPr>
              <w:rPr>
                <w:b/>
              </w:rPr>
            </w:pPr>
            <w:bookmarkStart w:id="155" w:name="_Toc332687595"/>
            <w:r>
              <w:rPr>
                <w:b/>
              </w:rPr>
              <w:t>Name</w:t>
            </w:r>
            <w:bookmarkEnd w:id="155"/>
          </w:p>
        </w:tc>
        <w:tc>
          <w:tcPr>
            <w:tcW w:w="900" w:type="dxa"/>
            <w:tcBorders>
              <w:top w:val="single" w:sz="12" w:space="0" w:color="auto"/>
              <w:left w:val="single" w:sz="6" w:space="0" w:color="auto"/>
              <w:bottom w:val="single" w:sz="12" w:space="0" w:color="auto"/>
              <w:right w:val="single" w:sz="6" w:space="0" w:color="auto"/>
            </w:tcBorders>
          </w:tcPr>
          <w:p w14:paraId="688AC81C" w14:textId="77777777" w:rsidR="00744718" w:rsidRDefault="00744718" w:rsidP="00744718">
            <w:pPr>
              <w:rPr>
                <w:b/>
              </w:rPr>
            </w:pPr>
            <w:bookmarkStart w:id="156" w:name="_Toc332687596"/>
            <w:r>
              <w:rPr>
                <w:b/>
              </w:rPr>
              <w:t>Value</w:t>
            </w:r>
            <w:bookmarkEnd w:id="156"/>
          </w:p>
        </w:tc>
        <w:tc>
          <w:tcPr>
            <w:tcW w:w="2898" w:type="dxa"/>
            <w:tcBorders>
              <w:top w:val="single" w:sz="12" w:space="0" w:color="auto"/>
              <w:left w:val="single" w:sz="6" w:space="0" w:color="auto"/>
              <w:bottom w:val="single" w:sz="12" w:space="0" w:color="auto"/>
              <w:right w:val="single" w:sz="12" w:space="0" w:color="auto"/>
            </w:tcBorders>
          </w:tcPr>
          <w:p w14:paraId="2F2BC6E5" w14:textId="77777777" w:rsidR="00744718" w:rsidRDefault="00744718" w:rsidP="00744718">
            <w:pPr>
              <w:rPr>
                <w:b/>
              </w:rPr>
            </w:pPr>
            <w:bookmarkStart w:id="157" w:name="_Toc332687597"/>
            <w:r>
              <w:rPr>
                <w:b/>
              </w:rPr>
              <w:t>Function</w:t>
            </w:r>
            <w:bookmarkEnd w:id="157"/>
          </w:p>
        </w:tc>
      </w:tr>
      <w:tr w:rsidR="00744718" w14:paraId="29EFB355" w14:textId="77777777" w:rsidTr="00744718">
        <w:trPr>
          <w:cantSplit/>
        </w:trPr>
        <w:tc>
          <w:tcPr>
            <w:tcW w:w="2160" w:type="dxa"/>
            <w:tcBorders>
              <w:left w:val="single" w:sz="12" w:space="0" w:color="auto"/>
              <w:bottom w:val="single" w:sz="6" w:space="0" w:color="auto"/>
              <w:right w:val="single" w:sz="6" w:space="0" w:color="auto"/>
            </w:tcBorders>
          </w:tcPr>
          <w:p w14:paraId="0D9856AE" w14:textId="77777777" w:rsidR="00744718" w:rsidRDefault="00744718" w:rsidP="00744718">
            <w:r>
              <w:t>MWX_SZ_DIB[3:0]</w:t>
            </w:r>
          </w:p>
        </w:tc>
        <w:tc>
          <w:tcPr>
            <w:tcW w:w="2160" w:type="dxa"/>
            <w:tcBorders>
              <w:left w:val="single" w:sz="6" w:space="0" w:color="auto"/>
              <w:bottom w:val="single" w:sz="6" w:space="0" w:color="auto"/>
              <w:right w:val="single" w:sz="6" w:space="0" w:color="auto"/>
            </w:tcBorders>
          </w:tcPr>
          <w:p w14:paraId="28420AC2" w14:textId="77777777" w:rsidR="00744718" w:rsidRDefault="00744718" w:rsidP="00744718">
            <w:r>
              <w:t>SIZE</w:t>
            </w:r>
          </w:p>
        </w:tc>
        <w:tc>
          <w:tcPr>
            <w:tcW w:w="900" w:type="dxa"/>
            <w:tcBorders>
              <w:left w:val="single" w:sz="6" w:space="0" w:color="auto"/>
              <w:bottom w:val="single" w:sz="6" w:space="0" w:color="auto"/>
              <w:right w:val="single" w:sz="6" w:space="0" w:color="auto"/>
            </w:tcBorders>
          </w:tcPr>
          <w:p w14:paraId="08A37B23" w14:textId="77777777" w:rsidR="00744718" w:rsidRDefault="00744718" w:rsidP="00744718">
            <w:r>
              <w:t>0x0</w:t>
            </w:r>
          </w:p>
          <w:p w14:paraId="02B7AC36" w14:textId="77777777" w:rsidR="00744718" w:rsidRDefault="00744718" w:rsidP="00744718">
            <w:r>
              <w:t>0x1</w:t>
            </w:r>
          </w:p>
          <w:p w14:paraId="5B563376" w14:textId="77777777" w:rsidR="00744718" w:rsidRDefault="00744718" w:rsidP="00744718">
            <w:r>
              <w:t>0x2</w:t>
            </w:r>
          </w:p>
          <w:p w14:paraId="15011747" w14:textId="77777777" w:rsidR="00744718" w:rsidRDefault="00744718" w:rsidP="00744718">
            <w:r>
              <w:t>...</w:t>
            </w:r>
          </w:p>
          <w:p w14:paraId="65E6CE5D" w14:textId="77777777" w:rsidR="00744718" w:rsidRDefault="00744718" w:rsidP="00744718">
            <w:r>
              <w:t>0xD</w:t>
            </w:r>
          </w:p>
          <w:p w14:paraId="6287C23D" w14:textId="77777777" w:rsidR="00744718" w:rsidRDefault="00744718" w:rsidP="00744718">
            <w:r>
              <w:t>0xE</w:t>
            </w:r>
          </w:p>
          <w:p w14:paraId="0D33930D" w14:textId="77777777" w:rsidR="00744718" w:rsidRDefault="00744718" w:rsidP="00744718">
            <w:r>
              <w:t>0xF</w:t>
            </w:r>
          </w:p>
        </w:tc>
        <w:tc>
          <w:tcPr>
            <w:tcW w:w="2898" w:type="dxa"/>
            <w:tcBorders>
              <w:left w:val="single" w:sz="6" w:space="0" w:color="auto"/>
              <w:bottom w:val="single" w:sz="6" w:space="0" w:color="auto"/>
              <w:right w:val="single" w:sz="12" w:space="0" w:color="auto"/>
            </w:tcBorders>
          </w:tcPr>
          <w:p w14:paraId="0E9D1AFD" w14:textId="77777777" w:rsidR="00744718" w:rsidRDefault="00744718" w:rsidP="00744718">
            <w:r>
              <w:t>Size equals 4K</w:t>
            </w:r>
          </w:p>
          <w:p w14:paraId="3C211767" w14:textId="77777777" w:rsidR="00744718" w:rsidRDefault="00744718" w:rsidP="00744718">
            <w:r>
              <w:t>Size equals 8K</w:t>
            </w:r>
          </w:p>
          <w:p w14:paraId="5C8BACCC" w14:textId="77777777" w:rsidR="00744718" w:rsidRDefault="00744718" w:rsidP="00744718">
            <w:r>
              <w:t>Size equals 16K</w:t>
            </w:r>
          </w:p>
          <w:p w14:paraId="7570FAE7" w14:textId="77777777" w:rsidR="00744718" w:rsidRDefault="00744718" w:rsidP="00744718">
            <w:r>
              <w:t>...</w:t>
            </w:r>
          </w:p>
          <w:p w14:paraId="0A56663C" w14:textId="77777777" w:rsidR="00744718" w:rsidRDefault="00744718" w:rsidP="00744718">
            <w:r>
              <w:t>Size equals 32MB</w:t>
            </w:r>
          </w:p>
          <w:p w14:paraId="2F9CB815" w14:textId="77777777" w:rsidR="00744718" w:rsidRDefault="00744718" w:rsidP="00744718">
            <w:r>
              <w:t>RESERVED</w:t>
            </w:r>
          </w:p>
          <w:p w14:paraId="2A4EBE85" w14:textId="77777777" w:rsidR="00744718" w:rsidRDefault="00744718" w:rsidP="00744718">
            <w:r>
              <w:t>RESERVED</w:t>
            </w:r>
          </w:p>
        </w:tc>
      </w:tr>
    </w:tbl>
    <w:p w14:paraId="6BBF9480" w14:textId="77777777" w:rsidR="00744718" w:rsidRDefault="00744718" w:rsidP="00744718"/>
    <w:p w14:paraId="2FB0DD6D" w14:textId="77777777" w:rsidR="00744718" w:rsidRDefault="00744718" w:rsidP="00744718">
      <w:pPr>
        <w:pStyle w:val="Heading3"/>
        <w:spacing w:before="0" w:after="120"/>
      </w:pPr>
      <w:r>
        <w:t>5.7.4</w:t>
      </w:r>
      <w:r>
        <w:tab/>
        <w:t xml:space="preserve"> </w:t>
      </w:r>
      <w:r>
        <w:tab/>
        <w:t>Memory Window Origin</w:t>
      </w:r>
    </w:p>
    <w:p w14:paraId="2F2B59DE" w14:textId="77777777" w:rsidR="00744718" w:rsidRDefault="00744718" w:rsidP="00744718">
      <w:pPr>
        <w:rPr>
          <w:b/>
        </w:rPr>
      </w:pPr>
      <w:r>
        <w:rPr>
          <w:b/>
        </w:rPr>
        <w:t>window zero</w:t>
      </w:r>
      <w:r>
        <w:rPr>
          <w:b/>
        </w:rPr>
        <w:tab/>
        <w:t>RBASE_W + (0x0010 or 0x0014)</w:t>
      </w:r>
    </w:p>
    <w:p w14:paraId="2D236720" w14:textId="77777777" w:rsidR="00744718" w:rsidRDefault="00744718" w:rsidP="00744718">
      <w:pPr>
        <w:rPr>
          <w:b/>
        </w:rPr>
      </w:pPr>
      <w:r>
        <w:rPr>
          <w:b/>
        </w:rPr>
        <w:t>window one</w:t>
      </w:r>
      <w:r>
        <w:rPr>
          <w:b/>
        </w:rPr>
        <w:tab/>
        <w:t>RBASE_W + (0x0038 or 0x003C) , PCIB4 + (0x0050 or 0x0054)</w:t>
      </w:r>
    </w:p>
    <w:p w14:paraId="4238096C" w14:textId="77777777" w:rsidR="00744718" w:rsidRDefault="00744718" w:rsidP="00744718">
      <w:pPr>
        <w:pStyle w:val="NormalIndent"/>
        <w:ind w:left="0"/>
        <w:rPr>
          <w:rFonts w:ascii="Times New Roman" w:hAnsi="Times New Roman"/>
          <w:b/>
        </w:rPr>
      </w:pPr>
      <w:r>
        <w:rPr>
          <w:rFonts w:ascii="Times New Roman" w:hAnsi="Times New Roman"/>
          <w:b/>
        </w:rPr>
        <w:t xml:space="preserve">Name: </w:t>
      </w:r>
      <w:r>
        <w:rPr>
          <w:rFonts w:ascii="Times New Roman" w:hAnsi="Times New Roman"/>
          <w:b/>
        </w:rPr>
        <w:tab/>
        <w:t>MW0_ORG,MW1_ORG</w:t>
      </w:r>
    </w:p>
    <w:p w14:paraId="7ACE430E" w14:textId="77777777" w:rsidR="00744718" w:rsidRDefault="00744718" w:rsidP="00744718">
      <w:pPr>
        <w:pStyle w:val="NormalIndent"/>
        <w:ind w:left="0"/>
        <w:rPr>
          <w:rFonts w:ascii="Times New Roman" w:hAnsi="Times New Roman"/>
        </w:rPr>
      </w:pPr>
      <w:r>
        <w:rPr>
          <w:rFonts w:ascii="Times New Roman" w:hAnsi="Times New Roman"/>
          <w:b/>
        </w:rPr>
        <w:t xml:space="preserve">Type: </w:t>
      </w:r>
      <w:r>
        <w:rPr>
          <w:rFonts w:ascii="Times New Roman" w:hAnsi="Times New Roman"/>
          <w:b/>
        </w:rPr>
        <w:tab/>
        <w:t>Memory mapped read write</w:t>
      </w:r>
    </w:p>
    <w:p w14:paraId="55EF7396" w14:textId="77777777" w:rsidR="00744718" w:rsidRDefault="00744718" w:rsidP="00744718">
      <w:pPr>
        <w:pStyle w:val="NormalIndent"/>
        <w:ind w:left="0"/>
        <w:rPr>
          <w:rFonts w:ascii="Times New Roman" w:hAnsi="Times New Roman"/>
        </w:rPr>
      </w:pPr>
      <w:r>
        <w:rPr>
          <w:rFonts w:ascii="Times New Roman" w:hAnsi="Times New Roman"/>
        </w:rPr>
        <w:t>This register specifies the starting address of a memory window within a selected buffer or buffers. The number of valid bits in this register depends on the size of the memory window.  As the size of  the memory window increases, fewer bits will be taken from this register and more will be taken from the host address. In the case of a 4 kilobyte memory window, the address presented to the memory controller will be a concatenation of bits[24:12] from this register with the lower 12 bits coming from the host.  An 8 kilobyte memory window will cause bits[24:13] to be taken from this register with the lower 13 bits coming from the host.  A 32 megabyte memory window would not use any bits from this register.</w:t>
      </w:r>
    </w:p>
    <w:p w14:paraId="5E3212F0" w14:textId="77777777" w:rsidR="00744718" w:rsidRDefault="00744718" w:rsidP="00744718">
      <w:pPr>
        <w:pStyle w:val="NormalIndent"/>
        <w:jc w:val="both"/>
        <w:rPr>
          <w:rFonts w:ascii="Times New Roman" w:hAnsi="Times New Roman"/>
        </w:rPr>
      </w:pPr>
    </w:p>
    <w:p w14:paraId="420D6C09" w14:textId="77777777" w:rsidR="00744718" w:rsidRDefault="00744718" w:rsidP="00744718">
      <w:r>
        <w:object w:dxaOrig="6155" w:dyaOrig="1460" w14:anchorId="0ACC9994">
          <v:shape id="_x0000_i1088" type="#_x0000_t75" style="width:329.15pt;height:69.85pt" o:ole="">
            <v:imagedata r:id="rId136" o:title=""/>
          </v:shape>
          <o:OLEObject Type="Embed" ProgID="MSDraw" ShapeID="_x0000_i1088" DrawAspect="Content" ObjectID="_1342457335" r:id="rId137">
            <o:FieldCodes>\* MERGEFORMAT</o:FieldCodes>
          </o:OLEObject>
        </w:object>
      </w:r>
    </w:p>
    <w:p w14:paraId="17F66FDC" w14:textId="77777777" w:rsidR="00744718" w:rsidRDefault="00744718" w:rsidP="00744718">
      <w:pPr>
        <w:pStyle w:val="NormalIndent"/>
        <w:rPr>
          <w:rFonts w:ascii="Times New Roman" w:hAnsi="Times New Roman"/>
        </w:rPr>
      </w:pPr>
    </w:p>
    <w:tbl>
      <w:tblPr>
        <w:tblW w:w="0" w:type="auto"/>
        <w:tblInd w:w="108" w:type="dxa"/>
        <w:tblBorders>
          <w:top w:val="single" w:sz="12" w:space="0" w:color="auto"/>
          <w:left w:val="single" w:sz="12" w:space="0" w:color="auto"/>
          <w:bottom w:val="single" w:sz="12" w:space="0" w:color="auto"/>
          <w:right w:val="single" w:sz="12" w:space="0" w:color="auto"/>
          <w:insideH w:val="single" w:sz="12" w:space="0" w:color="auto"/>
          <w:insideV w:val="single" w:sz="6" w:space="0" w:color="auto"/>
        </w:tblBorders>
        <w:tblLayout w:type="fixed"/>
        <w:tblLook w:val="0000" w:firstRow="0" w:lastRow="0" w:firstColumn="0" w:lastColumn="0" w:noHBand="0" w:noVBand="0"/>
      </w:tblPr>
      <w:tblGrid>
        <w:gridCol w:w="1886"/>
        <w:gridCol w:w="1957"/>
        <w:gridCol w:w="890"/>
        <w:gridCol w:w="4447"/>
      </w:tblGrid>
      <w:tr w:rsidR="00744718" w14:paraId="7B1FFEFD" w14:textId="77777777" w:rsidTr="00744718">
        <w:trPr>
          <w:cantSplit/>
        </w:trPr>
        <w:tc>
          <w:tcPr>
            <w:tcW w:w="1886" w:type="dxa"/>
          </w:tcPr>
          <w:p w14:paraId="642E158C" w14:textId="77777777" w:rsidR="00744718" w:rsidRDefault="00744718" w:rsidP="00744718">
            <w:pPr>
              <w:rPr>
                <w:b/>
              </w:rPr>
            </w:pPr>
            <w:bookmarkStart w:id="158" w:name="_Toc332687602"/>
            <w:r>
              <w:rPr>
                <w:b/>
              </w:rPr>
              <w:t>Bits</w:t>
            </w:r>
            <w:bookmarkEnd w:id="158"/>
          </w:p>
        </w:tc>
        <w:tc>
          <w:tcPr>
            <w:tcW w:w="1957" w:type="dxa"/>
          </w:tcPr>
          <w:p w14:paraId="56FD98C4" w14:textId="77777777" w:rsidR="00744718" w:rsidRDefault="00744718" w:rsidP="00744718">
            <w:pPr>
              <w:rPr>
                <w:b/>
              </w:rPr>
            </w:pPr>
            <w:bookmarkStart w:id="159" w:name="_Toc332687603"/>
            <w:r>
              <w:rPr>
                <w:b/>
              </w:rPr>
              <w:t>Name</w:t>
            </w:r>
            <w:bookmarkEnd w:id="159"/>
          </w:p>
        </w:tc>
        <w:tc>
          <w:tcPr>
            <w:tcW w:w="890" w:type="dxa"/>
          </w:tcPr>
          <w:p w14:paraId="59DA692C" w14:textId="77777777" w:rsidR="00744718" w:rsidRDefault="00744718" w:rsidP="00744718">
            <w:pPr>
              <w:rPr>
                <w:b/>
              </w:rPr>
            </w:pPr>
            <w:bookmarkStart w:id="160" w:name="_Toc332687604"/>
            <w:r>
              <w:rPr>
                <w:b/>
              </w:rPr>
              <w:t>Value</w:t>
            </w:r>
            <w:bookmarkEnd w:id="160"/>
          </w:p>
        </w:tc>
        <w:tc>
          <w:tcPr>
            <w:tcW w:w="4447" w:type="dxa"/>
          </w:tcPr>
          <w:p w14:paraId="2B01B240" w14:textId="77777777" w:rsidR="00744718" w:rsidRDefault="00744718" w:rsidP="00744718">
            <w:pPr>
              <w:rPr>
                <w:b/>
              </w:rPr>
            </w:pPr>
            <w:bookmarkStart w:id="161" w:name="_Toc332687605"/>
            <w:r>
              <w:rPr>
                <w:b/>
              </w:rPr>
              <w:t>Function</w:t>
            </w:r>
            <w:bookmarkEnd w:id="161"/>
          </w:p>
        </w:tc>
      </w:tr>
      <w:tr w:rsidR="00744718" w14:paraId="44B45BFA" w14:textId="77777777" w:rsidTr="00744718">
        <w:trPr>
          <w:cantSplit/>
        </w:trPr>
        <w:tc>
          <w:tcPr>
            <w:tcW w:w="1886" w:type="dxa"/>
          </w:tcPr>
          <w:p w14:paraId="15862387" w14:textId="77777777" w:rsidR="00744718" w:rsidRDefault="00744718" w:rsidP="00744718">
            <w:r>
              <w:t>MWX_ORG[25:12]</w:t>
            </w:r>
          </w:p>
        </w:tc>
        <w:tc>
          <w:tcPr>
            <w:tcW w:w="1957" w:type="dxa"/>
          </w:tcPr>
          <w:p w14:paraId="560DB002" w14:textId="77777777" w:rsidR="00744718" w:rsidRDefault="00744718" w:rsidP="00744718"/>
          <w:p w14:paraId="66261EE1" w14:textId="77777777" w:rsidR="00744718" w:rsidRDefault="00744718" w:rsidP="00744718">
            <w:r>
              <w:t>MWX_ORG[24:12]</w:t>
            </w:r>
          </w:p>
          <w:p w14:paraId="5F7B9BFE" w14:textId="77777777" w:rsidR="00744718" w:rsidRDefault="00744718" w:rsidP="00744718">
            <w:r>
              <w:t>MWX_ORG[24:13]</w:t>
            </w:r>
          </w:p>
          <w:p w14:paraId="241C3B96" w14:textId="77777777" w:rsidR="00744718" w:rsidRDefault="00744718" w:rsidP="00744718">
            <w:r>
              <w:t>MWX_ORG[24:14]</w:t>
            </w:r>
          </w:p>
          <w:p w14:paraId="6A26BAF0" w14:textId="77777777" w:rsidR="00744718" w:rsidRDefault="00744718" w:rsidP="00744718">
            <w:pPr>
              <w:jc w:val="center"/>
            </w:pPr>
            <w:r>
              <w:sym w:font="Wingdings" w:char="F09F"/>
            </w:r>
          </w:p>
          <w:p w14:paraId="6ADE7408" w14:textId="77777777" w:rsidR="00744718" w:rsidRDefault="00744718" w:rsidP="00744718">
            <w:pPr>
              <w:jc w:val="center"/>
            </w:pPr>
            <w:r>
              <w:sym w:font="Wingdings" w:char="F09F"/>
            </w:r>
          </w:p>
          <w:p w14:paraId="731657DB" w14:textId="77777777" w:rsidR="00744718" w:rsidRDefault="00744718" w:rsidP="00744718">
            <w:pPr>
              <w:jc w:val="center"/>
            </w:pPr>
            <w:r>
              <w:sym w:font="Wingdings" w:char="F09F"/>
            </w:r>
          </w:p>
          <w:p w14:paraId="3B355DA0" w14:textId="77777777" w:rsidR="00744718" w:rsidRDefault="00744718" w:rsidP="00744718">
            <w:pPr>
              <w:jc w:val="center"/>
            </w:pPr>
            <w:r>
              <w:t>MWX_ORG[24:23]</w:t>
            </w:r>
          </w:p>
          <w:p w14:paraId="0955A0B7" w14:textId="77777777" w:rsidR="00744718" w:rsidRDefault="00744718" w:rsidP="00744718">
            <w:pPr>
              <w:jc w:val="center"/>
            </w:pPr>
            <w:r>
              <w:t>MWX_ORG[24]</w:t>
            </w:r>
          </w:p>
        </w:tc>
        <w:tc>
          <w:tcPr>
            <w:tcW w:w="890" w:type="dxa"/>
          </w:tcPr>
          <w:p w14:paraId="35033AF0" w14:textId="77777777" w:rsidR="00744718" w:rsidRDefault="00744718" w:rsidP="00744718">
            <w:pPr>
              <w:jc w:val="center"/>
            </w:pPr>
          </w:p>
          <w:p w14:paraId="57F8D457" w14:textId="77777777" w:rsidR="00744718" w:rsidRDefault="00744718" w:rsidP="00744718">
            <w:pPr>
              <w:jc w:val="center"/>
            </w:pPr>
          </w:p>
          <w:p w14:paraId="7FF6EE8F" w14:textId="77777777" w:rsidR="00744718" w:rsidRDefault="00744718" w:rsidP="00744718">
            <w:pPr>
              <w:jc w:val="center"/>
            </w:pPr>
          </w:p>
        </w:tc>
        <w:tc>
          <w:tcPr>
            <w:tcW w:w="4447" w:type="dxa"/>
          </w:tcPr>
          <w:p w14:paraId="3F2AE5CD" w14:textId="77777777" w:rsidR="00744718" w:rsidRDefault="00744718" w:rsidP="00744718">
            <w:r>
              <w:t>Upper order memory window address bits</w:t>
            </w:r>
          </w:p>
          <w:p w14:paraId="6BBEBB11" w14:textId="77777777" w:rsidR="00744718" w:rsidRDefault="00744718" w:rsidP="00744718">
            <w:r>
              <w:t>Upper order address for 4 kilobyte window</w:t>
            </w:r>
          </w:p>
          <w:p w14:paraId="0F1B73F7" w14:textId="77777777" w:rsidR="00744718" w:rsidRDefault="00744718" w:rsidP="00744718">
            <w:r>
              <w:t>Upper order address for 8 kilobyte window</w:t>
            </w:r>
          </w:p>
          <w:p w14:paraId="2B3C76B7" w14:textId="77777777" w:rsidR="00744718" w:rsidRDefault="00744718" w:rsidP="00744718">
            <w:r>
              <w:t>Upper order address for 16 kilobyte window</w:t>
            </w:r>
          </w:p>
          <w:p w14:paraId="49A315DC" w14:textId="77777777" w:rsidR="00744718" w:rsidRDefault="00744718" w:rsidP="00744718">
            <w:pPr>
              <w:jc w:val="center"/>
            </w:pPr>
            <w:r>
              <w:sym w:font="Wingdings" w:char="F09F"/>
            </w:r>
          </w:p>
          <w:p w14:paraId="108A686D" w14:textId="77777777" w:rsidR="00744718" w:rsidRDefault="00744718" w:rsidP="00744718">
            <w:pPr>
              <w:jc w:val="center"/>
            </w:pPr>
            <w:r>
              <w:sym w:font="Wingdings" w:char="F09F"/>
            </w:r>
          </w:p>
          <w:p w14:paraId="28D4C65C" w14:textId="77777777" w:rsidR="00744718" w:rsidRDefault="00744718" w:rsidP="00744718">
            <w:pPr>
              <w:jc w:val="center"/>
            </w:pPr>
            <w:r>
              <w:sym w:font="Wingdings" w:char="F09F"/>
            </w:r>
          </w:p>
          <w:p w14:paraId="05CA8A12" w14:textId="77777777" w:rsidR="00744718" w:rsidRDefault="00744718" w:rsidP="00744718">
            <w:r>
              <w:t>Upper order address for 8 megabyte window</w:t>
            </w:r>
          </w:p>
          <w:p w14:paraId="461F956D" w14:textId="77777777" w:rsidR="00744718" w:rsidRDefault="00744718" w:rsidP="00744718">
            <w:r>
              <w:t>Upper order address for 16 megabyte window</w:t>
            </w:r>
          </w:p>
        </w:tc>
      </w:tr>
    </w:tbl>
    <w:p w14:paraId="56395671" w14:textId="77777777" w:rsidR="00744718" w:rsidRDefault="00744718" w:rsidP="00744718">
      <w:pPr>
        <w:pStyle w:val="Heading3"/>
        <w:spacing w:before="0" w:after="120"/>
      </w:pPr>
    </w:p>
    <w:p w14:paraId="70B617F9" w14:textId="77777777" w:rsidR="00744718" w:rsidRDefault="00744718" w:rsidP="00744718">
      <w:pPr>
        <w:pStyle w:val="Heading3"/>
        <w:spacing w:before="0" w:after="120"/>
      </w:pPr>
      <w:r>
        <w:t>5.7.5</w:t>
      </w:r>
      <w:r>
        <w:tab/>
        <w:t>Memory Window Plane Mask</w:t>
      </w:r>
    </w:p>
    <w:p w14:paraId="14C28D04" w14:textId="77777777" w:rsidR="00744718" w:rsidRDefault="00744718" w:rsidP="00744718">
      <w:pPr>
        <w:tabs>
          <w:tab w:val="left" w:pos="720"/>
        </w:tabs>
        <w:rPr>
          <w:b/>
        </w:rPr>
      </w:pPr>
      <w:r>
        <w:rPr>
          <w:b/>
        </w:rPr>
        <w:t>window zero</w:t>
      </w:r>
      <w:r>
        <w:rPr>
          <w:b/>
        </w:rPr>
        <w:tab/>
        <w:t>RBASE_W + (0x0024)</w:t>
      </w:r>
    </w:p>
    <w:p w14:paraId="06A8991D" w14:textId="77777777" w:rsidR="00744718" w:rsidRDefault="00744718" w:rsidP="00744718">
      <w:pPr>
        <w:tabs>
          <w:tab w:val="left" w:pos="720"/>
        </w:tabs>
        <w:rPr>
          <w:b/>
        </w:rPr>
      </w:pPr>
      <w:r>
        <w:rPr>
          <w:b/>
        </w:rPr>
        <w:t>window one</w:t>
      </w:r>
      <w:r>
        <w:rPr>
          <w:b/>
        </w:rPr>
        <w:tab/>
        <w:t>RBASE_W + (0x004C) , PCIB4 + (0x0064)</w:t>
      </w:r>
    </w:p>
    <w:p w14:paraId="0D06AC07" w14:textId="77777777" w:rsidR="00744718" w:rsidRDefault="00744718" w:rsidP="00744718">
      <w:pPr>
        <w:tabs>
          <w:tab w:val="left" w:pos="720"/>
        </w:tabs>
        <w:rPr>
          <w:b/>
        </w:rPr>
      </w:pPr>
    </w:p>
    <w:p w14:paraId="54024EC0"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Name:  </w:t>
      </w:r>
      <w:r>
        <w:rPr>
          <w:rFonts w:ascii="Times New Roman" w:hAnsi="Times New Roman"/>
          <w:b/>
        </w:rPr>
        <w:tab/>
        <w:t>MW0_MASK,  MW1_MASK,</w:t>
      </w:r>
    </w:p>
    <w:p w14:paraId="7793FD27" w14:textId="77777777" w:rsidR="00744718" w:rsidRDefault="00744718" w:rsidP="00744718">
      <w:pPr>
        <w:pStyle w:val="NormalIndent"/>
        <w:tabs>
          <w:tab w:val="left" w:pos="720"/>
        </w:tabs>
        <w:ind w:left="0"/>
        <w:rPr>
          <w:rFonts w:ascii="Times New Roman" w:hAnsi="Times New Roman"/>
        </w:rPr>
      </w:pPr>
      <w:r>
        <w:rPr>
          <w:rFonts w:ascii="Times New Roman" w:hAnsi="Times New Roman"/>
          <w:b/>
        </w:rPr>
        <w:t xml:space="preserve">Type: </w:t>
      </w:r>
      <w:r>
        <w:rPr>
          <w:rFonts w:ascii="Times New Roman" w:hAnsi="Times New Roman"/>
          <w:b/>
        </w:rPr>
        <w:tab/>
        <w:t>Memory mapped read write</w:t>
      </w:r>
      <w:r>
        <w:rPr>
          <w:rFonts w:ascii="Times New Roman" w:hAnsi="Times New Roman"/>
        </w:rPr>
        <w:t xml:space="preserve"> </w:t>
      </w:r>
    </w:p>
    <w:p w14:paraId="0363C678" w14:textId="77777777" w:rsidR="00744718" w:rsidRDefault="00744718" w:rsidP="00744718">
      <w:pPr>
        <w:pStyle w:val="NormalIndent"/>
        <w:ind w:left="0"/>
        <w:jc w:val="both"/>
        <w:rPr>
          <w:rFonts w:ascii="Times New Roman" w:hAnsi="Times New Roman"/>
        </w:rPr>
      </w:pPr>
      <w:r>
        <w:rPr>
          <w:rFonts w:ascii="Times New Roman" w:hAnsi="Times New Roman"/>
        </w:rPr>
        <w:t>The MASK register allows for selective writing of pixel planes to the Display Buffer. Using this feature, bit maps may be partitioned into logical groups for selective updating. A bit value of zero disables writing to a specific plane while a one enables writing to that plane.  In eight bit per pixel mode, the plane mask in MASK[7:0] should be replicated four times into the entire register.  In sixteen bits per pixel mode, MASK[15:0] should be replicated two times into the entire register.</w:t>
      </w:r>
    </w:p>
    <w:p w14:paraId="25C1A277" w14:textId="77777777" w:rsidR="00744718" w:rsidRDefault="00744718" w:rsidP="00744718">
      <w:r>
        <w:object w:dxaOrig="6157" w:dyaOrig="1220" w14:anchorId="662C7304">
          <v:shape id="_x0000_i1089" type="#_x0000_t75" style="width:308.05pt;height:61.15pt" o:ole="">
            <v:imagedata r:id="rId138" o:title=""/>
          </v:shape>
          <o:OLEObject Type="Embed" ProgID="MSDraw" ShapeID="_x0000_i1089" DrawAspect="Content" ObjectID="_1342457336" r:id="rId139">
            <o:FieldCodes>\* MERGEFORMAT</o:FieldCodes>
          </o:OLEObject>
        </w:object>
      </w:r>
    </w:p>
    <w:p w14:paraId="108283E7" w14:textId="77777777" w:rsidR="00744718" w:rsidRDefault="00744718" w:rsidP="00744718"/>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138"/>
        <w:gridCol w:w="2138"/>
        <w:gridCol w:w="892"/>
        <w:gridCol w:w="3472"/>
      </w:tblGrid>
      <w:tr w:rsidR="00744718" w14:paraId="3B8A0A20" w14:textId="77777777" w:rsidTr="00744718">
        <w:trPr>
          <w:cantSplit/>
        </w:trPr>
        <w:tc>
          <w:tcPr>
            <w:tcW w:w="2138" w:type="dxa"/>
          </w:tcPr>
          <w:p w14:paraId="7A0AF222" w14:textId="77777777" w:rsidR="00744718" w:rsidRDefault="00744718" w:rsidP="00744718">
            <w:pPr>
              <w:rPr>
                <w:b/>
              </w:rPr>
            </w:pPr>
            <w:bookmarkStart w:id="162" w:name="_Toc332687618"/>
            <w:r>
              <w:rPr>
                <w:b/>
              </w:rPr>
              <w:t>Bits</w:t>
            </w:r>
            <w:bookmarkEnd w:id="162"/>
          </w:p>
        </w:tc>
        <w:tc>
          <w:tcPr>
            <w:tcW w:w="2138" w:type="dxa"/>
          </w:tcPr>
          <w:p w14:paraId="10F7EB8E" w14:textId="77777777" w:rsidR="00744718" w:rsidRDefault="00744718" w:rsidP="00744718">
            <w:pPr>
              <w:rPr>
                <w:b/>
              </w:rPr>
            </w:pPr>
            <w:bookmarkStart w:id="163" w:name="_Toc332687619"/>
            <w:r>
              <w:rPr>
                <w:b/>
              </w:rPr>
              <w:t>Name</w:t>
            </w:r>
            <w:bookmarkEnd w:id="163"/>
          </w:p>
        </w:tc>
        <w:tc>
          <w:tcPr>
            <w:tcW w:w="892" w:type="dxa"/>
          </w:tcPr>
          <w:p w14:paraId="12145AF7" w14:textId="77777777" w:rsidR="00744718" w:rsidRDefault="00744718" w:rsidP="00744718">
            <w:pPr>
              <w:rPr>
                <w:b/>
              </w:rPr>
            </w:pPr>
            <w:bookmarkStart w:id="164" w:name="_Toc332687620"/>
            <w:r>
              <w:rPr>
                <w:b/>
              </w:rPr>
              <w:t>Value</w:t>
            </w:r>
            <w:bookmarkEnd w:id="164"/>
          </w:p>
        </w:tc>
        <w:tc>
          <w:tcPr>
            <w:tcW w:w="3472" w:type="dxa"/>
          </w:tcPr>
          <w:p w14:paraId="31F267EF" w14:textId="77777777" w:rsidR="00744718" w:rsidRDefault="00744718" w:rsidP="00744718">
            <w:pPr>
              <w:rPr>
                <w:b/>
              </w:rPr>
            </w:pPr>
            <w:bookmarkStart w:id="165" w:name="_Toc332687621"/>
            <w:r>
              <w:rPr>
                <w:b/>
              </w:rPr>
              <w:t>Function</w:t>
            </w:r>
            <w:bookmarkEnd w:id="165"/>
          </w:p>
        </w:tc>
      </w:tr>
      <w:tr w:rsidR="00744718" w14:paraId="3A229BCC" w14:textId="77777777" w:rsidTr="00744718">
        <w:trPr>
          <w:cantSplit/>
        </w:trPr>
        <w:tc>
          <w:tcPr>
            <w:tcW w:w="2138" w:type="dxa"/>
          </w:tcPr>
          <w:p w14:paraId="39B34059" w14:textId="77777777" w:rsidR="00744718" w:rsidRDefault="00744718" w:rsidP="00744718">
            <w:r>
              <w:t>MWX_MASK [31:0]</w:t>
            </w:r>
          </w:p>
        </w:tc>
        <w:tc>
          <w:tcPr>
            <w:tcW w:w="2138" w:type="dxa"/>
          </w:tcPr>
          <w:p w14:paraId="2CB85E31" w14:textId="77777777" w:rsidR="00744718" w:rsidRDefault="00744718" w:rsidP="00744718">
            <w:r>
              <w:t>PL_MSK</w:t>
            </w:r>
          </w:p>
        </w:tc>
        <w:tc>
          <w:tcPr>
            <w:tcW w:w="892" w:type="dxa"/>
          </w:tcPr>
          <w:p w14:paraId="380238B2" w14:textId="77777777" w:rsidR="00744718" w:rsidRDefault="00744718" w:rsidP="00744718"/>
        </w:tc>
        <w:tc>
          <w:tcPr>
            <w:tcW w:w="3472" w:type="dxa"/>
          </w:tcPr>
          <w:p w14:paraId="4845D5A9" w14:textId="77777777" w:rsidR="00744718" w:rsidRDefault="00744718" w:rsidP="00744718">
            <w:r>
              <w:t>Plane Masking Register</w:t>
            </w:r>
          </w:p>
        </w:tc>
      </w:tr>
    </w:tbl>
    <w:p w14:paraId="5CBFAE0F" w14:textId="77777777" w:rsidR="00744718" w:rsidRDefault="00744718" w:rsidP="00744718">
      <w:pPr>
        <w:pStyle w:val="Heading3"/>
      </w:pPr>
    </w:p>
    <w:p w14:paraId="68592832" w14:textId="77777777" w:rsidR="002A2D49" w:rsidRDefault="002A2D49">
      <w:pPr>
        <w:overflowPunct/>
        <w:autoSpaceDE/>
        <w:autoSpaceDN/>
        <w:adjustRightInd/>
        <w:textAlignment w:val="auto"/>
        <w:rPr>
          <w:sz w:val="24"/>
        </w:rPr>
      </w:pPr>
      <w:r>
        <w:br w:type="page"/>
      </w:r>
    </w:p>
    <w:p w14:paraId="40856432" w14:textId="5E11B4FD" w:rsidR="00744718" w:rsidRDefault="00744718" w:rsidP="00744718">
      <w:pPr>
        <w:pStyle w:val="Heading3"/>
      </w:pPr>
      <w:r>
        <w:t>5.7.7</w:t>
      </w:r>
      <w:r>
        <w:tab/>
      </w:r>
      <w:r>
        <w:tab/>
        <w:t>Memory Window Flush Trigger</w:t>
      </w:r>
    </w:p>
    <w:p w14:paraId="58619779" w14:textId="77777777" w:rsidR="00744718" w:rsidRDefault="00744718" w:rsidP="00744718">
      <w:pPr>
        <w:tabs>
          <w:tab w:val="left" w:pos="720"/>
        </w:tabs>
      </w:pPr>
      <w:r>
        <w:tab/>
      </w:r>
    </w:p>
    <w:p w14:paraId="32FCD779" w14:textId="77777777" w:rsidR="00744718" w:rsidRDefault="00744718" w:rsidP="00744718">
      <w:pPr>
        <w:tabs>
          <w:tab w:val="left" w:pos="720"/>
        </w:tabs>
        <w:rPr>
          <w:b/>
        </w:rPr>
      </w:pPr>
      <w:r>
        <w:rPr>
          <w:b/>
        </w:rPr>
        <w:t>RBASE_W + (0x0054)</w:t>
      </w:r>
    </w:p>
    <w:p w14:paraId="28E3009E"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Name:  </w:t>
      </w:r>
      <w:r>
        <w:rPr>
          <w:rFonts w:ascii="Times New Roman" w:hAnsi="Times New Roman"/>
          <w:b/>
        </w:rPr>
        <w:tab/>
        <w:t>MWC_FLSH</w:t>
      </w:r>
    </w:p>
    <w:p w14:paraId="279B8810"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Type: </w:t>
      </w:r>
      <w:r>
        <w:rPr>
          <w:rFonts w:ascii="Times New Roman" w:hAnsi="Times New Roman"/>
          <w:b/>
        </w:rPr>
        <w:tab/>
        <w:t xml:space="preserve">Memory mapped write, always reads back as zero </w:t>
      </w:r>
    </w:p>
    <w:p w14:paraId="14BF9F6A" w14:textId="77777777" w:rsidR="00744718" w:rsidRDefault="00744718" w:rsidP="00744718">
      <w:pPr>
        <w:pStyle w:val="NormalIndent"/>
        <w:spacing w:after="120"/>
        <w:ind w:left="0"/>
        <w:jc w:val="both"/>
        <w:rPr>
          <w:rFonts w:ascii="Times New Roman" w:hAnsi="Times New Roman"/>
        </w:rPr>
      </w:pPr>
      <w:r>
        <w:rPr>
          <w:rFonts w:ascii="Times New Roman" w:hAnsi="Times New Roman"/>
        </w:rPr>
        <w:t>This register when written triggers a flush of the memory windows cache. The value of the data written to this register is a don’t care.</w:t>
      </w:r>
    </w:p>
    <w:bookmarkStart w:id="166" w:name="_Toc332687626"/>
    <w:bookmarkEnd w:id="166"/>
    <w:p w14:paraId="16535192" w14:textId="77777777" w:rsidR="00744718" w:rsidRDefault="00744718" w:rsidP="00744718">
      <w:r>
        <w:object w:dxaOrig="6157" w:dyaOrig="1220" w14:anchorId="52455FC1">
          <v:shape id="_x0000_i1090" type="#_x0000_t75" style="width:308.05pt;height:60.65pt" o:ole="">
            <v:imagedata r:id="rId140" o:title="" cropbottom="752f" cropright="468f"/>
          </v:shape>
          <o:OLEObject Type="Embed" ProgID="MSDraw" ShapeID="_x0000_i1090" DrawAspect="Content" ObjectID="_1342457337" r:id="rId141">
            <o:FieldCodes>\* MERGEFORMAT</o:FieldCodes>
          </o:OLEObject>
        </w:object>
      </w:r>
    </w:p>
    <w:p w14:paraId="156CFA06" w14:textId="77777777" w:rsidR="00744718" w:rsidRDefault="00744718" w:rsidP="00744718">
      <w:pPr>
        <w:pStyle w:val="Heading3"/>
        <w:spacing w:before="0" w:after="120"/>
      </w:pPr>
    </w:p>
    <w:p w14:paraId="10C08390" w14:textId="77777777" w:rsidR="00744718" w:rsidRDefault="00744718" w:rsidP="00744718">
      <w:pPr>
        <w:pStyle w:val="Heading3"/>
        <w:spacing w:before="0" w:after="120"/>
      </w:pPr>
      <w:r>
        <w:t>5.7.8</w:t>
      </w:r>
      <w:r>
        <w:tab/>
      </w:r>
      <w:r>
        <w:tab/>
        <w:t>YUV LUT Index Register</w:t>
      </w:r>
      <w:r>
        <w:tab/>
      </w:r>
    </w:p>
    <w:p w14:paraId="4483D473" w14:textId="77777777" w:rsidR="00744718" w:rsidRDefault="00744718" w:rsidP="00744718">
      <w:pPr>
        <w:tabs>
          <w:tab w:val="left" w:pos="720"/>
        </w:tabs>
        <w:rPr>
          <w:b/>
        </w:rPr>
      </w:pPr>
      <w:r>
        <w:rPr>
          <w:b/>
        </w:rPr>
        <w:t>RBASE_W + (0x0058)</w:t>
      </w:r>
    </w:p>
    <w:p w14:paraId="107A0EE8"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Name:  </w:t>
      </w:r>
      <w:r>
        <w:rPr>
          <w:rFonts w:ascii="Times New Roman" w:hAnsi="Times New Roman"/>
          <w:b/>
        </w:rPr>
        <w:tab/>
        <w:t>YUV_ADR</w:t>
      </w:r>
    </w:p>
    <w:p w14:paraId="359A8691"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Type: </w:t>
      </w:r>
      <w:r>
        <w:rPr>
          <w:rFonts w:ascii="Times New Roman" w:hAnsi="Times New Roman"/>
          <w:b/>
        </w:rPr>
        <w:tab/>
        <w:t xml:space="preserve">Memory mapped read, write </w:t>
      </w:r>
    </w:p>
    <w:p w14:paraId="04292991" w14:textId="77777777" w:rsidR="00744718" w:rsidRDefault="00744718" w:rsidP="00744718">
      <w:pPr>
        <w:pStyle w:val="NormalIndent"/>
        <w:tabs>
          <w:tab w:val="left" w:pos="720"/>
        </w:tabs>
        <w:ind w:left="0"/>
        <w:jc w:val="both"/>
        <w:rPr>
          <w:rFonts w:ascii="Times New Roman" w:hAnsi="Times New Roman"/>
        </w:rPr>
      </w:pPr>
      <w:r>
        <w:rPr>
          <w:rFonts w:ascii="Times New Roman" w:hAnsi="Times New Roman"/>
        </w:rPr>
        <w:t>This is a test register is used to indirectly address the YUV LUT.</w:t>
      </w:r>
    </w:p>
    <w:p w14:paraId="3A2C5EB1" w14:textId="77777777" w:rsidR="00744718" w:rsidRDefault="00744718" w:rsidP="00744718">
      <w:r>
        <w:object w:dxaOrig="6157" w:dyaOrig="1220" w14:anchorId="4A776041">
          <v:shape id="_x0000_i1091" type="#_x0000_t75" style="width:308.05pt;height:61.15pt" o:ole="">
            <v:imagedata r:id="rId142" o:title=""/>
          </v:shape>
          <o:OLEObject Type="Embed" ProgID="MSDraw" ShapeID="_x0000_i1091" DrawAspect="Content" ObjectID="_1342457338" r:id="rId143">
            <o:FieldCodes>\* MERGEFORMAT</o:FieldCodes>
          </o:OLEObject>
        </w:object>
      </w:r>
    </w:p>
    <w:p w14:paraId="53397CEC" w14:textId="77777777" w:rsidR="00744718" w:rsidRDefault="00744718" w:rsidP="00744718"/>
    <w:tbl>
      <w:tblPr>
        <w:tblW w:w="0" w:type="auto"/>
        <w:tblInd w:w="108" w:type="dxa"/>
        <w:tblLayout w:type="fixed"/>
        <w:tblLook w:val="0000" w:firstRow="0" w:lastRow="0" w:firstColumn="0" w:lastColumn="0" w:noHBand="0" w:noVBand="0"/>
      </w:tblPr>
      <w:tblGrid>
        <w:gridCol w:w="2134"/>
        <w:gridCol w:w="2134"/>
        <w:gridCol w:w="889"/>
        <w:gridCol w:w="3303"/>
      </w:tblGrid>
      <w:tr w:rsidR="00744718" w14:paraId="2F784EB6" w14:textId="77777777" w:rsidTr="00744718">
        <w:trPr>
          <w:cantSplit/>
        </w:trPr>
        <w:tc>
          <w:tcPr>
            <w:tcW w:w="2134" w:type="dxa"/>
            <w:tcBorders>
              <w:top w:val="single" w:sz="12" w:space="0" w:color="auto"/>
              <w:left w:val="single" w:sz="12" w:space="0" w:color="auto"/>
              <w:bottom w:val="single" w:sz="6" w:space="0" w:color="auto"/>
              <w:right w:val="single" w:sz="6" w:space="0" w:color="auto"/>
            </w:tcBorders>
          </w:tcPr>
          <w:p w14:paraId="5F7A54A8" w14:textId="77777777" w:rsidR="00744718" w:rsidRDefault="00744718" w:rsidP="00744718">
            <w:pPr>
              <w:rPr>
                <w:b/>
              </w:rPr>
            </w:pPr>
            <w:bookmarkStart w:id="167" w:name="_Toc332687627"/>
            <w:r>
              <w:rPr>
                <w:b/>
              </w:rPr>
              <w:t>Bits</w:t>
            </w:r>
            <w:bookmarkEnd w:id="167"/>
          </w:p>
        </w:tc>
        <w:tc>
          <w:tcPr>
            <w:tcW w:w="2134" w:type="dxa"/>
            <w:tcBorders>
              <w:top w:val="single" w:sz="12" w:space="0" w:color="auto"/>
              <w:left w:val="single" w:sz="6" w:space="0" w:color="auto"/>
              <w:bottom w:val="single" w:sz="6" w:space="0" w:color="auto"/>
              <w:right w:val="single" w:sz="6" w:space="0" w:color="auto"/>
            </w:tcBorders>
          </w:tcPr>
          <w:p w14:paraId="730E9296" w14:textId="77777777" w:rsidR="00744718" w:rsidRDefault="00744718" w:rsidP="00744718">
            <w:pPr>
              <w:jc w:val="center"/>
              <w:rPr>
                <w:b/>
              </w:rPr>
            </w:pPr>
            <w:bookmarkStart w:id="168" w:name="_Toc332687628"/>
            <w:r>
              <w:rPr>
                <w:b/>
              </w:rPr>
              <w:t>Name</w:t>
            </w:r>
            <w:bookmarkEnd w:id="168"/>
          </w:p>
        </w:tc>
        <w:tc>
          <w:tcPr>
            <w:tcW w:w="889" w:type="dxa"/>
            <w:tcBorders>
              <w:top w:val="single" w:sz="12" w:space="0" w:color="auto"/>
              <w:left w:val="single" w:sz="6" w:space="0" w:color="auto"/>
              <w:bottom w:val="single" w:sz="6" w:space="0" w:color="auto"/>
              <w:right w:val="single" w:sz="6" w:space="0" w:color="auto"/>
            </w:tcBorders>
          </w:tcPr>
          <w:p w14:paraId="111A715E" w14:textId="77777777" w:rsidR="00744718" w:rsidRDefault="00744718" w:rsidP="00744718">
            <w:pPr>
              <w:rPr>
                <w:b/>
              </w:rPr>
            </w:pPr>
            <w:bookmarkStart w:id="169" w:name="_Toc332687629"/>
            <w:r>
              <w:rPr>
                <w:b/>
              </w:rPr>
              <w:t>Value</w:t>
            </w:r>
            <w:bookmarkEnd w:id="169"/>
          </w:p>
        </w:tc>
        <w:tc>
          <w:tcPr>
            <w:tcW w:w="3303" w:type="dxa"/>
            <w:tcBorders>
              <w:top w:val="single" w:sz="12" w:space="0" w:color="auto"/>
              <w:left w:val="single" w:sz="6" w:space="0" w:color="auto"/>
              <w:bottom w:val="single" w:sz="6" w:space="0" w:color="auto"/>
              <w:right w:val="single" w:sz="12" w:space="0" w:color="auto"/>
            </w:tcBorders>
          </w:tcPr>
          <w:p w14:paraId="3E7BD3C7" w14:textId="77777777" w:rsidR="00744718" w:rsidRDefault="00744718" w:rsidP="00744718">
            <w:pPr>
              <w:rPr>
                <w:b/>
              </w:rPr>
            </w:pPr>
            <w:bookmarkStart w:id="170" w:name="_Toc332687630"/>
            <w:r>
              <w:rPr>
                <w:b/>
              </w:rPr>
              <w:t>Function</w:t>
            </w:r>
            <w:bookmarkEnd w:id="170"/>
          </w:p>
        </w:tc>
      </w:tr>
      <w:tr w:rsidR="00744718" w14:paraId="16D9A2BC" w14:textId="77777777" w:rsidTr="00744718">
        <w:trPr>
          <w:cantSplit/>
        </w:trPr>
        <w:tc>
          <w:tcPr>
            <w:tcW w:w="2134" w:type="dxa"/>
            <w:tcBorders>
              <w:top w:val="single" w:sz="6" w:space="0" w:color="auto"/>
              <w:left w:val="single" w:sz="12" w:space="0" w:color="auto"/>
              <w:bottom w:val="single" w:sz="6" w:space="0" w:color="auto"/>
              <w:right w:val="single" w:sz="6" w:space="0" w:color="auto"/>
            </w:tcBorders>
          </w:tcPr>
          <w:p w14:paraId="357078A8" w14:textId="77777777" w:rsidR="00744718" w:rsidRDefault="00744718" w:rsidP="00744718">
            <w:r>
              <w:t>YUV_ADR[7:0]</w:t>
            </w:r>
          </w:p>
        </w:tc>
        <w:tc>
          <w:tcPr>
            <w:tcW w:w="2134" w:type="dxa"/>
            <w:tcBorders>
              <w:top w:val="single" w:sz="6" w:space="0" w:color="auto"/>
              <w:left w:val="single" w:sz="6" w:space="0" w:color="auto"/>
              <w:bottom w:val="single" w:sz="6" w:space="0" w:color="auto"/>
              <w:right w:val="single" w:sz="6" w:space="0" w:color="auto"/>
            </w:tcBorders>
          </w:tcPr>
          <w:p w14:paraId="36D18505" w14:textId="77777777" w:rsidR="00744718" w:rsidRDefault="00744718" w:rsidP="00744718">
            <w:pPr>
              <w:jc w:val="center"/>
            </w:pPr>
            <w:r>
              <w:t>L_INDX</w:t>
            </w:r>
          </w:p>
        </w:tc>
        <w:tc>
          <w:tcPr>
            <w:tcW w:w="889" w:type="dxa"/>
            <w:tcBorders>
              <w:top w:val="single" w:sz="6" w:space="0" w:color="auto"/>
              <w:left w:val="single" w:sz="6" w:space="0" w:color="auto"/>
              <w:bottom w:val="single" w:sz="6" w:space="0" w:color="auto"/>
              <w:right w:val="single" w:sz="6" w:space="0" w:color="auto"/>
            </w:tcBorders>
          </w:tcPr>
          <w:p w14:paraId="1EE8EF4E" w14:textId="77777777" w:rsidR="00744718" w:rsidRDefault="00744718" w:rsidP="00744718">
            <w:r>
              <w:t>0x00</w:t>
            </w:r>
          </w:p>
          <w:p w14:paraId="693138AF" w14:textId="77777777" w:rsidR="00744718" w:rsidRDefault="00744718" w:rsidP="00744718">
            <w:r>
              <w:t>to</w:t>
            </w:r>
          </w:p>
          <w:p w14:paraId="20587801" w14:textId="77777777" w:rsidR="00744718" w:rsidRDefault="00744718" w:rsidP="00744718">
            <w:r>
              <w:t>0xff</w:t>
            </w:r>
          </w:p>
        </w:tc>
        <w:tc>
          <w:tcPr>
            <w:tcW w:w="3303" w:type="dxa"/>
            <w:tcBorders>
              <w:top w:val="single" w:sz="6" w:space="0" w:color="auto"/>
              <w:left w:val="single" w:sz="6" w:space="0" w:color="auto"/>
              <w:bottom w:val="single" w:sz="6" w:space="0" w:color="auto"/>
              <w:right w:val="single" w:sz="12" w:space="0" w:color="auto"/>
            </w:tcBorders>
          </w:tcPr>
          <w:p w14:paraId="7D007D73" w14:textId="77777777" w:rsidR="00744718" w:rsidRDefault="00744718" w:rsidP="00744718">
            <w:r>
              <w:t>Address pointer into the color space conversion LUT.</w:t>
            </w:r>
          </w:p>
        </w:tc>
      </w:tr>
      <w:tr w:rsidR="00744718" w14:paraId="2AFCDAC6" w14:textId="77777777" w:rsidTr="00744718">
        <w:trPr>
          <w:cantSplit/>
        </w:trPr>
        <w:tc>
          <w:tcPr>
            <w:tcW w:w="2134" w:type="dxa"/>
            <w:tcBorders>
              <w:top w:val="single" w:sz="6" w:space="0" w:color="auto"/>
              <w:left w:val="single" w:sz="12" w:space="0" w:color="auto"/>
              <w:bottom w:val="single" w:sz="6" w:space="0" w:color="auto"/>
              <w:right w:val="single" w:sz="6" w:space="0" w:color="auto"/>
            </w:tcBorders>
          </w:tcPr>
          <w:p w14:paraId="3644C6D0" w14:textId="77777777" w:rsidR="00744718" w:rsidRDefault="00744718" w:rsidP="00744718">
            <w:r>
              <w:t>YUV_ADR[8]</w:t>
            </w:r>
          </w:p>
        </w:tc>
        <w:tc>
          <w:tcPr>
            <w:tcW w:w="2134" w:type="dxa"/>
            <w:tcBorders>
              <w:top w:val="single" w:sz="6" w:space="0" w:color="auto"/>
              <w:left w:val="single" w:sz="6" w:space="0" w:color="auto"/>
              <w:bottom w:val="single" w:sz="6" w:space="0" w:color="auto"/>
              <w:right w:val="single" w:sz="6" w:space="0" w:color="auto"/>
            </w:tcBorders>
          </w:tcPr>
          <w:p w14:paraId="078BDC1A" w14:textId="77777777" w:rsidR="00744718" w:rsidRDefault="00744718" w:rsidP="00744718">
            <w:pPr>
              <w:jc w:val="center"/>
            </w:pPr>
            <w:r>
              <w:t>RE</w:t>
            </w:r>
          </w:p>
        </w:tc>
        <w:tc>
          <w:tcPr>
            <w:tcW w:w="889" w:type="dxa"/>
            <w:tcBorders>
              <w:top w:val="single" w:sz="6" w:space="0" w:color="auto"/>
              <w:left w:val="single" w:sz="6" w:space="0" w:color="auto"/>
              <w:bottom w:val="single" w:sz="6" w:space="0" w:color="auto"/>
              <w:right w:val="single" w:sz="6" w:space="0" w:color="auto"/>
            </w:tcBorders>
          </w:tcPr>
          <w:p w14:paraId="1B879050" w14:textId="77777777" w:rsidR="00744718" w:rsidRDefault="00744718" w:rsidP="00744718"/>
          <w:p w14:paraId="3AB80FC0" w14:textId="77777777" w:rsidR="00744718" w:rsidRDefault="00744718" w:rsidP="00744718">
            <w:r>
              <w:t>0x0</w:t>
            </w:r>
          </w:p>
          <w:p w14:paraId="4241058D" w14:textId="77777777" w:rsidR="00744718" w:rsidRDefault="00744718" w:rsidP="00744718">
            <w:r>
              <w:t>0x1</w:t>
            </w:r>
          </w:p>
        </w:tc>
        <w:tc>
          <w:tcPr>
            <w:tcW w:w="3303" w:type="dxa"/>
            <w:tcBorders>
              <w:top w:val="single" w:sz="6" w:space="0" w:color="auto"/>
              <w:left w:val="single" w:sz="6" w:space="0" w:color="auto"/>
              <w:bottom w:val="single" w:sz="6" w:space="0" w:color="auto"/>
              <w:right w:val="single" w:sz="12" w:space="0" w:color="auto"/>
            </w:tcBorders>
          </w:tcPr>
          <w:p w14:paraId="537ED307" w14:textId="77777777" w:rsidR="00744718" w:rsidRDefault="00744718" w:rsidP="00744718">
            <w:r>
              <w:t>LUT read enable bit.</w:t>
            </w:r>
          </w:p>
          <w:p w14:paraId="4372A775" w14:textId="77777777" w:rsidR="00744718" w:rsidRDefault="00744718" w:rsidP="00744718">
            <w:r>
              <w:t>0 = Normal operation. (Default)</w:t>
            </w:r>
          </w:p>
          <w:p w14:paraId="208F0D45" w14:textId="77777777" w:rsidR="00744718" w:rsidRDefault="00744718" w:rsidP="00744718">
            <w:r>
              <w:t>1 = Read back mode.</w:t>
            </w:r>
          </w:p>
        </w:tc>
      </w:tr>
      <w:tr w:rsidR="00744718" w14:paraId="2E06F2ED" w14:textId="77777777" w:rsidTr="00744718">
        <w:trPr>
          <w:cantSplit/>
        </w:trPr>
        <w:tc>
          <w:tcPr>
            <w:tcW w:w="2134" w:type="dxa"/>
            <w:tcBorders>
              <w:top w:val="single" w:sz="6" w:space="0" w:color="auto"/>
              <w:left w:val="single" w:sz="12" w:space="0" w:color="auto"/>
              <w:bottom w:val="single" w:sz="6" w:space="0" w:color="auto"/>
              <w:right w:val="single" w:sz="6" w:space="0" w:color="auto"/>
            </w:tcBorders>
          </w:tcPr>
          <w:p w14:paraId="41619514" w14:textId="77777777" w:rsidR="00744718" w:rsidRDefault="00744718" w:rsidP="00744718">
            <w:r>
              <w:t>YUV_ADR[9]</w:t>
            </w:r>
          </w:p>
        </w:tc>
        <w:tc>
          <w:tcPr>
            <w:tcW w:w="2134" w:type="dxa"/>
            <w:tcBorders>
              <w:top w:val="single" w:sz="6" w:space="0" w:color="auto"/>
              <w:left w:val="single" w:sz="6" w:space="0" w:color="auto"/>
              <w:bottom w:val="single" w:sz="6" w:space="0" w:color="auto"/>
              <w:right w:val="single" w:sz="6" w:space="0" w:color="auto"/>
            </w:tcBorders>
          </w:tcPr>
          <w:p w14:paraId="57A0EE1D" w14:textId="77777777" w:rsidR="00744718" w:rsidRDefault="00744718" w:rsidP="00744718">
            <w:pPr>
              <w:jc w:val="center"/>
            </w:pPr>
            <w:r>
              <w:t>UV</w:t>
            </w:r>
          </w:p>
        </w:tc>
        <w:tc>
          <w:tcPr>
            <w:tcW w:w="889" w:type="dxa"/>
            <w:tcBorders>
              <w:top w:val="single" w:sz="6" w:space="0" w:color="auto"/>
              <w:left w:val="single" w:sz="6" w:space="0" w:color="auto"/>
              <w:bottom w:val="single" w:sz="6" w:space="0" w:color="auto"/>
              <w:right w:val="single" w:sz="6" w:space="0" w:color="auto"/>
            </w:tcBorders>
          </w:tcPr>
          <w:p w14:paraId="53DBC42C" w14:textId="77777777" w:rsidR="00744718" w:rsidRDefault="00744718" w:rsidP="00744718"/>
          <w:p w14:paraId="3101AC91" w14:textId="77777777" w:rsidR="00744718" w:rsidRDefault="00744718" w:rsidP="00744718">
            <w:r>
              <w:t>0x0</w:t>
            </w:r>
          </w:p>
          <w:p w14:paraId="284615B0" w14:textId="77777777" w:rsidR="00744718" w:rsidRDefault="00744718" w:rsidP="00744718">
            <w:r>
              <w:t>0x1</w:t>
            </w:r>
          </w:p>
        </w:tc>
        <w:tc>
          <w:tcPr>
            <w:tcW w:w="3303" w:type="dxa"/>
            <w:tcBorders>
              <w:top w:val="single" w:sz="6" w:space="0" w:color="auto"/>
              <w:left w:val="single" w:sz="6" w:space="0" w:color="auto"/>
              <w:bottom w:val="single" w:sz="6" w:space="0" w:color="auto"/>
              <w:right w:val="single" w:sz="12" w:space="0" w:color="auto"/>
            </w:tcBorders>
          </w:tcPr>
          <w:p w14:paraId="23BAC0B4" w14:textId="77777777" w:rsidR="00744718" w:rsidRDefault="00744718" w:rsidP="00744718">
            <w:r>
              <w:t>LUT select.</w:t>
            </w:r>
          </w:p>
          <w:p w14:paraId="4E7F82F8" w14:textId="77777777" w:rsidR="00744718" w:rsidRDefault="00744718" w:rsidP="00744718">
            <w:r>
              <w:t>0 = Select V LUT. (Default)</w:t>
            </w:r>
          </w:p>
          <w:p w14:paraId="0CD04C2C" w14:textId="77777777" w:rsidR="00744718" w:rsidRDefault="00744718" w:rsidP="00744718">
            <w:r>
              <w:t>1 = Select U LUT.</w:t>
            </w:r>
          </w:p>
        </w:tc>
      </w:tr>
    </w:tbl>
    <w:p w14:paraId="5BA237C0" w14:textId="77777777" w:rsidR="00744718" w:rsidRDefault="00744718" w:rsidP="00744718"/>
    <w:p w14:paraId="7941AFCA" w14:textId="77777777" w:rsidR="00744718" w:rsidRDefault="00744718" w:rsidP="00744718"/>
    <w:p w14:paraId="6801DFED" w14:textId="77777777" w:rsidR="00744718" w:rsidRDefault="00744718" w:rsidP="00744718">
      <w:pPr>
        <w:pStyle w:val="Heading3"/>
        <w:spacing w:before="0" w:after="120"/>
      </w:pPr>
      <w:r>
        <w:t>5.7.9</w:t>
      </w:r>
      <w:r>
        <w:tab/>
      </w:r>
      <w:r>
        <w:tab/>
        <w:t xml:space="preserve">YUV LUT Data Register </w:t>
      </w:r>
    </w:p>
    <w:p w14:paraId="2AF87791" w14:textId="77777777" w:rsidR="00744718" w:rsidRDefault="00744718" w:rsidP="00744718">
      <w:pPr>
        <w:tabs>
          <w:tab w:val="left" w:pos="720"/>
        </w:tabs>
        <w:rPr>
          <w:b/>
        </w:rPr>
      </w:pPr>
      <w:r>
        <w:rPr>
          <w:b/>
        </w:rPr>
        <w:t>RBASE_W + (0x005C)</w:t>
      </w:r>
    </w:p>
    <w:p w14:paraId="190FC1CE"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Name:  </w:t>
      </w:r>
      <w:r>
        <w:rPr>
          <w:rFonts w:ascii="Times New Roman" w:hAnsi="Times New Roman"/>
          <w:b/>
        </w:rPr>
        <w:tab/>
        <w:t>YUV_DAT</w:t>
      </w:r>
    </w:p>
    <w:p w14:paraId="0C8AC44C" w14:textId="77777777" w:rsidR="00744718" w:rsidRDefault="00744718" w:rsidP="00744718">
      <w:pPr>
        <w:pStyle w:val="NormalIndent"/>
        <w:tabs>
          <w:tab w:val="left" w:pos="720"/>
        </w:tabs>
        <w:spacing w:before="0" w:after="120"/>
        <w:ind w:left="0"/>
        <w:rPr>
          <w:rFonts w:ascii="Times New Roman" w:hAnsi="Times New Roman"/>
          <w:b/>
        </w:rPr>
      </w:pPr>
      <w:r>
        <w:rPr>
          <w:rFonts w:ascii="Times New Roman" w:hAnsi="Times New Roman"/>
          <w:b/>
        </w:rPr>
        <w:t xml:space="preserve">Type: </w:t>
      </w:r>
      <w:r>
        <w:rPr>
          <w:rFonts w:ascii="Times New Roman" w:hAnsi="Times New Roman"/>
          <w:b/>
        </w:rPr>
        <w:tab/>
        <w:t xml:space="preserve">Memory mapped read only </w:t>
      </w:r>
    </w:p>
    <w:p w14:paraId="42993D86" w14:textId="77777777" w:rsidR="00744718" w:rsidRDefault="00744718" w:rsidP="00744718">
      <w:pPr>
        <w:pStyle w:val="NormalIndent"/>
        <w:spacing w:before="0" w:after="120"/>
        <w:ind w:left="0"/>
        <w:jc w:val="both"/>
        <w:rPr>
          <w:rFonts w:ascii="Times New Roman" w:hAnsi="Times New Roman"/>
        </w:rPr>
      </w:pPr>
      <w:r>
        <w:rPr>
          <w:rFonts w:ascii="Times New Roman" w:hAnsi="Times New Roman"/>
        </w:rPr>
        <w:t>This is a test register. It returns the value of the LUT location pointed to by YUV_ADR.</w:t>
      </w:r>
    </w:p>
    <w:p w14:paraId="0BDA1413" w14:textId="77777777" w:rsidR="00744718" w:rsidRDefault="00744718" w:rsidP="00744718">
      <w:r>
        <w:object w:dxaOrig="6157" w:dyaOrig="1220" w14:anchorId="60B48217">
          <v:shape id="_x0000_i1092" type="#_x0000_t75" style="width:308.05pt;height:61.15pt" o:ole="">
            <v:imagedata r:id="rId144" o:title=""/>
          </v:shape>
          <o:OLEObject Type="Embed" ProgID="MSDraw" ShapeID="_x0000_i1092" DrawAspect="Content" ObjectID="_1342457339" r:id="rId145">
            <o:FieldCodes>\* MERGEFORMAT</o:FieldCodes>
          </o:OLEObject>
        </w:object>
      </w:r>
    </w:p>
    <w:p w14:paraId="4840E0F0" w14:textId="77777777" w:rsidR="00744718" w:rsidRDefault="00744718" w:rsidP="00744718"/>
    <w:tbl>
      <w:tblPr>
        <w:tblW w:w="0" w:type="auto"/>
        <w:tblInd w:w="108" w:type="dxa"/>
        <w:tblLayout w:type="fixed"/>
        <w:tblLook w:val="0000" w:firstRow="0" w:lastRow="0" w:firstColumn="0" w:lastColumn="0" w:noHBand="0" w:noVBand="0"/>
      </w:tblPr>
      <w:tblGrid>
        <w:gridCol w:w="2134"/>
        <w:gridCol w:w="2134"/>
        <w:gridCol w:w="889"/>
        <w:gridCol w:w="3770"/>
      </w:tblGrid>
      <w:tr w:rsidR="00744718" w14:paraId="7A2990C7" w14:textId="77777777" w:rsidTr="00744718">
        <w:trPr>
          <w:cantSplit/>
        </w:trPr>
        <w:tc>
          <w:tcPr>
            <w:tcW w:w="2134" w:type="dxa"/>
            <w:tcBorders>
              <w:top w:val="single" w:sz="12" w:space="0" w:color="auto"/>
              <w:left w:val="single" w:sz="12" w:space="0" w:color="auto"/>
              <w:bottom w:val="single" w:sz="6" w:space="0" w:color="auto"/>
              <w:right w:val="single" w:sz="6" w:space="0" w:color="auto"/>
            </w:tcBorders>
          </w:tcPr>
          <w:p w14:paraId="7C022E53" w14:textId="77777777" w:rsidR="00744718" w:rsidRDefault="00744718" w:rsidP="00744718">
            <w:pPr>
              <w:rPr>
                <w:b/>
              </w:rPr>
            </w:pPr>
            <w:bookmarkStart w:id="171" w:name="_Toc332687631"/>
            <w:r>
              <w:rPr>
                <w:b/>
              </w:rPr>
              <w:t>Bits</w:t>
            </w:r>
            <w:bookmarkEnd w:id="171"/>
          </w:p>
        </w:tc>
        <w:tc>
          <w:tcPr>
            <w:tcW w:w="2134" w:type="dxa"/>
            <w:tcBorders>
              <w:top w:val="single" w:sz="12" w:space="0" w:color="auto"/>
              <w:left w:val="single" w:sz="6" w:space="0" w:color="auto"/>
              <w:bottom w:val="single" w:sz="6" w:space="0" w:color="auto"/>
              <w:right w:val="single" w:sz="6" w:space="0" w:color="auto"/>
            </w:tcBorders>
          </w:tcPr>
          <w:p w14:paraId="7AB82FDE" w14:textId="77777777" w:rsidR="00744718" w:rsidRDefault="00744718" w:rsidP="00744718">
            <w:pPr>
              <w:ind w:left="180"/>
              <w:jc w:val="center"/>
              <w:rPr>
                <w:b/>
              </w:rPr>
            </w:pPr>
            <w:bookmarkStart w:id="172" w:name="_Toc332687632"/>
            <w:r>
              <w:rPr>
                <w:b/>
              </w:rPr>
              <w:t xml:space="preserve">  Name</w:t>
            </w:r>
            <w:bookmarkEnd w:id="172"/>
          </w:p>
        </w:tc>
        <w:tc>
          <w:tcPr>
            <w:tcW w:w="889" w:type="dxa"/>
            <w:tcBorders>
              <w:top w:val="single" w:sz="12" w:space="0" w:color="auto"/>
              <w:left w:val="single" w:sz="6" w:space="0" w:color="auto"/>
              <w:bottom w:val="single" w:sz="6" w:space="0" w:color="auto"/>
              <w:right w:val="single" w:sz="6" w:space="0" w:color="auto"/>
            </w:tcBorders>
          </w:tcPr>
          <w:p w14:paraId="07115276" w14:textId="77777777" w:rsidR="00744718" w:rsidRDefault="00744718" w:rsidP="00744718">
            <w:pPr>
              <w:rPr>
                <w:b/>
              </w:rPr>
            </w:pPr>
            <w:bookmarkStart w:id="173" w:name="_Toc332687633"/>
            <w:r>
              <w:rPr>
                <w:b/>
              </w:rPr>
              <w:t>Value</w:t>
            </w:r>
            <w:bookmarkEnd w:id="173"/>
          </w:p>
        </w:tc>
        <w:tc>
          <w:tcPr>
            <w:tcW w:w="3770" w:type="dxa"/>
            <w:tcBorders>
              <w:top w:val="single" w:sz="12" w:space="0" w:color="auto"/>
              <w:left w:val="single" w:sz="6" w:space="0" w:color="auto"/>
              <w:bottom w:val="single" w:sz="6" w:space="0" w:color="auto"/>
              <w:right w:val="single" w:sz="12" w:space="0" w:color="auto"/>
            </w:tcBorders>
          </w:tcPr>
          <w:p w14:paraId="3E952141" w14:textId="77777777" w:rsidR="00744718" w:rsidRDefault="00744718" w:rsidP="00744718">
            <w:pPr>
              <w:rPr>
                <w:b/>
              </w:rPr>
            </w:pPr>
            <w:bookmarkStart w:id="174" w:name="_Toc332687634"/>
            <w:r>
              <w:rPr>
                <w:b/>
              </w:rPr>
              <w:t>Function</w:t>
            </w:r>
            <w:bookmarkEnd w:id="174"/>
          </w:p>
        </w:tc>
      </w:tr>
      <w:tr w:rsidR="00744718" w14:paraId="01711630" w14:textId="77777777" w:rsidTr="00744718">
        <w:trPr>
          <w:cantSplit/>
        </w:trPr>
        <w:tc>
          <w:tcPr>
            <w:tcW w:w="2134" w:type="dxa"/>
            <w:tcBorders>
              <w:top w:val="single" w:sz="6" w:space="0" w:color="auto"/>
              <w:left w:val="single" w:sz="12" w:space="0" w:color="auto"/>
              <w:bottom w:val="single" w:sz="6" w:space="0" w:color="auto"/>
              <w:right w:val="single" w:sz="6" w:space="0" w:color="auto"/>
            </w:tcBorders>
          </w:tcPr>
          <w:p w14:paraId="27A41E27" w14:textId="77777777" w:rsidR="00744718" w:rsidRDefault="00744718" w:rsidP="00744718">
            <w:r>
              <w:t>YUV_DAT[9:0]</w:t>
            </w:r>
          </w:p>
        </w:tc>
        <w:tc>
          <w:tcPr>
            <w:tcW w:w="2134" w:type="dxa"/>
            <w:tcBorders>
              <w:top w:val="single" w:sz="6" w:space="0" w:color="auto"/>
              <w:left w:val="single" w:sz="6" w:space="0" w:color="auto"/>
              <w:bottom w:val="single" w:sz="6" w:space="0" w:color="auto"/>
              <w:right w:val="single" w:sz="6" w:space="0" w:color="auto"/>
            </w:tcBorders>
          </w:tcPr>
          <w:p w14:paraId="5E257B62" w14:textId="77777777" w:rsidR="00744718" w:rsidRDefault="00744718" w:rsidP="00744718">
            <w:pPr>
              <w:jc w:val="center"/>
            </w:pPr>
            <w:r>
              <w:t>LD0</w:t>
            </w:r>
          </w:p>
        </w:tc>
        <w:tc>
          <w:tcPr>
            <w:tcW w:w="889" w:type="dxa"/>
            <w:tcBorders>
              <w:top w:val="single" w:sz="6" w:space="0" w:color="auto"/>
              <w:left w:val="single" w:sz="6" w:space="0" w:color="auto"/>
              <w:bottom w:val="single" w:sz="6" w:space="0" w:color="auto"/>
              <w:right w:val="single" w:sz="6" w:space="0" w:color="auto"/>
            </w:tcBorders>
          </w:tcPr>
          <w:p w14:paraId="5EFB47CD" w14:textId="77777777" w:rsidR="00744718" w:rsidRDefault="00744718" w:rsidP="00744718"/>
        </w:tc>
        <w:tc>
          <w:tcPr>
            <w:tcW w:w="3770" w:type="dxa"/>
            <w:tcBorders>
              <w:top w:val="single" w:sz="6" w:space="0" w:color="auto"/>
              <w:left w:val="single" w:sz="6" w:space="0" w:color="auto"/>
              <w:bottom w:val="single" w:sz="6" w:space="0" w:color="auto"/>
              <w:right w:val="single" w:sz="12" w:space="0" w:color="auto"/>
            </w:tcBorders>
          </w:tcPr>
          <w:p w14:paraId="68FE5E35" w14:textId="77777777" w:rsidR="00744718" w:rsidRDefault="00744718" w:rsidP="00744718">
            <w:r>
              <w:t>LUT read data L_INDX.</w:t>
            </w:r>
          </w:p>
        </w:tc>
      </w:tr>
      <w:tr w:rsidR="00744718" w14:paraId="00197030" w14:textId="77777777" w:rsidTr="00744718">
        <w:trPr>
          <w:cantSplit/>
        </w:trPr>
        <w:tc>
          <w:tcPr>
            <w:tcW w:w="2134" w:type="dxa"/>
            <w:tcBorders>
              <w:top w:val="single" w:sz="6" w:space="0" w:color="auto"/>
              <w:left w:val="single" w:sz="12" w:space="0" w:color="auto"/>
              <w:bottom w:val="single" w:sz="6" w:space="0" w:color="auto"/>
              <w:right w:val="single" w:sz="6" w:space="0" w:color="auto"/>
            </w:tcBorders>
          </w:tcPr>
          <w:p w14:paraId="6A6CD75F" w14:textId="77777777" w:rsidR="00744718" w:rsidRDefault="00744718" w:rsidP="00744718">
            <w:r>
              <w:t>YUV_ADR[25:16]</w:t>
            </w:r>
          </w:p>
        </w:tc>
        <w:tc>
          <w:tcPr>
            <w:tcW w:w="2134" w:type="dxa"/>
            <w:tcBorders>
              <w:top w:val="single" w:sz="6" w:space="0" w:color="auto"/>
              <w:left w:val="single" w:sz="6" w:space="0" w:color="auto"/>
              <w:bottom w:val="single" w:sz="6" w:space="0" w:color="auto"/>
              <w:right w:val="single" w:sz="6" w:space="0" w:color="auto"/>
            </w:tcBorders>
          </w:tcPr>
          <w:p w14:paraId="6C8F5098" w14:textId="77777777" w:rsidR="00744718" w:rsidRDefault="00744718" w:rsidP="00744718">
            <w:pPr>
              <w:jc w:val="center"/>
            </w:pPr>
            <w:r>
              <w:t>LD1</w:t>
            </w:r>
          </w:p>
        </w:tc>
        <w:tc>
          <w:tcPr>
            <w:tcW w:w="889" w:type="dxa"/>
            <w:tcBorders>
              <w:top w:val="single" w:sz="6" w:space="0" w:color="auto"/>
              <w:left w:val="single" w:sz="6" w:space="0" w:color="auto"/>
              <w:bottom w:val="single" w:sz="6" w:space="0" w:color="auto"/>
              <w:right w:val="single" w:sz="6" w:space="0" w:color="auto"/>
            </w:tcBorders>
          </w:tcPr>
          <w:p w14:paraId="5113D0E7" w14:textId="77777777" w:rsidR="00744718" w:rsidRDefault="00744718" w:rsidP="00744718"/>
        </w:tc>
        <w:tc>
          <w:tcPr>
            <w:tcW w:w="3770" w:type="dxa"/>
            <w:tcBorders>
              <w:top w:val="single" w:sz="6" w:space="0" w:color="auto"/>
              <w:left w:val="single" w:sz="6" w:space="0" w:color="auto"/>
              <w:bottom w:val="single" w:sz="6" w:space="0" w:color="auto"/>
              <w:right w:val="single" w:sz="12" w:space="0" w:color="auto"/>
            </w:tcBorders>
          </w:tcPr>
          <w:p w14:paraId="00420729" w14:textId="77777777" w:rsidR="00744718" w:rsidRDefault="00744718" w:rsidP="00744718">
            <w:r>
              <w:t>LUT read data L_INDX + 1.</w:t>
            </w:r>
          </w:p>
        </w:tc>
      </w:tr>
    </w:tbl>
    <w:p w14:paraId="6AF18F11" w14:textId="77777777" w:rsidR="00744718" w:rsidRDefault="00744718" w:rsidP="00744718"/>
    <w:p w14:paraId="500A7F24" w14:textId="77777777" w:rsidR="00744718" w:rsidRDefault="00744718" w:rsidP="00744718"/>
    <w:p w14:paraId="3DBC64EA" w14:textId="77777777" w:rsidR="00744718" w:rsidRDefault="00744718" w:rsidP="00744718">
      <w:pPr>
        <w:pStyle w:val="Heading2"/>
        <w:tabs>
          <w:tab w:val="left" w:pos="720"/>
        </w:tabs>
      </w:pPr>
      <w:bookmarkStart w:id="175" w:name="_Toc332687639"/>
      <w:bookmarkStart w:id="176" w:name="_Toc332695231"/>
      <w:bookmarkStart w:id="177" w:name="_Toc332695691"/>
      <w:r>
        <w:t>5.8</w:t>
      </w:r>
      <w:r>
        <w:tab/>
      </w:r>
      <w:r>
        <w:tab/>
        <w:t>Drawing Engine Command and Parameter Registers</w:t>
      </w:r>
      <w:bookmarkEnd w:id="175"/>
      <w:bookmarkEnd w:id="176"/>
      <w:bookmarkEnd w:id="177"/>
    </w:p>
    <w:p w14:paraId="7F7840DE" w14:textId="77777777" w:rsidR="00744718" w:rsidRDefault="00744718" w:rsidP="00744718">
      <w:pPr>
        <w:tabs>
          <w:tab w:val="left" w:pos="720"/>
        </w:tabs>
      </w:pPr>
    </w:p>
    <w:p w14:paraId="435D7903" w14:textId="77777777" w:rsidR="00744718" w:rsidRDefault="00744718" w:rsidP="00744718">
      <w:pPr>
        <w:jc w:val="both"/>
      </w:pPr>
      <w:r>
        <w:t>The following group of registers are memory mapped and are used to issue commands and parameters to the drawing engine. The address of these registers is offset by RBASE_D.</w:t>
      </w:r>
    </w:p>
    <w:p w14:paraId="73F8455F" w14:textId="77777777" w:rsidR="00744718" w:rsidRDefault="00744718" w:rsidP="00744718">
      <w:pPr>
        <w:jc w:val="both"/>
      </w:pPr>
    </w:p>
    <w:p w14:paraId="168A5330" w14:textId="77777777" w:rsidR="00744718" w:rsidRDefault="00744718" w:rsidP="00744718">
      <w:pPr>
        <w:pStyle w:val="Heading3"/>
        <w:ind w:left="504" w:hanging="504"/>
      </w:pPr>
      <w:r>
        <w:t>5.8.1</w:t>
      </w:r>
      <w:r>
        <w:tab/>
      </w:r>
      <w:r>
        <w:tab/>
        <w:t>Interrupt Register RBASE_D + (0x0000)</w:t>
      </w:r>
    </w:p>
    <w:p w14:paraId="53A60DB6" w14:textId="77777777" w:rsidR="00744718" w:rsidRDefault="00744718" w:rsidP="00744718">
      <w:pPr>
        <w:pStyle w:val="NormalIndent"/>
        <w:ind w:left="0"/>
        <w:rPr>
          <w:rFonts w:ascii="Times New Roman" w:hAnsi="Times New Roman"/>
          <w:b/>
        </w:rPr>
      </w:pPr>
      <w:r>
        <w:rPr>
          <w:rFonts w:ascii="Times New Roman" w:hAnsi="Times New Roman"/>
          <w:b/>
        </w:rPr>
        <w:t xml:space="preserve">Name: </w:t>
      </w:r>
      <w:r>
        <w:rPr>
          <w:rFonts w:ascii="Times New Roman" w:hAnsi="Times New Roman"/>
          <w:b/>
        </w:rPr>
        <w:tab/>
        <w:t>INTP</w:t>
      </w:r>
    </w:p>
    <w:p w14:paraId="2468DE94" w14:textId="77777777" w:rsidR="00744718" w:rsidRDefault="00744718" w:rsidP="00744718">
      <w:pPr>
        <w:pStyle w:val="NormalIndent"/>
        <w:ind w:left="0"/>
        <w:rPr>
          <w:rFonts w:ascii="Times New Roman" w:hAnsi="Times New Roman"/>
          <w:b/>
        </w:rPr>
      </w:pPr>
      <w:r>
        <w:rPr>
          <w:rFonts w:ascii="Times New Roman" w:hAnsi="Times New Roman"/>
          <w:b/>
        </w:rPr>
        <w:t xml:space="preserve">Type: </w:t>
      </w:r>
      <w:r>
        <w:rPr>
          <w:rFonts w:ascii="Times New Roman" w:hAnsi="Times New Roman"/>
          <w:b/>
        </w:rPr>
        <w:tab/>
        <w:t>Memory mapped read write</w:t>
      </w:r>
    </w:p>
    <w:p w14:paraId="662F96F9" w14:textId="77777777" w:rsidR="00744718" w:rsidRDefault="00744718" w:rsidP="00744718">
      <w:pPr>
        <w:pStyle w:val="NormalIndent"/>
        <w:ind w:left="0"/>
        <w:rPr>
          <w:rFonts w:ascii="Times New Roman" w:hAnsi="Times New Roman"/>
        </w:rPr>
      </w:pPr>
      <w:r>
        <w:rPr>
          <w:rFonts w:ascii="Times New Roman" w:hAnsi="Times New Roman"/>
        </w:rPr>
        <w:object w:dxaOrig="6317" w:dyaOrig="1225" w14:anchorId="07EF9C74">
          <v:shape id="_x0000_i1093" type="#_x0000_t75" style="width:315.6pt;height:61.15pt" o:ole="">
            <v:imagedata r:id="rId146" o:title=""/>
          </v:shape>
          <o:OLEObject Type="Embed" ProgID="MSDraw" ShapeID="_x0000_i1093" DrawAspect="Content" ObjectID="_1342457340" r:id="rId147">
            <o:FieldCodes>\* MERGEFORMAT</o:FieldCodes>
          </o:OLEObject>
        </w:object>
      </w:r>
    </w:p>
    <w:p w14:paraId="4ABFCC09" w14:textId="77777777" w:rsidR="00744718" w:rsidRDefault="00744718" w:rsidP="00744718">
      <w:pPr>
        <w:pStyle w:val="NormalIndent"/>
        <w:rPr>
          <w:rFonts w:ascii="Times New Roman" w:hAnsi="Times New Roman"/>
        </w:rPr>
      </w:pPr>
    </w:p>
    <w:tbl>
      <w:tblPr>
        <w:tblW w:w="0" w:type="auto"/>
        <w:tblLayout w:type="fixed"/>
        <w:tblLook w:val="0000" w:firstRow="0" w:lastRow="0" w:firstColumn="0" w:lastColumn="0" w:noHBand="0" w:noVBand="0"/>
      </w:tblPr>
      <w:tblGrid>
        <w:gridCol w:w="2160"/>
        <w:gridCol w:w="2160"/>
        <w:gridCol w:w="900"/>
        <w:gridCol w:w="3816"/>
      </w:tblGrid>
      <w:tr w:rsidR="00744718" w14:paraId="66953DBC" w14:textId="77777777" w:rsidTr="00744718">
        <w:trPr>
          <w:cantSplit/>
        </w:trPr>
        <w:tc>
          <w:tcPr>
            <w:tcW w:w="2160" w:type="dxa"/>
            <w:tcBorders>
              <w:top w:val="single" w:sz="12" w:space="0" w:color="auto"/>
              <w:left w:val="single" w:sz="12" w:space="0" w:color="auto"/>
              <w:bottom w:val="single" w:sz="12" w:space="0" w:color="auto"/>
              <w:right w:val="single" w:sz="6" w:space="0" w:color="auto"/>
            </w:tcBorders>
          </w:tcPr>
          <w:p w14:paraId="3B035F98" w14:textId="77777777" w:rsidR="00744718" w:rsidRDefault="00744718" w:rsidP="00744718">
            <w:pPr>
              <w:rPr>
                <w:b/>
              </w:rPr>
            </w:pPr>
            <w:bookmarkStart w:id="178" w:name="_Toc332687640"/>
            <w:r>
              <w:rPr>
                <w:b/>
              </w:rPr>
              <w:t>Bits</w:t>
            </w:r>
            <w:bookmarkEnd w:id="178"/>
          </w:p>
        </w:tc>
        <w:tc>
          <w:tcPr>
            <w:tcW w:w="2160" w:type="dxa"/>
            <w:tcBorders>
              <w:top w:val="single" w:sz="12" w:space="0" w:color="auto"/>
              <w:left w:val="single" w:sz="6" w:space="0" w:color="auto"/>
              <w:bottom w:val="single" w:sz="12" w:space="0" w:color="auto"/>
              <w:right w:val="single" w:sz="6" w:space="0" w:color="auto"/>
            </w:tcBorders>
          </w:tcPr>
          <w:p w14:paraId="0B771A65" w14:textId="77777777" w:rsidR="00744718" w:rsidRDefault="00744718" w:rsidP="00744718">
            <w:pPr>
              <w:rPr>
                <w:b/>
              </w:rPr>
            </w:pPr>
            <w:bookmarkStart w:id="179" w:name="_Toc332687641"/>
            <w:r>
              <w:rPr>
                <w:b/>
              </w:rPr>
              <w:t>Name</w:t>
            </w:r>
            <w:bookmarkEnd w:id="179"/>
          </w:p>
        </w:tc>
        <w:tc>
          <w:tcPr>
            <w:tcW w:w="900" w:type="dxa"/>
            <w:tcBorders>
              <w:top w:val="single" w:sz="12" w:space="0" w:color="auto"/>
              <w:left w:val="single" w:sz="6" w:space="0" w:color="auto"/>
              <w:bottom w:val="single" w:sz="12" w:space="0" w:color="auto"/>
              <w:right w:val="single" w:sz="6" w:space="0" w:color="auto"/>
            </w:tcBorders>
          </w:tcPr>
          <w:p w14:paraId="733C55CD" w14:textId="77777777" w:rsidR="00744718" w:rsidRDefault="00744718" w:rsidP="00744718">
            <w:pPr>
              <w:rPr>
                <w:b/>
              </w:rPr>
            </w:pPr>
            <w:bookmarkStart w:id="180" w:name="_Toc332687642"/>
            <w:r>
              <w:rPr>
                <w:b/>
              </w:rPr>
              <w:t>Value</w:t>
            </w:r>
            <w:bookmarkEnd w:id="180"/>
          </w:p>
        </w:tc>
        <w:tc>
          <w:tcPr>
            <w:tcW w:w="3816" w:type="dxa"/>
            <w:tcBorders>
              <w:top w:val="single" w:sz="12" w:space="0" w:color="auto"/>
              <w:left w:val="single" w:sz="6" w:space="0" w:color="auto"/>
              <w:bottom w:val="single" w:sz="12" w:space="0" w:color="auto"/>
              <w:right w:val="single" w:sz="12" w:space="0" w:color="auto"/>
            </w:tcBorders>
          </w:tcPr>
          <w:p w14:paraId="6CB493C1" w14:textId="77777777" w:rsidR="00744718" w:rsidRDefault="00744718" w:rsidP="00744718">
            <w:pPr>
              <w:rPr>
                <w:b/>
              </w:rPr>
            </w:pPr>
            <w:bookmarkStart w:id="181" w:name="_Toc332687643"/>
            <w:r>
              <w:rPr>
                <w:b/>
              </w:rPr>
              <w:t>Function</w:t>
            </w:r>
            <w:bookmarkEnd w:id="181"/>
          </w:p>
        </w:tc>
      </w:tr>
      <w:tr w:rsidR="00744718" w14:paraId="03D8385B" w14:textId="77777777" w:rsidTr="00744718">
        <w:trPr>
          <w:cantSplit/>
        </w:trPr>
        <w:tc>
          <w:tcPr>
            <w:tcW w:w="2160" w:type="dxa"/>
            <w:tcBorders>
              <w:left w:val="single" w:sz="12" w:space="0" w:color="auto"/>
              <w:bottom w:val="single" w:sz="6" w:space="0" w:color="auto"/>
              <w:right w:val="single" w:sz="6" w:space="0" w:color="auto"/>
            </w:tcBorders>
          </w:tcPr>
          <w:p w14:paraId="066E416C" w14:textId="77777777" w:rsidR="00744718" w:rsidRDefault="00744718" w:rsidP="00744718">
            <w:r>
              <w:t>INTP[0]</w:t>
            </w:r>
          </w:p>
        </w:tc>
        <w:tc>
          <w:tcPr>
            <w:tcW w:w="2160" w:type="dxa"/>
            <w:tcBorders>
              <w:left w:val="single" w:sz="6" w:space="0" w:color="auto"/>
              <w:bottom w:val="single" w:sz="6" w:space="0" w:color="auto"/>
              <w:right w:val="single" w:sz="6" w:space="0" w:color="auto"/>
            </w:tcBorders>
          </w:tcPr>
          <w:p w14:paraId="4ED083D5" w14:textId="77777777" w:rsidR="00744718" w:rsidRDefault="00744718" w:rsidP="00744718">
            <w:r>
              <w:t>DD_INT</w:t>
            </w:r>
          </w:p>
        </w:tc>
        <w:tc>
          <w:tcPr>
            <w:tcW w:w="900" w:type="dxa"/>
            <w:tcBorders>
              <w:left w:val="single" w:sz="6" w:space="0" w:color="auto"/>
              <w:bottom w:val="single" w:sz="6" w:space="0" w:color="auto"/>
              <w:right w:val="single" w:sz="6" w:space="0" w:color="auto"/>
            </w:tcBorders>
          </w:tcPr>
          <w:p w14:paraId="305E53AD" w14:textId="77777777" w:rsidR="00744718" w:rsidRDefault="00744718" w:rsidP="00744718">
            <w:r>
              <w:t>0</w:t>
            </w:r>
          </w:p>
          <w:p w14:paraId="2DBCF0C3" w14:textId="77777777" w:rsidR="00744718" w:rsidRDefault="00744718" w:rsidP="00744718">
            <w:r>
              <w:t>1</w:t>
            </w:r>
          </w:p>
        </w:tc>
        <w:tc>
          <w:tcPr>
            <w:tcW w:w="3816" w:type="dxa"/>
            <w:tcBorders>
              <w:left w:val="single" w:sz="6" w:space="0" w:color="auto"/>
              <w:bottom w:val="single" w:sz="6" w:space="0" w:color="auto"/>
              <w:right w:val="single" w:sz="12" w:space="0" w:color="auto"/>
            </w:tcBorders>
          </w:tcPr>
          <w:p w14:paraId="446D254F" w14:textId="77777777" w:rsidR="00744718" w:rsidRDefault="00744718" w:rsidP="00744718">
            <w:r>
              <w:t>Drawing operation not completed</w:t>
            </w:r>
          </w:p>
          <w:p w14:paraId="2A3D1195" w14:textId="77777777" w:rsidR="00744718" w:rsidRDefault="00744718" w:rsidP="00744718">
            <w:r>
              <w:t>Drawing operation is completed</w:t>
            </w:r>
          </w:p>
        </w:tc>
      </w:tr>
      <w:tr w:rsidR="00744718" w14:paraId="2C78195A" w14:textId="77777777" w:rsidTr="00744718">
        <w:trPr>
          <w:cantSplit/>
        </w:trPr>
        <w:tc>
          <w:tcPr>
            <w:tcW w:w="2160" w:type="dxa"/>
            <w:tcBorders>
              <w:top w:val="single" w:sz="6" w:space="0" w:color="auto"/>
              <w:left w:val="single" w:sz="12" w:space="0" w:color="auto"/>
              <w:bottom w:val="single" w:sz="6" w:space="0" w:color="auto"/>
              <w:right w:val="single" w:sz="6" w:space="0" w:color="auto"/>
            </w:tcBorders>
          </w:tcPr>
          <w:p w14:paraId="18F6A984" w14:textId="77777777" w:rsidR="00744718" w:rsidRDefault="00744718" w:rsidP="00744718">
            <w:r>
              <w:t>INTP[1]</w:t>
            </w:r>
          </w:p>
        </w:tc>
        <w:tc>
          <w:tcPr>
            <w:tcW w:w="2160" w:type="dxa"/>
            <w:tcBorders>
              <w:top w:val="single" w:sz="6" w:space="0" w:color="auto"/>
              <w:left w:val="single" w:sz="6" w:space="0" w:color="auto"/>
              <w:bottom w:val="single" w:sz="6" w:space="0" w:color="auto"/>
              <w:right w:val="single" w:sz="6" w:space="0" w:color="auto"/>
            </w:tcBorders>
          </w:tcPr>
          <w:p w14:paraId="49D1F81B" w14:textId="77777777" w:rsidR="00744718" w:rsidRDefault="00744718" w:rsidP="00744718">
            <w:r>
              <w:t>CL_INT</w:t>
            </w:r>
          </w:p>
        </w:tc>
        <w:tc>
          <w:tcPr>
            <w:tcW w:w="900" w:type="dxa"/>
            <w:tcBorders>
              <w:top w:val="single" w:sz="6" w:space="0" w:color="auto"/>
              <w:left w:val="single" w:sz="6" w:space="0" w:color="auto"/>
              <w:bottom w:val="single" w:sz="6" w:space="0" w:color="auto"/>
              <w:right w:val="single" w:sz="6" w:space="0" w:color="auto"/>
            </w:tcBorders>
          </w:tcPr>
          <w:p w14:paraId="172804C5" w14:textId="77777777" w:rsidR="00744718" w:rsidRDefault="00744718" w:rsidP="00744718">
            <w:r>
              <w:t>0</w:t>
            </w:r>
          </w:p>
          <w:p w14:paraId="754BAEB0" w14:textId="77777777" w:rsidR="00744718" w:rsidRDefault="00744718" w:rsidP="00744718">
            <w:r>
              <w:t>1</w:t>
            </w:r>
          </w:p>
        </w:tc>
        <w:tc>
          <w:tcPr>
            <w:tcW w:w="3816" w:type="dxa"/>
            <w:tcBorders>
              <w:top w:val="single" w:sz="6" w:space="0" w:color="auto"/>
              <w:left w:val="single" w:sz="6" w:space="0" w:color="auto"/>
              <w:bottom w:val="single" w:sz="6" w:space="0" w:color="auto"/>
              <w:right w:val="single" w:sz="12" w:space="0" w:color="auto"/>
            </w:tcBorders>
          </w:tcPr>
          <w:p w14:paraId="73798DD2" w14:textId="77777777" w:rsidR="00744718" w:rsidRDefault="00744718" w:rsidP="00744718">
            <w:r>
              <w:t>Clip interrupt has not occurred</w:t>
            </w:r>
          </w:p>
          <w:p w14:paraId="1942A31C" w14:textId="77777777" w:rsidR="00744718" w:rsidRDefault="00744718" w:rsidP="00744718">
            <w:r>
              <w:t>Clip interrupt has occurred</w:t>
            </w:r>
          </w:p>
        </w:tc>
      </w:tr>
      <w:tr w:rsidR="00744718" w14:paraId="6AD8E2CC" w14:textId="77777777" w:rsidTr="00744718">
        <w:trPr>
          <w:cantSplit/>
        </w:trPr>
        <w:tc>
          <w:tcPr>
            <w:tcW w:w="2160" w:type="dxa"/>
            <w:tcBorders>
              <w:top w:val="single" w:sz="6" w:space="0" w:color="auto"/>
              <w:left w:val="single" w:sz="12" w:space="0" w:color="auto"/>
              <w:bottom w:val="single" w:sz="6" w:space="0" w:color="auto"/>
              <w:right w:val="single" w:sz="6" w:space="0" w:color="auto"/>
            </w:tcBorders>
          </w:tcPr>
          <w:p w14:paraId="167163AB" w14:textId="77777777" w:rsidR="00744718" w:rsidRDefault="00744718" w:rsidP="00744718">
            <w:r>
              <w:t>INTP[31:2]</w:t>
            </w:r>
          </w:p>
        </w:tc>
        <w:tc>
          <w:tcPr>
            <w:tcW w:w="2160" w:type="dxa"/>
            <w:tcBorders>
              <w:top w:val="single" w:sz="6" w:space="0" w:color="auto"/>
              <w:left w:val="single" w:sz="6" w:space="0" w:color="auto"/>
              <w:bottom w:val="single" w:sz="6" w:space="0" w:color="auto"/>
              <w:right w:val="single" w:sz="6" w:space="0" w:color="auto"/>
            </w:tcBorders>
          </w:tcPr>
          <w:p w14:paraId="17096606" w14:textId="77777777" w:rsidR="00744718" w:rsidRDefault="00744718" w:rsidP="00744718">
            <w:r>
              <w:t>Reserved</w:t>
            </w:r>
          </w:p>
        </w:tc>
        <w:tc>
          <w:tcPr>
            <w:tcW w:w="900" w:type="dxa"/>
            <w:tcBorders>
              <w:top w:val="single" w:sz="6" w:space="0" w:color="auto"/>
              <w:left w:val="single" w:sz="6" w:space="0" w:color="auto"/>
              <w:bottom w:val="single" w:sz="6" w:space="0" w:color="auto"/>
              <w:right w:val="single" w:sz="6" w:space="0" w:color="auto"/>
            </w:tcBorders>
          </w:tcPr>
          <w:p w14:paraId="5E9BB1EB" w14:textId="77777777" w:rsidR="00744718" w:rsidRDefault="00744718" w:rsidP="00744718">
            <w:r>
              <w:t>0x0</w:t>
            </w:r>
          </w:p>
        </w:tc>
        <w:tc>
          <w:tcPr>
            <w:tcW w:w="3816" w:type="dxa"/>
            <w:tcBorders>
              <w:top w:val="single" w:sz="6" w:space="0" w:color="auto"/>
              <w:left w:val="single" w:sz="6" w:space="0" w:color="auto"/>
              <w:bottom w:val="single" w:sz="6" w:space="0" w:color="auto"/>
              <w:right w:val="single" w:sz="12" w:space="0" w:color="auto"/>
            </w:tcBorders>
          </w:tcPr>
          <w:p w14:paraId="160577FD" w14:textId="77777777" w:rsidR="00744718" w:rsidRDefault="00744718" w:rsidP="00744718">
            <w:r>
              <w:t>Reserved</w:t>
            </w:r>
          </w:p>
        </w:tc>
      </w:tr>
    </w:tbl>
    <w:p w14:paraId="1D81ADAA" w14:textId="77777777" w:rsidR="00744718" w:rsidRDefault="00744718" w:rsidP="00744718">
      <w:pPr>
        <w:pStyle w:val="Heading3"/>
        <w:spacing w:after="120"/>
      </w:pPr>
      <w:r>
        <w:t>5.8.2</w:t>
      </w:r>
      <w:r>
        <w:tab/>
      </w:r>
      <w:r>
        <w:tab/>
        <w:t>Interrupt Mask Register RBASE_D + (0x004)</w:t>
      </w:r>
    </w:p>
    <w:p w14:paraId="12F0087C" w14:textId="77777777" w:rsidR="00744718" w:rsidRDefault="00744718" w:rsidP="00744718">
      <w:pPr>
        <w:pStyle w:val="NormalIndent"/>
        <w:ind w:left="0"/>
        <w:rPr>
          <w:rFonts w:ascii="Times New Roman" w:hAnsi="Times New Roman"/>
          <w:b/>
        </w:rPr>
      </w:pPr>
      <w:r>
        <w:rPr>
          <w:rFonts w:ascii="Times New Roman" w:hAnsi="Times New Roman"/>
          <w:b/>
        </w:rPr>
        <w:t xml:space="preserve">Name: </w:t>
      </w:r>
      <w:r>
        <w:rPr>
          <w:rFonts w:ascii="Times New Roman" w:hAnsi="Times New Roman"/>
          <w:b/>
        </w:rPr>
        <w:tab/>
        <w:t>INTM</w:t>
      </w:r>
    </w:p>
    <w:p w14:paraId="1D823997" w14:textId="77777777" w:rsidR="00744718" w:rsidRDefault="00744718" w:rsidP="00744718">
      <w:pPr>
        <w:pStyle w:val="NormalIndent"/>
        <w:ind w:left="0"/>
        <w:rPr>
          <w:rFonts w:ascii="Times New Roman" w:hAnsi="Times New Roman"/>
          <w:b/>
        </w:rPr>
      </w:pPr>
      <w:r>
        <w:rPr>
          <w:rFonts w:ascii="Times New Roman" w:hAnsi="Times New Roman"/>
          <w:b/>
        </w:rPr>
        <w:t xml:space="preserve">Type: </w:t>
      </w:r>
      <w:r>
        <w:rPr>
          <w:rFonts w:ascii="Times New Roman" w:hAnsi="Times New Roman"/>
          <w:b/>
        </w:rPr>
        <w:tab/>
        <w:t>memory mapped read write</w:t>
      </w:r>
    </w:p>
    <w:p w14:paraId="27E826B4" w14:textId="77777777" w:rsidR="00744718" w:rsidRDefault="00744718" w:rsidP="00744718">
      <w:pPr>
        <w:pStyle w:val="NormalIndent"/>
        <w:ind w:left="0"/>
        <w:rPr>
          <w:rFonts w:ascii="Times New Roman" w:hAnsi="Times New Roman"/>
        </w:rPr>
      </w:pPr>
      <w:r>
        <w:rPr>
          <w:rFonts w:ascii="Times New Roman" w:hAnsi="Times New Roman"/>
        </w:rPr>
        <w:object w:dxaOrig="6317" w:dyaOrig="1225" w14:anchorId="0E51B76E">
          <v:shape id="_x0000_i1094" type="#_x0000_t75" style="width:315.6pt;height:61.15pt" o:ole="">
            <v:imagedata r:id="rId148" o:title=""/>
          </v:shape>
          <o:OLEObject Type="Embed" ProgID="MSDraw" ShapeID="_x0000_i1094" DrawAspect="Content" ObjectID="_1342457341" r:id="rId149">
            <o:FieldCodes>\* MERGEFORMAT</o:FieldCodes>
          </o:OLEObject>
        </w:object>
      </w:r>
    </w:p>
    <w:p w14:paraId="1021A0DC" w14:textId="77777777" w:rsidR="00744718" w:rsidRDefault="00744718" w:rsidP="00744718">
      <w:pPr>
        <w:pStyle w:val="NormalIndent"/>
        <w:rPr>
          <w:rFonts w:ascii="Times New Roman" w:hAnsi="Times New Roman"/>
        </w:rPr>
      </w:pPr>
    </w:p>
    <w:tbl>
      <w:tblPr>
        <w:tblW w:w="0" w:type="auto"/>
        <w:tblInd w:w="108" w:type="dxa"/>
        <w:tblLayout w:type="fixed"/>
        <w:tblLook w:val="0000" w:firstRow="0" w:lastRow="0" w:firstColumn="0" w:lastColumn="0" w:noHBand="0" w:noVBand="0"/>
      </w:tblPr>
      <w:tblGrid>
        <w:gridCol w:w="2134"/>
        <w:gridCol w:w="2134"/>
        <w:gridCol w:w="889"/>
        <w:gridCol w:w="3770"/>
      </w:tblGrid>
      <w:tr w:rsidR="00744718" w14:paraId="26003E18" w14:textId="77777777" w:rsidTr="00744718">
        <w:trPr>
          <w:cantSplit/>
        </w:trPr>
        <w:tc>
          <w:tcPr>
            <w:tcW w:w="2134" w:type="dxa"/>
            <w:tcBorders>
              <w:top w:val="single" w:sz="12" w:space="0" w:color="auto"/>
              <w:left w:val="single" w:sz="12" w:space="0" w:color="auto"/>
              <w:bottom w:val="single" w:sz="12" w:space="0" w:color="auto"/>
              <w:right w:val="single" w:sz="6" w:space="0" w:color="auto"/>
            </w:tcBorders>
          </w:tcPr>
          <w:p w14:paraId="7524C6C0" w14:textId="77777777" w:rsidR="00744718" w:rsidRDefault="00744718" w:rsidP="00744718">
            <w:pPr>
              <w:rPr>
                <w:b/>
              </w:rPr>
            </w:pPr>
            <w:bookmarkStart w:id="182" w:name="_Toc332687644"/>
            <w:r>
              <w:rPr>
                <w:b/>
              </w:rPr>
              <w:t>Bits</w:t>
            </w:r>
            <w:bookmarkEnd w:id="182"/>
          </w:p>
        </w:tc>
        <w:tc>
          <w:tcPr>
            <w:tcW w:w="2134" w:type="dxa"/>
            <w:tcBorders>
              <w:top w:val="single" w:sz="12" w:space="0" w:color="auto"/>
              <w:left w:val="single" w:sz="6" w:space="0" w:color="auto"/>
              <w:bottom w:val="single" w:sz="12" w:space="0" w:color="auto"/>
              <w:right w:val="single" w:sz="6" w:space="0" w:color="auto"/>
            </w:tcBorders>
          </w:tcPr>
          <w:p w14:paraId="1EE9A1BF" w14:textId="77777777" w:rsidR="00744718" w:rsidRDefault="00744718" w:rsidP="00744718">
            <w:pPr>
              <w:rPr>
                <w:b/>
              </w:rPr>
            </w:pPr>
            <w:bookmarkStart w:id="183" w:name="_Toc332687645"/>
            <w:r>
              <w:rPr>
                <w:b/>
              </w:rPr>
              <w:t>Name</w:t>
            </w:r>
            <w:bookmarkEnd w:id="183"/>
          </w:p>
        </w:tc>
        <w:tc>
          <w:tcPr>
            <w:tcW w:w="889" w:type="dxa"/>
            <w:tcBorders>
              <w:top w:val="single" w:sz="12" w:space="0" w:color="auto"/>
              <w:left w:val="single" w:sz="6" w:space="0" w:color="auto"/>
              <w:bottom w:val="single" w:sz="12" w:space="0" w:color="auto"/>
              <w:right w:val="single" w:sz="6" w:space="0" w:color="auto"/>
            </w:tcBorders>
          </w:tcPr>
          <w:p w14:paraId="03EEE8BE" w14:textId="77777777" w:rsidR="00744718" w:rsidRDefault="00744718" w:rsidP="00744718">
            <w:pPr>
              <w:rPr>
                <w:b/>
              </w:rPr>
            </w:pPr>
            <w:bookmarkStart w:id="184" w:name="_Toc332687646"/>
            <w:r>
              <w:rPr>
                <w:b/>
              </w:rPr>
              <w:t>Value</w:t>
            </w:r>
            <w:bookmarkEnd w:id="184"/>
          </w:p>
        </w:tc>
        <w:tc>
          <w:tcPr>
            <w:tcW w:w="3770" w:type="dxa"/>
            <w:tcBorders>
              <w:top w:val="single" w:sz="12" w:space="0" w:color="auto"/>
              <w:left w:val="single" w:sz="6" w:space="0" w:color="auto"/>
              <w:bottom w:val="single" w:sz="12" w:space="0" w:color="auto"/>
              <w:right w:val="single" w:sz="12" w:space="0" w:color="auto"/>
            </w:tcBorders>
          </w:tcPr>
          <w:p w14:paraId="7F637804" w14:textId="77777777" w:rsidR="00744718" w:rsidRDefault="00744718" w:rsidP="00744718">
            <w:pPr>
              <w:rPr>
                <w:b/>
              </w:rPr>
            </w:pPr>
            <w:bookmarkStart w:id="185" w:name="_Toc332687647"/>
            <w:r>
              <w:rPr>
                <w:b/>
              </w:rPr>
              <w:t>Function</w:t>
            </w:r>
            <w:bookmarkEnd w:id="185"/>
          </w:p>
        </w:tc>
      </w:tr>
      <w:tr w:rsidR="00744718" w14:paraId="6A85F993" w14:textId="77777777" w:rsidTr="00744718">
        <w:trPr>
          <w:cantSplit/>
        </w:trPr>
        <w:tc>
          <w:tcPr>
            <w:tcW w:w="2134" w:type="dxa"/>
            <w:tcBorders>
              <w:left w:val="single" w:sz="12" w:space="0" w:color="auto"/>
              <w:bottom w:val="single" w:sz="6" w:space="0" w:color="auto"/>
              <w:right w:val="single" w:sz="6" w:space="0" w:color="auto"/>
            </w:tcBorders>
          </w:tcPr>
          <w:p w14:paraId="725AF64F" w14:textId="77777777" w:rsidR="00744718" w:rsidRDefault="00744718" w:rsidP="00744718">
            <w:r>
              <w:t>INTM[0]</w:t>
            </w:r>
          </w:p>
        </w:tc>
        <w:tc>
          <w:tcPr>
            <w:tcW w:w="2134" w:type="dxa"/>
            <w:tcBorders>
              <w:left w:val="single" w:sz="6" w:space="0" w:color="auto"/>
              <w:bottom w:val="single" w:sz="6" w:space="0" w:color="auto"/>
              <w:right w:val="single" w:sz="6" w:space="0" w:color="auto"/>
            </w:tcBorders>
          </w:tcPr>
          <w:p w14:paraId="26A81B81" w14:textId="77777777" w:rsidR="00744718" w:rsidRDefault="00744718" w:rsidP="00744718">
            <w:r>
              <w:t>DD_MSK</w:t>
            </w:r>
          </w:p>
        </w:tc>
        <w:tc>
          <w:tcPr>
            <w:tcW w:w="889" w:type="dxa"/>
            <w:tcBorders>
              <w:left w:val="single" w:sz="6" w:space="0" w:color="auto"/>
              <w:bottom w:val="single" w:sz="6" w:space="0" w:color="auto"/>
              <w:right w:val="single" w:sz="6" w:space="0" w:color="auto"/>
            </w:tcBorders>
          </w:tcPr>
          <w:p w14:paraId="1A33DF6F" w14:textId="77777777" w:rsidR="00744718" w:rsidRDefault="00744718" w:rsidP="00744718">
            <w:r>
              <w:t>0</w:t>
            </w:r>
          </w:p>
          <w:p w14:paraId="530F684F" w14:textId="77777777" w:rsidR="00744718" w:rsidRDefault="00744718" w:rsidP="00744718">
            <w:r>
              <w:t>1</w:t>
            </w:r>
          </w:p>
        </w:tc>
        <w:tc>
          <w:tcPr>
            <w:tcW w:w="3770" w:type="dxa"/>
            <w:tcBorders>
              <w:left w:val="single" w:sz="6" w:space="0" w:color="auto"/>
              <w:bottom w:val="single" w:sz="6" w:space="0" w:color="auto"/>
              <w:right w:val="single" w:sz="12" w:space="0" w:color="auto"/>
            </w:tcBorders>
          </w:tcPr>
          <w:p w14:paraId="11218761" w14:textId="77777777" w:rsidR="00744718" w:rsidRDefault="00744718" w:rsidP="00744718">
            <w:r>
              <w:t xml:space="preserve">Drawing completed interrupt disabled </w:t>
            </w:r>
          </w:p>
          <w:p w14:paraId="4E533E33" w14:textId="77777777" w:rsidR="00744718" w:rsidRDefault="00744718" w:rsidP="00744718">
            <w:r>
              <w:t>Drawing completed interrupt enabled</w:t>
            </w:r>
          </w:p>
        </w:tc>
      </w:tr>
      <w:tr w:rsidR="00744718" w14:paraId="76764630" w14:textId="77777777" w:rsidTr="00744718">
        <w:trPr>
          <w:cantSplit/>
        </w:trPr>
        <w:tc>
          <w:tcPr>
            <w:tcW w:w="2134" w:type="dxa"/>
            <w:tcBorders>
              <w:top w:val="single" w:sz="6" w:space="0" w:color="auto"/>
              <w:left w:val="single" w:sz="12" w:space="0" w:color="auto"/>
              <w:bottom w:val="single" w:sz="6" w:space="0" w:color="auto"/>
              <w:right w:val="single" w:sz="6" w:space="0" w:color="auto"/>
            </w:tcBorders>
          </w:tcPr>
          <w:p w14:paraId="30C46E72" w14:textId="77777777" w:rsidR="00744718" w:rsidRDefault="00744718" w:rsidP="00744718">
            <w:r>
              <w:t>INTM[1]</w:t>
            </w:r>
          </w:p>
        </w:tc>
        <w:tc>
          <w:tcPr>
            <w:tcW w:w="2134" w:type="dxa"/>
            <w:tcBorders>
              <w:top w:val="single" w:sz="6" w:space="0" w:color="auto"/>
              <w:left w:val="single" w:sz="6" w:space="0" w:color="auto"/>
              <w:bottom w:val="single" w:sz="6" w:space="0" w:color="auto"/>
              <w:right w:val="single" w:sz="6" w:space="0" w:color="auto"/>
            </w:tcBorders>
          </w:tcPr>
          <w:p w14:paraId="7ACDD06B" w14:textId="77777777" w:rsidR="00744718" w:rsidRDefault="00744718" w:rsidP="00744718">
            <w:r>
              <w:t>CL_MSK</w:t>
            </w:r>
          </w:p>
        </w:tc>
        <w:tc>
          <w:tcPr>
            <w:tcW w:w="889" w:type="dxa"/>
            <w:tcBorders>
              <w:top w:val="single" w:sz="6" w:space="0" w:color="auto"/>
              <w:left w:val="single" w:sz="6" w:space="0" w:color="auto"/>
              <w:bottom w:val="single" w:sz="6" w:space="0" w:color="auto"/>
              <w:right w:val="single" w:sz="6" w:space="0" w:color="auto"/>
            </w:tcBorders>
          </w:tcPr>
          <w:p w14:paraId="44C1A43D" w14:textId="77777777" w:rsidR="00744718" w:rsidRDefault="00744718" w:rsidP="00744718">
            <w:r>
              <w:t>0</w:t>
            </w:r>
          </w:p>
          <w:p w14:paraId="53C68C4E" w14:textId="77777777" w:rsidR="00744718" w:rsidRDefault="00744718" w:rsidP="00744718">
            <w:r>
              <w:t>1</w:t>
            </w:r>
          </w:p>
        </w:tc>
        <w:tc>
          <w:tcPr>
            <w:tcW w:w="3770" w:type="dxa"/>
            <w:tcBorders>
              <w:top w:val="single" w:sz="6" w:space="0" w:color="auto"/>
              <w:left w:val="single" w:sz="6" w:space="0" w:color="auto"/>
              <w:bottom w:val="single" w:sz="6" w:space="0" w:color="auto"/>
              <w:right w:val="single" w:sz="12" w:space="0" w:color="auto"/>
            </w:tcBorders>
          </w:tcPr>
          <w:p w14:paraId="03016581" w14:textId="77777777" w:rsidR="00744718" w:rsidRDefault="00744718" w:rsidP="00744718">
            <w:r>
              <w:t>Clip interrupt disabled</w:t>
            </w:r>
          </w:p>
          <w:p w14:paraId="679FBF2E" w14:textId="77777777" w:rsidR="00744718" w:rsidRDefault="00744718" w:rsidP="00744718">
            <w:r>
              <w:t>Clip interrupt enabled</w:t>
            </w:r>
          </w:p>
        </w:tc>
      </w:tr>
      <w:tr w:rsidR="00744718" w14:paraId="29034FF1" w14:textId="77777777" w:rsidTr="00744718">
        <w:trPr>
          <w:cantSplit/>
        </w:trPr>
        <w:tc>
          <w:tcPr>
            <w:tcW w:w="2134" w:type="dxa"/>
            <w:tcBorders>
              <w:top w:val="single" w:sz="6" w:space="0" w:color="auto"/>
              <w:left w:val="single" w:sz="12" w:space="0" w:color="auto"/>
              <w:bottom w:val="single" w:sz="6" w:space="0" w:color="auto"/>
              <w:right w:val="single" w:sz="6" w:space="0" w:color="auto"/>
            </w:tcBorders>
          </w:tcPr>
          <w:p w14:paraId="326FA7A9" w14:textId="77777777" w:rsidR="00744718" w:rsidRDefault="00744718" w:rsidP="00744718">
            <w:r>
              <w:t>INTM[31:2]</w:t>
            </w:r>
          </w:p>
        </w:tc>
        <w:tc>
          <w:tcPr>
            <w:tcW w:w="2134" w:type="dxa"/>
            <w:tcBorders>
              <w:top w:val="single" w:sz="6" w:space="0" w:color="auto"/>
              <w:left w:val="single" w:sz="6" w:space="0" w:color="auto"/>
              <w:bottom w:val="single" w:sz="6" w:space="0" w:color="auto"/>
              <w:right w:val="single" w:sz="6" w:space="0" w:color="auto"/>
            </w:tcBorders>
          </w:tcPr>
          <w:p w14:paraId="007FBA91" w14:textId="77777777" w:rsidR="00744718" w:rsidRDefault="00744718" w:rsidP="00744718">
            <w:r>
              <w:t>Reserved</w:t>
            </w:r>
          </w:p>
        </w:tc>
        <w:tc>
          <w:tcPr>
            <w:tcW w:w="889" w:type="dxa"/>
            <w:tcBorders>
              <w:top w:val="single" w:sz="6" w:space="0" w:color="auto"/>
              <w:left w:val="single" w:sz="6" w:space="0" w:color="auto"/>
              <w:bottom w:val="single" w:sz="6" w:space="0" w:color="auto"/>
              <w:right w:val="single" w:sz="6" w:space="0" w:color="auto"/>
            </w:tcBorders>
          </w:tcPr>
          <w:p w14:paraId="3F24FAAF" w14:textId="77777777" w:rsidR="00744718" w:rsidRDefault="00744718" w:rsidP="00744718">
            <w:r>
              <w:t>0x0</w:t>
            </w:r>
          </w:p>
        </w:tc>
        <w:tc>
          <w:tcPr>
            <w:tcW w:w="3770" w:type="dxa"/>
            <w:tcBorders>
              <w:top w:val="single" w:sz="6" w:space="0" w:color="auto"/>
              <w:left w:val="single" w:sz="6" w:space="0" w:color="auto"/>
              <w:bottom w:val="single" w:sz="6" w:space="0" w:color="auto"/>
              <w:right w:val="single" w:sz="12" w:space="0" w:color="auto"/>
            </w:tcBorders>
          </w:tcPr>
          <w:p w14:paraId="08B1D349" w14:textId="77777777" w:rsidR="00744718" w:rsidRDefault="00744718" w:rsidP="00744718">
            <w:r>
              <w:t>Reserved</w:t>
            </w:r>
          </w:p>
        </w:tc>
      </w:tr>
    </w:tbl>
    <w:p w14:paraId="7F1EA1C5" w14:textId="77777777" w:rsidR="00744718" w:rsidRDefault="00744718" w:rsidP="00744718"/>
    <w:p w14:paraId="1413FDF9" w14:textId="77777777" w:rsidR="002A2D49" w:rsidRDefault="002A2D49">
      <w:pPr>
        <w:overflowPunct/>
        <w:autoSpaceDE/>
        <w:autoSpaceDN/>
        <w:adjustRightInd/>
        <w:textAlignment w:val="auto"/>
        <w:rPr>
          <w:sz w:val="24"/>
        </w:rPr>
      </w:pPr>
      <w:r>
        <w:br w:type="page"/>
      </w:r>
    </w:p>
    <w:p w14:paraId="5530FEDF" w14:textId="3F6801A5" w:rsidR="00744718" w:rsidRDefault="00744718" w:rsidP="00744718">
      <w:pPr>
        <w:pStyle w:val="Heading3"/>
      </w:pPr>
      <w:r>
        <w:t>5.8.3</w:t>
      </w:r>
      <w:r>
        <w:tab/>
      </w:r>
      <w:r>
        <w:tab/>
        <w:t>Flow Control Register RBASE_D +(0x0008)</w:t>
      </w:r>
    </w:p>
    <w:p w14:paraId="53AE980A" w14:textId="77777777" w:rsidR="00744718" w:rsidRDefault="00744718" w:rsidP="00744718">
      <w:pPr>
        <w:pStyle w:val="NormalIndent"/>
        <w:ind w:left="0"/>
        <w:rPr>
          <w:rFonts w:ascii="Times New Roman" w:hAnsi="Times New Roman"/>
          <w:b/>
        </w:rPr>
      </w:pPr>
      <w:r>
        <w:rPr>
          <w:rFonts w:ascii="Times New Roman" w:hAnsi="Times New Roman"/>
          <w:b/>
        </w:rPr>
        <w:t xml:space="preserve">Name: </w:t>
      </w:r>
      <w:r>
        <w:rPr>
          <w:rFonts w:ascii="Times New Roman" w:hAnsi="Times New Roman"/>
          <w:b/>
        </w:rPr>
        <w:tab/>
        <w:t>FLOW</w:t>
      </w:r>
    </w:p>
    <w:p w14:paraId="6C0B881A" w14:textId="77777777" w:rsidR="00744718" w:rsidRDefault="00744718" w:rsidP="00744718">
      <w:pPr>
        <w:pStyle w:val="NormalIndent"/>
        <w:ind w:left="0"/>
        <w:rPr>
          <w:rFonts w:ascii="Times New Roman" w:hAnsi="Times New Roman"/>
        </w:rPr>
      </w:pPr>
      <w:r>
        <w:rPr>
          <w:rFonts w:ascii="Times New Roman" w:hAnsi="Times New Roman"/>
          <w:b/>
        </w:rPr>
        <w:t>Type:</w:t>
      </w:r>
      <w:r>
        <w:rPr>
          <w:rFonts w:ascii="Times New Roman" w:hAnsi="Times New Roman"/>
          <w:b/>
        </w:rPr>
        <w:tab/>
        <w:t xml:space="preserve"> read only</w:t>
      </w:r>
    </w:p>
    <w:p w14:paraId="117150CC" w14:textId="77777777" w:rsidR="00744718" w:rsidRDefault="00744718" w:rsidP="00744718">
      <w:pPr>
        <w:pStyle w:val="NormalIndent"/>
        <w:ind w:left="0"/>
        <w:rPr>
          <w:rFonts w:ascii="Times New Roman" w:hAnsi="Times New Roman"/>
        </w:rPr>
      </w:pPr>
      <w:r>
        <w:rPr>
          <w:rFonts w:ascii="Times New Roman" w:hAnsi="Times New Roman"/>
        </w:rPr>
        <w:object w:dxaOrig="6317" w:dyaOrig="1222" w14:anchorId="6FF6ADA8">
          <v:shape id="_x0000_i1095" type="#_x0000_t75" style="width:315.6pt;height:61.15pt" o:ole="">
            <v:imagedata r:id="rId150" o:title=""/>
          </v:shape>
          <o:OLEObject Type="Embed" ProgID="MSDraw" ShapeID="_x0000_i1095" DrawAspect="Content" ObjectID="_1342457342" r:id="rId151">
            <o:FieldCodes>\* MERGEFORMAT</o:FieldCodes>
          </o:OLEObject>
        </w:object>
      </w:r>
    </w:p>
    <w:p w14:paraId="4335659F" w14:textId="77777777" w:rsidR="00744718" w:rsidRDefault="00744718" w:rsidP="00744718">
      <w:pPr>
        <w:pStyle w:val="NormalIndent"/>
        <w:rPr>
          <w:rFonts w:ascii="Times New Roman" w:hAnsi="Times New Roman"/>
        </w:rPr>
      </w:pPr>
    </w:p>
    <w:tbl>
      <w:tblPr>
        <w:tblW w:w="0" w:type="auto"/>
        <w:tblInd w:w="108" w:type="dxa"/>
        <w:tblLayout w:type="fixed"/>
        <w:tblLook w:val="0000" w:firstRow="0" w:lastRow="0" w:firstColumn="0" w:lastColumn="0" w:noHBand="0" w:noVBand="0"/>
      </w:tblPr>
      <w:tblGrid>
        <w:gridCol w:w="2135"/>
        <w:gridCol w:w="2135"/>
        <w:gridCol w:w="889"/>
        <w:gridCol w:w="3770"/>
      </w:tblGrid>
      <w:tr w:rsidR="00744718" w14:paraId="764F909C" w14:textId="77777777" w:rsidTr="00744718">
        <w:trPr>
          <w:cantSplit/>
        </w:trPr>
        <w:tc>
          <w:tcPr>
            <w:tcW w:w="2135" w:type="dxa"/>
            <w:tcBorders>
              <w:top w:val="single" w:sz="12" w:space="0" w:color="auto"/>
              <w:left w:val="single" w:sz="12" w:space="0" w:color="auto"/>
              <w:bottom w:val="single" w:sz="12" w:space="0" w:color="auto"/>
              <w:right w:val="single" w:sz="6" w:space="0" w:color="auto"/>
            </w:tcBorders>
          </w:tcPr>
          <w:p w14:paraId="7288517C" w14:textId="77777777" w:rsidR="00744718" w:rsidRDefault="00744718" w:rsidP="00744718">
            <w:pPr>
              <w:rPr>
                <w:b/>
              </w:rPr>
            </w:pPr>
            <w:bookmarkStart w:id="186" w:name="_Toc332687648"/>
            <w:r>
              <w:rPr>
                <w:b/>
              </w:rPr>
              <w:t>Bits</w:t>
            </w:r>
            <w:bookmarkEnd w:id="186"/>
          </w:p>
        </w:tc>
        <w:tc>
          <w:tcPr>
            <w:tcW w:w="2135" w:type="dxa"/>
            <w:tcBorders>
              <w:top w:val="single" w:sz="12" w:space="0" w:color="auto"/>
              <w:left w:val="single" w:sz="6" w:space="0" w:color="auto"/>
              <w:bottom w:val="single" w:sz="12" w:space="0" w:color="auto"/>
              <w:right w:val="single" w:sz="6" w:space="0" w:color="auto"/>
            </w:tcBorders>
          </w:tcPr>
          <w:p w14:paraId="72AB023F" w14:textId="77777777" w:rsidR="00744718" w:rsidRDefault="00744718" w:rsidP="00744718">
            <w:pPr>
              <w:rPr>
                <w:b/>
              </w:rPr>
            </w:pPr>
            <w:bookmarkStart w:id="187" w:name="_Toc332687649"/>
            <w:r>
              <w:rPr>
                <w:b/>
              </w:rPr>
              <w:t>Name</w:t>
            </w:r>
            <w:bookmarkEnd w:id="187"/>
          </w:p>
        </w:tc>
        <w:tc>
          <w:tcPr>
            <w:tcW w:w="889" w:type="dxa"/>
            <w:tcBorders>
              <w:top w:val="single" w:sz="12" w:space="0" w:color="auto"/>
              <w:left w:val="single" w:sz="6" w:space="0" w:color="auto"/>
              <w:bottom w:val="single" w:sz="12" w:space="0" w:color="auto"/>
              <w:right w:val="single" w:sz="6" w:space="0" w:color="auto"/>
            </w:tcBorders>
          </w:tcPr>
          <w:p w14:paraId="25822300" w14:textId="77777777" w:rsidR="00744718" w:rsidRDefault="00744718" w:rsidP="00744718">
            <w:pPr>
              <w:rPr>
                <w:b/>
              </w:rPr>
            </w:pPr>
            <w:bookmarkStart w:id="188" w:name="_Toc332687650"/>
            <w:r>
              <w:rPr>
                <w:b/>
              </w:rPr>
              <w:t>Value</w:t>
            </w:r>
            <w:bookmarkEnd w:id="188"/>
          </w:p>
        </w:tc>
        <w:tc>
          <w:tcPr>
            <w:tcW w:w="3770" w:type="dxa"/>
            <w:tcBorders>
              <w:top w:val="single" w:sz="12" w:space="0" w:color="auto"/>
              <w:left w:val="single" w:sz="6" w:space="0" w:color="auto"/>
              <w:bottom w:val="single" w:sz="12" w:space="0" w:color="auto"/>
              <w:right w:val="single" w:sz="12" w:space="0" w:color="auto"/>
            </w:tcBorders>
          </w:tcPr>
          <w:p w14:paraId="0C857113" w14:textId="77777777" w:rsidR="00744718" w:rsidRDefault="00744718" w:rsidP="00744718">
            <w:pPr>
              <w:rPr>
                <w:b/>
              </w:rPr>
            </w:pPr>
            <w:bookmarkStart w:id="189" w:name="_Toc332687651"/>
            <w:r>
              <w:rPr>
                <w:b/>
              </w:rPr>
              <w:t>Function</w:t>
            </w:r>
            <w:bookmarkEnd w:id="189"/>
          </w:p>
        </w:tc>
      </w:tr>
      <w:tr w:rsidR="00744718" w14:paraId="5288EC44" w14:textId="77777777" w:rsidTr="00744718">
        <w:trPr>
          <w:cantSplit/>
        </w:trPr>
        <w:tc>
          <w:tcPr>
            <w:tcW w:w="2135" w:type="dxa"/>
            <w:tcBorders>
              <w:left w:val="single" w:sz="12" w:space="0" w:color="auto"/>
              <w:bottom w:val="single" w:sz="6" w:space="0" w:color="auto"/>
              <w:right w:val="single" w:sz="6" w:space="0" w:color="auto"/>
            </w:tcBorders>
          </w:tcPr>
          <w:p w14:paraId="656B9F0A" w14:textId="77777777" w:rsidR="00744718" w:rsidRDefault="00744718" w:rsidP="00744718">
            <w:r>
              <w:t>FLOW[0]</w:t>
            </w:r>
          </w:p>
        </w:tc>
        <w:tc>
          <w:tcPr>
            <w:tcW w:w="2135" w:type="dxa"/>
            <w:tcBorders>
              <w:left w:val="single" w:sz="6" w:space="0" w:color="auto"/>
              <w:bottom w:val="single" w:sz="6" w:space="0" w:color="auto"/>
              <w:right w:val="single" w:sz="6" w:space="0" w:color="auto"/>
            </w:tcBorders>
          </w:tcPr>
          <w:p w14:paraId="6CC131E6" w14:textId="77777777" w:rsidR="00744718" w:rsidRDefault="00744718" w:rsidP="00744718">
            <w:r>
              <w:t>DEB</w:t>
            </w:r>
          </w:p>
        </w:tc>
        <w:tc>
          <w:tcPr>
            <w:tcW w:w="889" w:type="dxa"/>
            <w:tcBorders>
              <w:left w:val="single" w:sz="6" w:space="0" w:color="auto"/>
              <w:bottom w:val="single" w:sz="6" w:space="0" w:color="auto"/>
              <w:right w:val="single" w:sz="6" w:space="0" w:color="auto"/>
            </w:tcBorders>
          </w:tcPr>
          <w:p w14:paraId="4AA43AA4" w14:textId="77777777" w:rsidR="00744718" w:rsidRDefault="00744718" w:rsidP="00744718">
            <w:pPr>
              <w:jc w:val="center"/>
            </w:pPr>
            <w:r>
              <w:t>0</w:t>
            </w:r>
          </w:p>
          <w:p w14:paraId="196A899C" w14:textId="77777777" w:rsidR="00744718" w:rsidRDefault="00744718" w:rsidP="00744718">
            <w:pPr>
              <w:jc w:val="center"/>
            </w:pPr>
            <w:r>
              <w:t>1</w:t>
            </w:r>
          </w:p>
        </w:tc>
        <w:tc>
          <w:tcPr>
            <w:tcW w:w="3770" w:type="dxa"/>
            <w:tcBorders>
              <w:left w:val="single" w:sz="6" w:space="0" w:color="auto"/>
              <w:bottom w:val="single" w:sz="6" w:space="0" w:color="auto"/>
              <w:right w:val="single" w:sz="12" w:space="0" w:color="auto"/>
            </w:tcBorders>
          </w:tcPr>
          <w:p w14:paraId="272DEBF5" w14:textId="77777777" w:rsidR="00744718" w:rsidRDefault="00744718" w:rsidP="00744718">
            <w:r>
              <w:t>Drawing engine is not busy</w:t>
            </w:r>
          </w:p>
          <w:p w14:paraId="27C1D804" w14:textId="77777777" w:rsidR="00744718" w:rsidRDefault="00744718" w:rsidP="00744718">
            <w:r>
              <w:t>Drawing engine is busy</w:t>
            </w:r>
          </w:p>
        </w:tc>
      </w:tr>
      <w:tr w:rsidR="00744718" w14:paraId="581367B5" w14:textId="77777777" w:rsidTr="00744718">
        <w:trPr>
          <w:cantSplit/>
        </w:trPr>
        <w:tc>
          <w:tcPr>
            <w:tcW w:w="2135" w:type="dxa"/>
            <w:tcBorders>
              <w:top w:val="single" w:sz="6" w:space="0" w:color="auto"/>
              <w:left w:val="single" w:sz="12" w:space="0" w:color="auto"/>
              <w:bottom w:val="single" w:sz="6" w:space="0" w:color="auto"/>
              <w:right w:val="single" w:sz="6" w:space="0" w:color="auto"/>
            </w:tcBorders>
          </w:tcPr>
          <w:p w14:paraId="69DCCC3C" w14:textId="77777777" w:rsidR="00744718" w:rsidRDefault="00744718" w:rsidP="00744718">
            <w:r>
              <w:t>FLOW[1]</w:t>
            </w:r>
          </w:p>
        </w:tc>
        <w:tc>
          <w:tcPr>
            <w:tcW w:w="2135" w:type="dxa"/>
            <w:tcBorders>
              <w:top w:val="single" w:sz="6" w:space="0" w:color="auto"/>
              <w:left w:val="single" w:sz="6" w:space="0" w:color="auto"/>
              <w:bottom w:val="single" w:sz="6" w:space="0" w:color="auto"/>
              <w:right w:val="single" w:sz="6" w:space="0" w:color="auto"/>
            </w:tcBorders>
          </w:tcPr>
          <w:p w14:paraId="56940A57" w14:textId="77777777" w:rsidR="00744718" w:rsidRDefault="00744718" w:rsidP="00744718">
            <w:r>
              <w:t>MCB</w:t>
            </w:r>
          </w:p>
        </w:tc>
        <w:tc>
          <w:tcPr>
            <w:tcW w:w="889" w:type="dxa"/>
            <w:tcBorders>
              <w:top w:val="single" w:sz="6" w:space="0" w:color="auto"/>
              <w:left w:val="single" w:sz="6" w:space="0" w:color="auto"/>
              <w:bottom w:val="single" w:sz="6" w:space="0" w:color="auto"/>
              <w:right w:val="single" w:sz="6" w:space="0" w:color="auto"/>
            </w:tcBorders>
          </w:tcPr>
          <w:p w14:paraId="085D7EB4" w14:textId="77777777" w:rsidR="00744718" w:rsidRDefault="00744718" w:rsidP="00744718">
            <w:pPr>
              <w:jc w:val="center"/>
            </w:pPr>
            <w:r>
              <w:t>0</w:t>
            </w:r>
          </w:p>
          <w:p w14:paraId="05D283BB" w14:textId="77777777" w:rsidR="00744718" w:rsidRDefault="00744718" w:rsidP="00744718">
            <w:pPr>
              <w:jc w:val="center"/>
            </w:pPr>
            <w:r>
              <w:t>1</w:t>
            </w:r>
          </w:p>
        </w:tc>
        <w:tc>
          <w:tcPr>
            <w:tcW w:w="3770" w:type="dxa"/>
            <w:tcBorders>
              <w:top w:val="single" w:sz="6" w:space="0" w:color="auto"/>
              <w:left w:val="single" w:sz="6" w:space="0" w:color="auto"/>
              <w:bottom w:val="single" w:sz="6" w:space="0" w:color="auto"/>
              <w:right w:val="single" w:sz="12" w:space="0" w:color="auto"/>
            </w:tcBorders>
          </w:tcPr>
          <w:p w14:paraId="78144338" w14:textId="77777777" w:rsidR="00744718" w:rsidRDefault="00744718" w:rsidP="00744718">
            <w:r>
              <w:t>Memory controller is not busy</w:t>
            </w:r>
          </w:p>
          <w:p w14:paraId="3C63B494" w14:textId="77777777" w:rsidR="00744718" w:rsidRDefault="00744718" w:rsidP="00744718">
            <w:r>
              <w:t>Memory controller is busy</w:t>
            </w:r>
          </w:p>
        </w:tc>
      </w:tr>
      <w:tr w:rsidR="00744718" w14:paraId="3876CE66" w14:textId="77777777" w:rsidTr="00744718">
        <w:trPr>
          <w:cantSplit/>
        </w:trPr>
        <w:tc>
          <w:tcPr>
            <w:tcW w:w="2135" w:type="dxa"/>
            <w:tcBorders>
              <w:top w:val="single" w:sz="6" w:space="0" w:color="auto"/>
              <w:left w:val="single" w:sz="12" w:space="0" w:color="auto"/>
              <w:bottom w:val="single" w:sz="6" w:space="0" w:color="auto"/>
              <w:right w:val="single" w:sz="6" w:space="0" w:color="auto"/>
            </w:tcBorders>
          </w:tcPr>
          <w:p w14:paraId="7B7E71B4" w14:textId="77777777" w:rsidR="00744718" w:rsidRDefault="00744718" w:rsidP="00744718">
            <w:r>
              <w:t>FLOW[2]</w:t>
            </w:r>
          </w:p>
        </w:tc>
        <w:tc>
          <w:tcPr>
            <w:tcW w:w="2135" w:type="dxa"/>
            <w:tcBorders>
              <w:top w:val="single" w:sz="6" w:space="0" w:color="auto"/>
              <w:left w:val="single" w:sz="6" w:space="0" w:color="auto"/>
              <w:bottom w:val="single" w:sz="6" w:space="0" w:color="auto"/>
              <w:right w:val="single" w:sz="6" w:space="0" w:color="auto"/>
            </w:tcBorders>
          </w:tcPr>
          <w:p w14:paraId="3CDCF642" w14:textId="77777777" w:rsidR="00744718" w:rsidRDefault="00744718" w:rsidP="00744718">
            <w:r>
              <w:t>CLP</w:t>
            </w:r>
          </w:p>
        </w:tc>
        <w:tc>
          <w:tcPr>
            <w:tcW w:w="889" w:type="dxa"/>
            <w:tcBorders>
              <w:top w:val="single" w:sz="6" w:space="0" w:color="auto"/>
              <w:left w:val="single" w:sz="6" w:space="0" w:color="auto"/>
              <w:bottom w:val="single" w:sz="6" w:space="0" w:color="auto"/>
              <w:right w:val="single" w:sz="6" w:space="0" w:color="auto"/>
            </w:tcBorders>
          </w:tcPr>
          <w:p w14:paraId="03E0232A" w14:textId="77777777" w:rsidR="00744718" w:rsidRDefault="00744718" w:rsidP="00744718">
            <w:pPr>
              <w:jc w:val="center"/>
            </w:pPr>
            <w:r>
              <w:t>0</w:t>
            </w:r>
          </w:p>
          <w:p w14:paraId="48B1A5EC" w14:textId="77777777" w:rsidR="00744718" w:rsidRDefault="00744718" w:rsidP="00744718">
            <w:pPr>
              <w:jc w:val="center"/>
            </w:pPr>
          </w:p>
          <w:p w14:paraId="62373A41" w14:textId="77777777" w:rsidR="00744718" w:rsidRDefault="00744718" w:rsidP="00744718">
            <w:pPr>
              <w:jc w:val="center"/>
            </w:pPr>
            <w:r>
              <w:t>1</w:t>
            </w:r>
          </w:p>
        </w:tc>
        <w:tc>
          <w:tcPr>
            <w:tcW w:w="3770" w:type="dxa"/>
            <w:tcBorders>
              <w:top w:val="single" w:sz="6" w:space="0" w:color="auto"/>
              <w:left w:val="single" w:sz="6" w:space="0" w:color="auto"/>
              <w:bottom w:val="single" w:sz="6" w:space="0" w:color="auto"/>
              <w:right w:val="single" w:sz="12" w:space="0" w:color="auto"/>
            </w:tcBorders>
          </w:tcPr>
          <w:p w14:paraId="7BC2C28D" w14:textId="77777777" w:rsidR="00744718" w:rsidRDefault="00744718" w:rsidP="00744718">
            <w:r>
              <w:t>No clipping was applied to previous drawing command</w:t>
            </w:r>
          </w:p>
          <w:p w14:paraId="79AE8D7C" w14:textId="77777777" w:rsidR="00744718" w:rsidRDefault="00744718" w:rsidP="00744718">
            <w:r>
              <w:t>Clipping was applied to previous drawing command</w:t>
            </w:r>
          </w:p>
        </w:tc>
      </w:tr>
      <w:tr w:rsidR="00744718" w14:paraId="7D95624B" w14:textId="77777777" w:rsidTr="00744718">
        <w:trPr>
          <w:cantSplit/>
        </w:trPr>
        <w:tc>
          <w:tcPr>
            <w:tcW w:w="2135" w:type="dxa"/>
            <w:tcBorders>
              <w:top w:val="single" w:sz="6" w:space="0" w:color="auto"/>
              <w:left w:val="single" w:sz="12" w:space="0" w:color="auto"/>
              <w:bottom w:val="single" w:sz="6" w:space="0" w:color="auto"/>
              <w:right w:val="single" w:sz="6" w:space="0" w:color="auto"/>
            </w:tcBorders>
          </w:tcPr>
          <w:p w14:paraId="40D8FEBD" w14:textId="77777777" w:rsidR="00744718" w:rsidRDefault="00744718" w:rsidP="00744718">
            <w:r>
              <w:t>FLOW[3]</w:t>
            </w:r>
          </w:p>
        </w:tc>
        <w:tc>
          <w:tcPr>
            <w:tcW w:w="2135" w:type="dxa"/>
            <w:tcBorders>
              <w:top w:val="single" w:sz="6" w:space="0" w:color="auto"/>
              <w:left w:val="single" w:sz="6" w:space="0" w:color="auto"/>
              <w:bottom w:val="single" w:sz="6" w:space="0" w:color="auto"/>
              <w:right w:val="single" w:sz="6" w:space="0" w:color="auto"/>
            </w:tcBorders>
          </w:tcPr>
          <w:p w14:paraId="5FB170C6" w14:textId="77777777" w:rsidR="00744718" w:rsidRDefault="00744718" w:rsidP="00744718">
            <w:r>
              <w:t>PRV</w:t>
            </w:r>
          </w:p>
        </w:tc>
        <w:tc>
          <w:tcPr>
            <w:tcW w:w="889" w:type="dxa"/>
            <w:tcBorders>
              <w:top w:val="single" w:sz="6" w:space="0" w:color="auto"/>
              <w:left w:val="single" w:sz="6" w:space="0" w:color="auto"/>
              <w:bottom w:val="single" w:sz="6" w:space="0" w:color="auto"/>
              <w:right w:val="single" w:sz="6" w:space="0" w:color="auto"/>
            </w:tcBorders>
          </w:tcPr>
          <w:p w14:paraId="35404D26" w14:textId="77777777" w:rsidR="00744718" w:rsidRDefault="00744718" w:rsidP="00744718">
            <w:pPr>
              <w:jc w:val="center"/>
            </w:pPr>
          </w:p>
          <w:p w14:paraId="7EDC6FE3" w14:textId="77777777" w:rsidR="00744718" w:rsidRDefault="00744718" w:rsidP="00744718">
            <w:pPr>
              <w:jc w:val="center"/>
            </w:pPr>
          </w:p>
          <w:p w14:paraId="69BD436F" w14:textId="77777777" w:rsidR="00744718" w:rsidRDefault="00744718" w:rsidP="00744718">
            <w:pPr>
              <w:jc w:val="center"/>
            </w:pPr>
            <w:r>
              <w:t>0</w:t>
            </w:r>
          </w:p>
          <w:p w14:paraId="1CD0EFCA" w14:textId="77777777" w:rsidR="00744718" w:rsidRDefault="00744718" w:rsidP="00744718">
            <w:pPr>
              <w:jc w:val="center"/>
            </w:pPr>
          </w:p>
          <w:p w14:paraId="168BD288" w14:textId="77777777" w:rsidR="00744718" w:rsidRDefault="00744718" w:rsidP="00744718">
            <w:pPr>
              <w:jc w:val="center"/>
            </w:pPr>
            <w:r>
              <w:t>1</w:t>
            </w:r>
          </w:p>
        </w:tc>
        <w:tc>
          <w:tcPr>
            <w:tcW w:w="3770" w:type="dxa"/>
            <w:tcBorders>
              <w:top w:val="single" w:sz="6" w:space="0" w:color="auto"/>
              <w:left w:val="single" w:sz="6" w:space="0" w:color="auto"/>
              <w:bottom w:val="single" w:sz="6" w:space="0" w:color="auto"/>
              <w:right w:val="single" w:sz="12" w:space="0" w:color="auto"/>
            </w:tcBorders>
          </w:tcPr>
          <w:p w14:paraId="0D185D16" w14:textId="77777777" w:rsidR="00744718" w:rsidRDefault="00744718" w:rsidP="00744718">
            <w:r>
              <w:t>Previous Command Busy</w:t>
            </w:r>
          </w:p>
          <w:p w14:paraId="7AB7D8E0" w14:textId="77777777" w:rsidR="00744718" w:rsidRDefault="00744718" w:rsidP="00744718"/>
          <w:p w14:paraId="7A07F8F1" w14:textId="77777777" w:rsidR="00744718" w:rsidRDefault="00744718" w:rsidP="00744718">
            <w:r>
              <w:t>The previously triggered command has completed</w:t>
            </w:r>
          </w:p>
          <w:p w14:paraId="1EE6213A" w14:textId="77777777" w:rsidR="00744718" w:rsidRDefault="00744718" w:rsidP="00744718">
            <w:r>
              <w:t>The previously triggered command is still executing</w:t>
            </w:r>
          </w:p>
        </w:tc>
      </w:tr>
      <w:tr w:rsidR="00744718" w14:paraId="30FFC4AB" w14:textId="77777777" w:rsidTr="00744718">
        <w:trPr>
          <w:cantSplit/>
        </w:trPr>
        <w:tc>
          <w:tcPr>
            <w:tcW w:w="2135" w:type="dxa"/>
            <w:tcBorders>
              <w:top w:val="single" w:sz="6" w:space="0" w:color="auto"/>
              <w:left w:val="single" w:sz="12" w:space="0" w:color="auto"/>
              <w:bottom w:val="single" w:sz="6" w:space="0" w:color="auto"/>
              <w:right w:val="single" w:sz="6" w:space="0" w:color="auto"/>
            </w:tcBorders>
          </w:tcPr>
          <w:p w14:paraId="66E8C83C" w14:textId="77777777" w:rsidR="00744718" w:rsidRDefault="00744718" w:rsidP="00744718">
            <w:r>
              <w:t>FLOW[4]</w:t>
            </w:r>
          </w:p>
        </w:tc>
        <w:tc>
          <w:tcPr>
            <w:tcW w:w="2135" w:type="dxa"/>
            <w:tcBorders>
              <w:top w:val="single" w:sz="6" w:space="0" w:color="auto"/>
              <w:left w:val="single" w:sz="6" w:space="0" w:color="auto"/>
              <w:bottom w:val="single" w:sz="6" w:space="0" w:color="auto"/>
              <w:right w:val="single" w:sz="6" w:space="0" w:color="auto"/>
            </w:tcBorders>
          </w:tcPr>
          <w:p w14:paraId="0B56A2B5" w14:textId="77777777" w:rsidR="00744718" w:rsidRDefault="00744718" w:rsidP="00744718">
            <w:r>
              <w:t>RPB</w:t>
            </w:r>
          </w:p>
        </w:tc>
        <w:tc>
          <w:tcPr>
            <w:tcW w:w="889" w:type="dxa"/>
            <w:tcBorders>
              <w:top w:val="single" w:sz="6" w:space="0" w:color="auto"/>
              <w:left w:val="single" w:sz="6" w:space="0" w:color="auto"/>
              <w:bottom w:val="single" w:sz="6" w:space="0" w:color="auto"/>
              <w:right w:val="single" w:sz="6" w:space="0" w:color="auto"/>
            </w:tcBorders>
          </w:tcPr>
          <w:p w14:paraId="15ACA55D" w14:textId="77777777" w:rsidR="00744718" w:rsidRDefault="00744718" w:rsidP="00744718">
            <w:pPr>
              <w:jc w:val="center"/>
            </w:pPr>
            <w:r>
              <w:t>0</w:t>
            </w:r>
          </w:p>
          <w:p w14:paraId="1B50AFB0" w14:textId="77777777" w:rsidR="00744718" w:rsidRDefault="00744718" w:rsidP="00744718">
            <w:pPr>
              <w:jc w:val="center"/>
            </w:pPr>
          </w:p>
          <w:p w14:paraId="0170B0AF" w14:textId="77777777" w:rsidR="00744718" w:rsidRDefault="00744718" w:rsidP="00744718">
            <w:pPr>
              <w:jc w:val="center"/>
            </w:pPr>
          </w:p>
          <w:p w14:paraId="5B36D076" w14:textId="77777777" w:rsidR="00744718" w:rsidRDefault="00744718" w:rsidP="00744718">
            <w:pPr>
              <w:jc w:val="center"/>
            </w:pPr>
            <w:r>
              <w:t>1</w:t>
            </w:r>
          </w:p>
          <w:p w14:paraId="60E8231F" w14:textId="77777777" w:rsidR="00744718" w:rsidRDefault="00744718" w:rsidP="00744718">
            <w:pPr>
              <w:jc w:val="center"/>
            </w:pPr>
          </w:p>
          <w:p w14:paraId="449842EA" w14:textId="77777777" w:rsidR="00744718" w:rsidRDefault="00744718" w:rsidP="00744718">
            <w:pPr>
              <w:jc w:val="center"/>
            </w:pPr>
          </w:p>
          <w:p w14:paraId="204BDF01" w14:textId="77777777" w:rsidR="00744718" w:rsidRDefault="00744718" w:rsidP="00744718">
            <w:pPr>
              <w:jc w:val="center"/>
            </w:pPr>
          </w:p>
          <w:p w14:paraId="19B6F498" w14:textId="77777777" w:rsidR="00744718" w:rsidRDefault="00744718" w:rsidP="00744718">
            <w:pPr>
              <w:jc w:val="center"/>
            </w:pPr>
          </w:p>
        </w:tc>
        <w:tc>
          <w:tcPr>
            <w:tcW w:w="3770" w:type="dxa"/>
            <w:tcBorders>
              <w:top w:val="single" w:sz="6" w:space="0" w:color="auto"/>
              <w:left w:val="single" w:sz="6" w:space="0" w:color="auto"/>
              <w:bottom w:val="single" w:sz="6" w:space="0" w:color="auto"/>
              <w:right w:val="single" w:sz="12" w:space="0" w:color="auto"/>
            </w:tcBorders>
          </w:tcPr>
          <w:p w14:paraId="1AD22CC9" w14:textId="77777777" w:rsidR="00744718" w:rsidRDefault="00744718" w:rsidP="00744718">
            <w:r>
              <w:t>Renderer Pipeline and Pixel Cache both not busy.</w:t>
            </w:r>
          </w:p>
          <w:p w14:paraId="0C0CCC07" w14:textId="77777777" w:rsidR="00744718" w:rsidRDefault="00744718" w:rsidP="00744718"/>
          <w:p w14:paraId="61FBD413" w14:textId="77777777" w:rsidR="00744718" w:rsidRDefault="00744718" w:rsidP="00744718">
            <w:r>
              <w:t xml:space="preserve">Renderer Pipeline and/or Pixel Cache busy. </w:t>
            </w:r>
          </w:p>
          <w:p w14:paraId="1503CB33" w14:textId="77777777" w:rsidR="00744718" w:rsidRDefault="00744718" w:rsidP="00744718"/>
          <w:p w14:paraId="4D972564" w14:textId="77777777" w:rsidR="00744718" w:rsidRDefault="00744718" w:rsidP="00744718">
            <w:r>
              <w:rPr>
                <w:b/>
              </w:rPr>
              <w:t xml:space="preserve">Note: </w:t>
            </w:r>
            <w:r>
              <w:t>The Drawing engine will complete before the renderer and pixel cache complete. It is possible that the memory controller may be read as not busy before the pipeline and cache are flushed.</w:t>
            </w:r>
          </w:p>
          <w:p w14:paraId="3A823A35" w14:textId="77777777" w:rsidR="00744718" w:rsidRDefault="00744718" w:rsidP="00744718"/>
        </w:tc>
      </w:tr>
    </w:tbl>
    <w:p w14:paraId="5F289D8D" w14:textId="77777777" w:rsidR="00744718" w:rsidRDefault="00744718" w:rsidP="00744718"/>
    <w:p w14:paraId="3431045D" w14:textId="77777777" w:rsidR="00744718" w:rsidRDefault="00744718" w:rsidP="00744718">
      <w:pPr>
        <w:rPr>
          <w:b/>
          <w:i/>
        </w:rPr>
      </w:pPr>
      <w:r>
        <w:rPr>
          <w:b/>
          <w:i/>
        </w:rPr>
        <w:t>Note:</w:t>
      </w:r>
      <w:r>
        <w:t xml:space="preserve"> </w:t>
      </w:r>
      <w:r>
        <w:rPr>
          <w:b/>
          <w:i/>
        </w:rPr>
        <w:t>Drawing Engine Busy  (DEB) and Renderer Pipeline Busy (RPB) are independent busy status bits.</w:t>
      </w:r>
    </w:p>
    <w:p w14:paraId="2FE10EAA" w14:textId="77777777" w:rsidR="002A2D49" w:rsidRDefault="002A2D49">
      <w:pPr>
        <w:overflowPunct/>
        <w:autoSpaceDE/>
        <w:autoSpaceDN/>
        <w:adjustRightInd/>
        <w:textAlignment w:val="auto"/>
        <w:rPr>
          <w:sz w:val="24"/>
        </w:rPr>
      </w:pPr>
      <w:r>
        <w:br w:type="page"/>
      </w:r>
    </w:p>
    <w:p w14:paraId="57812AF7" w14:textId="5E02E391" w:rsidR="00744718" w:rsidRDefault="00744718" w:rsidP="00744718">
      <w:pPr>
        <w:pStyle w:val="Heading3"/>
      </w:pPr>
      <w:r>
        <w:t>5.8.4</w:t>
      </w:r>
      <w:r>
        <w:tab/>
      </w:r>
      <w:r>
        <w:tab/>
        <w:t>BUSY Register RBASE_D +(0x000C)</w:t>
      </w:r>
    </w:p>
    <w:p w14:paraId="115A3501" w14:textId="77777777" w:rsidR="00744718" w:rsidRDefault="00744718" w:rsidP="00744718">
      <w:pPr>
        <w:pStyle w:val="NormalIndent"/>
        <w:ind w:left="0"/>
        <w:rPr>
          <w:rFonts w:ascii="Times New Roman" w:hAnsi="Times New Roman"/>
          <w:b/>
        </w:rPr>
      </w:pPr>
      <w:r>
        <w:rPr>
          <w:rFonts w:ascii="Times New Roman" w:hAnsi="Times New Roman"/>
          <w:b/>
        </w:rPr>
        <w:t xml:space="preserve">Name: </w:t>
      </w:r>
      <w:r>
        <w:rPr>
          <w:rFonts w:ascii="Times New Roman" w:hAnsi="Times New Roman"/>
          <w:b/>
        </w:rPr>
        <w:tab/>
        <w:t>BUSY</w:t>
      </w:r>
    </w:p>
    <w:p w14:paraId="4CB010B9" w14:textId="77777777" w:rsidR="00744718" w:rsidRDefault="00744718" w:rsidP="00744718">
      <w:pPr>
        <w:pStyle w:val="NormalIndent"/>
        <w:tabs>
          <w:tab w:val="left" w:pos="720"/>
        </w:tabs>
        <w:ind w:left="0"/>
        <w:rPr>
          <w:rFonts w:ascii="Times New Roman" w:hAnsi="Times New Roman"/>
        </w:rPr>
      </w:pPr>
      <w:r>
        <w:rPr>
          <w:rFonts w:ascii="Times New Roman" w:hAnsi="Times New Roman"/>
          <w:b/>
        </w:rPr>
        <w:t xml:space="preserve">Type: </w:t>
      </w:r>
      <w:r>
        <w:rPr>
          <w:rFonts w:ascii="Times New Roman" w:hAnsi="Times New Roman"/>
          <w:b/>
        </w:rPr>
        <w:tab/>
        <w:t>memory mapped read only</w:t>
      </w:r>
    </w:p>
    <w:p w14:paraId="197E6D3D" w14:textId="77777777" w:rsidR="00744718" w:rsidRDefault="00744718" w:rsidP="00744718">
      <w:pPr>
        <w:pStyle w:val="NormalIndent"/>
        <w:ind w:left="0"/>
        <w:rPr>
          <w:rFonts w:ascii="Times New Roman" w:hAnsi="Times New Roman"/>
        </w:rPr>
      </w:pPr>
      <w:r>
        <w:rPr>
          <w:rFonts w:ascii="Times New Roman" w:hAnsi="Times New Roman"/>
        </w:rPr>
        <w:object w:dxaOrig="6232" w:dyaOrig="1220" w14:anchorId="6570F6CC">
          <v:shape id="_x0000_i1096" type="#_x0000_t75" style="width:311.8pt;height:61.15pt" o:ole="">
            <v:imagedata r:id="rId152" o:title=""/>
          </v:shape>
          <o:OLEObject Type="Embed" ProgID="MSDraw" ShapeID="_x0000_i1096" DrawAspect="Content" ObjectID="_1342457343" r:id="rId153">
            <o:FieldCodes>\* MERGEFORMAT</o:FieldCodes>
          </o:OLEObject>
        </w:object>
      </w:r>
    </w:p>
    <w:p w14:paraId="22318372" w14:textId="77777777" w:rsidR="00744718" w:rsidRDefault="00744718" w:rsidP="00744718">
      <w:pPr>
        <w:pStyle w:val="NormalIndent"/>
        <w:rPr>
          <w:rFonts w:ascii="Times New Roman" w:hAnsi="Times New Roman"/>
        </w:rPr>
      </w:pPr>
    </w:p>
    <w:tbl>
      <w:tblPr>
        <w:tblW w:w="0" w:type="auto"/>
        <w:tblInd w:w="108" w:type="dxa"/>
        <w:tblLayout w:type="fixed"/>
        <w:tblLook w:val="0000" w:firstRow="0" w:lastRow="0" w:firstColumn="0" w:lastColumn="0" w:noHBand="0" w:noVBand="0"/>
      </w:tblPr>
      <w:tblGrid>
        <w:gridCol w:w="2134"/>
        <w:gridCol w:w="1689"/>
        <w:gridCol w:w="889"/>
        <w:gridCol w:w="4051"/>
      </w:tblGrid>
      <w:tr w:rsidR="00744718" w14:paraId="41E6896C" w14:textId="77777777" w:rsidTr="00744718">
        <w:trPr>
          <w:cantSplit/>
        </w:trPr>
        <w:tc>
          <w:tcPr>
            <w:tcW w:w="2134" w:type="dxa"/>
            <w:tcBorders>
              <w:top w:val="single" w:sz="12" w:space="0" w:color="auto"/>
              <w:left w:val="single" w:sz="12" w:space="0" w:color="auto"/>
              <w:bottom w:val="single" w:sz="12" w:space="0" w:color="auto"/>
              <w:right w:val="single" w:sz="6" w:space="0" w:color="auto"/>
            </w:tcBorders>
          </w:tcPr>
          <w:p w14:paraId="608C6E6D" w14:textId="77777777" w:rsidR="00744718" w:rsidRDefault="00744718" w:rsidP="00744718">
            <w:pPr>
              <w:rPr>
                <w:b/>
              </w:rPr>
            </w:pPr>
            <w:bookmarkStart w:id="190" w:name="_Toc332687652"/>
            <w:r>
              <w:rPr>
                <w:b/>
              </w:rPr>
              <w:t>Bits</w:t>
            </w:r>
            <w:bookmarkEnd w:id="190"/>
          </w:p>
        </w:tc>
        <w:tc>
          <w:tcPr>
            <w:tcW w:w="1689" w:type="dxa"/>
            <w:tcBorders>
              <w:top w:val="single" w:sz="12" w:space="0" w:color="auto"/>
              <w:left w:val="single" w:sz="6" w:space="0" w:color="auto"/>
              <w:bottom w:val="single" w:sz="12" w:space="0" w:color="auto"/>
              <w:right w:val="single" w:sz="6" w:space="0" w:color="auto"/>
            </w:tcBorders>
          </w:tcPr>
          <w:p w14:paraId="0675266A" w14:textId="77777777" w:rsidR="00744718" w:rsidRDefault="00744718" w:rsidP="00744718">
            <w:pPr>
              <w:rPr>
                <w:b/>
              </w:rPr>
            </w:pPr>
            <w:bookmarkStart w:id="191" w:name="_Toc332687653"/>
            <w:r>
              <w:rPr>
                <w:b/>
              </w:rPr>
              <w:t>Name</w:t>
            </w:r>
            <w:bookmarkEnd w:id="191"/>
          </w:p>
        </w:tc>
        <w:tc>
          <w:tcPr>
            <w:tcW w:w="889" w:type="dxa"/>
            <w:tcBorders>
              <w:top w:val="single" w:sz="12" w:space="0" w:color="auto"/>
              <w:left w:val="single" w:sz="6" w:space="0" w:color="auto"/>
              <w:bottom w:val="single" w:sz="12" w:space="0" w:color="auto"/>
              <w:right w:val="single" w:sz="6" w:space="0" w:color="auto"/>
            </w:tcBorders>
          </w:tcPr>
          <w:p w14:paraId="574F69AD" w14:textId="77777777" w:rsidR="00744718" w:rsidRDefault="00744718" w:rsidP="00744718">
            <w:pPr>
              <w:rPr>
                <w:b/>
              </w:rPr>
            </w:pPr>
            <w:bookmarkStart w:id="192" w:name="_Toc332687654"/>
            <w:r>
              <w:rPr>
                <w:b/>
              </w:rPr>
              <w:t>Value</w:t>
            </w:r>
            <w:bookmarkEnd w:id="192"/>
          </w:p>
        </w:tc>
        <w:tc>
          <w:tcPr>
            <w:tcW w:w="4051" w:type="dxa"/>
            <w:tcBorders>
              <w:top w:val="single" w:sz="12" w:space="0" w:color="auto"/>
              <w:left w:val="single" w:sz="6" w:space="0" w:color="auto"/>
              <w:bottom w:val="single" w:sz="12" w:space="0" w:color="auto"/>
              <w:right w:val="single" w:sz="12" w:space="0" w:color="auto"/>
            </w:tcBorders>
          </w:tcPr>
          <w:p w14:paraId="1C960264" w14:textId="77777777" w:rsidR="00744718" w:rsidRDefault="00744718" w:rsidP="00744718">
            <w:pPr>
              <w:rPr>
                <w:b/>
              </w:rPr>
            </w:pPr>
            <w:bookmarkStart w:id="193" w:name="_Toc332687655"/>
            <w:r>
              <w:rPr>
                <w:b/>
              </w:rPr>
              <w:t>Function</w:t>
            </w:r>
            <w:bookmarkEnd w:id="193"/>
          </w:p>
        </w:tc>
      </w:tr>
      <w:tr w:rsidR="00744718" w14:paraId="2BCE567F" w14:textId="77777777" w:rsidTr="00744718">
        <w:trPr>
          <w:cantSplit/>
        </w:trPr>
        <w:tc>
          <w:tcPr>
            <w:tcW w:w="2134" w:type="dxa"/>
            <w:tcBorders>
              <w:left w:val="single" w:sz="12" w:space="0" w:color="auto"/>
              <w:bottom w:val="single" w:sz="6" w:space="0" w:color="auto"/>
              <w:right w:val="single" w:sz="6" w:space="0" w:color="auto"/>
            </w:tcBorders>
          </w:tcPr>
          <w:p w14:paraId="4432DEEF" w14:textId="77777777" w:rsidR="00744718" w:rsidRDefault="00744718" w:rsidP="00744718">
            <w:r>
              <w:t>BUSY[0]</w:t>
            </w:r>
          </w:p>
        </w:tc>
        <w:tc>
          <w:tcPr>
            <w:tcW w:w="1689" w:type="dxa"/>
            <w:tcBorders>
              <w:left w:val="single" w:sz="6" w:space="0" w:color="auto"/>
              <w:bottom w:val="single" w:sz="6" w:space="0" w:color="auto"/>
              <w:right w:val="single" w:sz="6" w:space="0" w:color="auto"/>
            </w:tcBorders>
          </w:tcPr>
          <w:p w14:paraId="6E9F4379" w14:textId="77777777" w:rsidR="00744718" w:rsidRDefault="00744718" w:rsidP="00744718">
            <w:r>
              <w:t>FULL</w:t>
            </w:r>
          </w:p>
        </w:tc>
        <w:tc>
          <w:tcPr>
            <w:tcW w:w="889" w:type="dxa"/>
            <w:tcBorders>
              <w:left w:val="single" w:sz="6" w:space="0" w:color="auto"/>
              <w:bottom w:val="single" w:sz="6" w:space="0" w:color="auto"/>
              <w:right w:val="single" w:sz="6" w:space="0" w:color="auto"/>
            </w:tcBorders>
          </w:tcPr>
          <w:p w14:paraId="6EEC7230" w14:textId="77777777" w:rsidR="00744718" w:rsidRDefault="00744718" w:rsidP="00744718">
            <w:r>
              <w:t>0</w:t>
            </w:r>
          </w:p>
          <w:p w14:paraId="7FE597BD" w14:textId="77777777" w:rsidR="00744718" w:rsidRDefault="00744718" w:rsidP="00744718"/>
          <w:p w14:paraId="25FB3B0D" w14:textId="77777777" w:rsidR="00744718" w:rsidRDefault="00744718" w:rsidP="00744718">
            <w:r>
              <w:t>1</w:t>
            </w:r>
          </w:p>
        </w:tc>
        <w:tc>
          <w:tcPr>
            <w:tcW w:w="4051" w:type="dxa"/>
            <w:tcBorders>
              <w:left w:val="single" w:sz="6" w:space="0" w:color="auto"/>
              <w:bottom w:val="single" w:sz="6" w:space="0" w:color="auto"/>
              <w:right w:val="single" w:sz="12" w:space="0" w:color="auto"/>
            </w:tcBorders>
          </w:tcPr>
          <w:p w14:paraId="32153246" w14:textId="56106AEC" w:rsidR="00744718" w:rsidRDefault="002A2D49" w:rsidP="00744718">
            <w:pPr>
              <w:rPr>
                <w:i/>
              </w:rPr>
            </w:pPr>
            <w:r>
              <w:t>GPLGPU</w:t>
            </w:r>
            <w:r w:rsidR="00744718">
              <w:t xml:space="preserve"> is ready to accept a new command.   </w:t>
            </w:r>
            <w:r w:rsidR="00744718">
              <w:rPr>
                <w:i/>
              </w:rPr>
              <w:t>Command pipeline not full.</w:t>
            </w:r>
          </w:p>
          <w:p w14:paraId="72366505" w14:textId="6B9426F5" w:rsidR="00744718" w:rsidRDefault="002A2D49" w:rsidP="00744718">
            <w:r>
              <w:t>GPLGPU</w:t>
            </w:r>
            <w:r w:rsidR="00744718">
              <w:t xml:space="preserve"> is not ready to accept a new command.    </w:t>
            </w:r>
            <w:r w:rsidR="00744718">
              <w:rPr>
                <w:i/>
              </w:rPr>
              <w:t>Command pipeline is full.</w:t>
            </w:r>
          </w:p>
        </w:tc>
      </w:tr>
    </w:tbl>
    <w:p w14:paraId="25D90C59" w14:textId="77777777" w:rsidR="00744718" w:rsidRDefault="00744718" w:rsidP="00744718"/>
    <w:p w14:paraId="12BB6D61" w14:textId="77777777" w:rsidR="00744718" w:rsidRDefault="00744718" w:rsidP="00744718">
      <w:r>
        <w:br w:type="page"/>
      </w:r>
    </w:p>
    <w:p w14:paraId="3B5FDACF" w14:textId="77777777" w:rsidR="00744718" w:rsidRDefault="00744718" w:rsidP="00744718">
      <w:pPr>
        <w:pStyle w:val="Heading3"/>
      </w:pPr>
      <w:r>
        <w:t>5.8.5</w:t>
      </w:r>
      <w:r>
        <w:tab/>
      </w:r>
      <w:r>
        <w:tab/>
        <w:t>XY Window Address RBASE _D + (0x0010)</w:t>
      </w:r>
    </w:p>
    <w:p w14:paraId="675A165B" w14:textId="77777777" w:rsidR="00744718" w:rsidRDefault="00744718" w:rsidP="00744718">
      <w:pPr>
        <w:pStyle w:val="NormalIndent"/>
        <w:ind w:left="0"/>
        <w:rPr>
          <w:rFonts w:ascii="Times New Roman" w:hAnsi="Times New Roman"/>
          <w:b/>
        </w:rPr>
      </w:pPr>
      <w:r>
        <w:rPr>
          <w:rFonts w:ascii="Times New Roman" w:hAnsi="Times New Roman"/>
          <w:b/>
        </w:rPr>
        <w:t xml:space="preserve">Name: </w:t>
      </w:r>
      <w:r>
        <w:rPr>
          <w:rFonts w:ascii="Times New Roman" w:hAnsi="Times New Roman"/>
          <w:b/>
        </w:rPr>
        <w:tab/>
        <w:t xml:space="preserve">XYW_AD </w:t>
      </w:r>
    </w:p>
    <w:p w14:paraId="06189520" w14:textId="77777777" w:rsidR="00744718" w:rsidRDefault="00744718" w:rsidP="00744718">
      <w:pPr>
        <w:pStyle w:val="NormalIndent"/>
        <w:ind w:left="0"/>
        <w:rPr>
          <w:rFonts w:ascii="Times New Roman" w:hAnsi="Times New Roman"/>
          <w:b/>
        </w:rPr>
      </w:pPr>
      <w:r>
        <w:rPr>
          <w:rFonts w:ascii="Times New Roman" w:hAnsi="Times New Roman"/>
          <w:b/>
        </w:rPr>
        <w:t xml:space="preserve">Type: </w:t>
      </w:r>
      <w:r>
        <w:rPr>
          <w:rFonts w:ascii="Times New Roman" w:hAnsi="Times New Roman"/>
          <w:b/>
        </w:rPr>
        <w:tab/>
        <w:t>Memory mapped  read write</w:t>
      </w:r>
    </w:p>
    <w:p w14:paraId="781DADF6" w14:textId="0F23EEA0" w:rsidR="00744718" w:rsidRDefault="00744718" w:rsidP="00744718">
      <w:pPr>
        <w:pStyle w:val="NormalIndent"/>
        <w:spacing w:after="120"/>
        <w:ind w:left="0"/>
        <w:rPr>
          <w:rFonts w:ascii="Times New Roman" w:hAnsi="Times New Roman"/>
        </w:rPr>
      </w:pPr>
      <w:r>
        <w:rPr>
          <w:rFonts w:ascii="Times New Roman" w:hAnsi="Times New Roman"/>
        </w:rPr>
        <w:t>This register defines the system address range that the host interface will decode for an X-Y memory window.  Before programming this register, the EXA bit in CONFIG1 should be set to 0</w:t>
      </w:r>
      <w:r w:rsidR="002A2D49">
        <w:rPr>
          <w:rFonts w:ascii="Times New Roman" w:hAnsi="Times New Roman"/>
        </w:rPr>
        <w:t>, preventing</w:t>
      </w:r>
      <w:r>
        <w:rPr>
          <w:rFonts w:ascii="Times New Roman" w:hAnsi="Times New Roman"/>
        </w:rPr>
        <w:t xml:space="preserve"> spurious X-Y window decode.</w:t>
      </w:r>
    </w:p>
    <w:p w14:paraId="25A79F32" w14:textId="77777777" w:rsidR="00744718" w:rsidRDefault="00744718" w:rsidP="00744718">
      <w:r>
        <w:object w:dxaOrig="5797" w:dyaOrig="1460" w14:anchorId="39B8D82F">
          <v:shape id="_x0000_i1097" type="#_x0000_t75" style="width:290.15pt;height:73.1pt" o:ole="">
            <v:imagedata r:id="rId154" o:title=""/>
          </v:shape>
          <o:OLEObject Type="Embed" ProgID="MSDraw" ShapeID="_x0000_i1097" DrawAspect="Content" ObjectID="_1342457344" r:id="rId155">
            <o:FieldCodes>\* MERGEFORMAT</o:FieldCodes>
          </o:OLEObject>
        </w:object>
      </w:r>
    </w:p>
    <w:p w14:paraId="2A92F923" w14:textId="77777777" w:rsidR="00744718" w:rsidRDefault="00744718" w:rsidP="00744718">
      <w:pPr>
        <w:pStyle w:val="NormalIndent"/>
        <w:rPr>
          <w:rFonts w:ascii="Times New Roman" w:hAnsi="Times New Roman"/>
        </w:rPr>
      </w:pPr>
    </w:p>
    <w:tbl>
      <w:tblPr>
        <w:tblW w:w="0" w:type="auto"/>
        <w:tblInd w:w="108" w:type="dxa"/>
        <w:tblLayout w:type="fixed"/>
        <w:tblLook w:val="0000" w:firstRow="0" w:lastRow="0" w:firstColumn="0" w:lastColumn="0" w:noHBand="0" w:noVBand="0"/>
      </w:tblPr>
      <w:tblGrid>
        <w:gridCol w:w="2135"/>
        <w:gridCol w:w="2135"/>
        <w:gridCol w:w="889"/>
        <w:gridCol w:w="3770"/>
      </w:tblGrid>
      <w:tr w:rsidR="00744718" w14:paraId="16808F39" w14:textId="77777777" w:rsidTr="00744718">
        <w:trPr>
          <w:cantSplit/>
        </w:trPr>
        <w:tc>
          <w:tcPr>
            <w:tcW w:w="2135" w:type="dxa"/>
            <w:tcBorders>
              <w:top w:val="single" w:sz="12" w:space="0" w:color="auto"/>
              <w:left w:val="single" w:sz="12" w:space="0" w:color="auto"/>
              <w:bottom w:val="single" w:sz="12" w:space="0" w:color="auto"/>
              <w:right w:val="single" w:sz="6" w:space="0" w:color="auto"/>
            </w:tcBorders>
          </w:tcPr>
          <w:p w14:paraId="636C817D" w14:textId="77777777" w:rsidR="00744718" w:rsidRDefault="00744718" w:rsidP="00744718">
            <w:pPr>
              <w:rPr>
                <w:b/>
              </w:rPr>
            </w:pPr>
            <w:bookmarkStart w:id="194" w:name="_Toc332687656"/>
            <w:r>
              <w:rPr>
                <w:b/>
              </w:rPr>
              <w:t>Bits</w:t>
            </w:r>
            <w:bookmarkEnd w:id="194"/>
          </w:p>
        </w:tc>
        <w:tc>
          <w:tcPr>
            <w:tcW w:w="2135" w:type="dxa"/>
            <w:tcBorders>
              <w:top w:val="single" w:sz="12" w:space="0" w:color="auto"/>
              <w:left w:val="single" w:sz="6" w:space="0" w:color="auto"/>
              <w:bottom w:val="single" w:sz="12" w:space="0" w:color="auto"/>
              <w:right w:val="single" w:sz="6" w:space="0" w:color="auto"/>
            </w:tcBorders>
          </w:tcPr>
          <w:p w14:paraId="54B08714" w14:textId="77777777" w:rsidR="00744718" w:rsidRDefault="00744718" w:rsidP="00744718">
            <w:pPr>
              <w:rPr>
                <w:b/>
              </w:rPr>
            </w:pPr>
            <w:bookmarkStart w:id="195" w:name="_Toc332687657"/>
            <w:r>
              <w:rPr>
                <w:b/>
              </w:rPr>
              <w:t>Name</w:t>
            </w:r>
            <w:bookmarkEnd w:id="195"/>
          </w:p>
        </w:tc>
        <w:tc>
          <w:tcPr>
            <w:tcW w:w="889" w:type="dxa"/>
            <w:tcBorders>
              <w:top w:val="single" w:sz="12" w:space="0" w:color="auto"/>
              <w:left w:val="single" w:sz="6" w:space="0" w:color="auto"/>
              <w:bottom w:val="single" w:sz="12" w:space="0" w:color="auto"/>
              <w:right w:val="single" w:sz="6" w:space="0" w:color="auto"/>
            </w:tcBorders>
          </w:tcPr>
          <w:p w14:paraId="133AEEF9" w14:textId="77777777" w:rsidR="00744718" w:rsidRDefault="00744718" w:rsidP="00744718">
            <w:pPr>
              <w:rPr>
                <w:b/>
              </w:rPr>
            </w:pPr>
            <w:bookmarkStart w:id="196" w:name="_Toc332687658"/>
            <w:r>
              <w:rPr>
                <w:b/>
              </w:rPr>
              <w:t>Value</w:t>
            </w:r>
            <w:bookmarkEnd w:id="196"/>
          </w:p>
        </w:tc>
        <w:tc>
          <w:tcPr>
            <w:tcW w:w="3770" w:type="dxa"/>
            <w:tcBorders>
              <w:top w:val="single" w:sz="12" w:space="0" w:color="auto"/>
              <w:left w:val="single" w:sz="6" w:space="0" w:color="auto"/>
              <w:bottom w:val="single" w:sz="12" w:space="0" w:color="auto"/>
              <w:right w:val="single" w:sz="12" w:space="0" w:color="auto"/>
            </w:tcBorders>
          </w:tcPr>
          <w:p w14:paraId="56EE7EBA" w14:textId="77777777" w:rsidR="00744718" w:rsidRDefault="00744718" w:rsidP="00744718">
            <w:pPr>
              <w:rPr>
                <w:b/>
              </w:rPr>
            </w:pPr>
            <w:bookmarkStart w:id="197" w:name="_Toc332687659"/>
            <w:r>
              <w:rPr>
                <w:b/>
              </w:rPr>
              <w:t>Function</w:t>
            </w:r>
            <w:bookmarkEnd w:id="197"/>
          </w:p>
        </w:tc>
      </w:tr>
      <w:tr w:rsidR="00744718" w14:paraId="7E8A2A78" w14:textId="77777777" w:rsidTr="00744718">
        <w:trPr>
          <w:cantSplit/>
        </w:trPr>
        <w:tc>
          <w:tcPr>
            <w:tcW w:w="2135" w:type="dxa"/>
            <w:tcBorders>
              <w:top w:val="single" w:sz="6" w:space="0" w:color="auto"/>
              <w:left w:val="single" w:sz="12" w:space="0" w:color="auto"/>
              <w:bottom w:val="single" w:sz="6" w:space="0" w:color="auto"/>
              <w:right w:val="single" w:sz="6" w:space="0" w:color="auto"/>
            </w:tcBorders>
          </w:tcPr>
          <w:p w14:paraId="5D033587" w14:textId="77777777" w:rsidR="00744718" w:rsidRDefault="00744718" w:rsidP="00744718">
            <w:r>
              <w:t>XYW_AD[31:12]</w:t>
            </w:r>
          </w:p>
        </w:tc>
        <w:tc>
          <w:tcPr>
            <w:tcW w:w="2135" w:type="dxa"/>
            <w:tcBorders>
              <w:top w:val="single" w:sz="6" w:space="0" w:color="auto"/>
              <w:left w:val="single" w:sz="6" w:space="0" w:color="auto"/>
              <w:bottom w:val="single" w:sz="6" w:space="0" w:color="auto"/>
              <w:right w:val="single" w:sz="6" w:space="0" w:color="auto"/>
            </w:tcBorders>
          </w:tcPr>
          <w:p w14:paraId="5F29623E" w14:textId="77777777" w:rsidR="00744718" w:rsidRDefault="00744718" w:rsidP="00744718">
            <w:r>
              <w:t>ADDRESS</w:t>
            </w:r>
          </w:p>
        </w:tc>
        <w:tc>
          <w:tcPr>
            <w:tcW w:w="889" w:type="dxa"/>
            <w:tcBorders>
              <w:top w:val="single" w:sz="6" w:space="0" w:color="auto"/>
              <w:left w:val="single" w:sz="6" w:space="0" w:color="auto"/>
              <w:bottom w:val="single" w:sz="6" w:space="0" w:color="auto"/>
              <w:right w:val="single" w:sz="6" w:space="0" w:color="auto"/>
            </w:tcBorders>
          </w:tcPr>
          <w:p w14:paraId="51AADB6F" w14:textId="77777777" w:rsidR="00744718" w:rsidRDefault="00744718" w:rsidP="00744718"/>
        </w:tc>
        <w:tc>
          <w:tcPr>
            <w:tcW w:w="3770" w:type="dxa"/>
            <w:tcBorders>
              <w:top w:val="single" w:sz="6" w:space="0" w:color="auto"/>
              <w:left w:val="single" w:sz="6" w:space="0" w:color="auto"/>
              <w:bottom w:val="single" w:sz="6" w:space="0" w:color="auto"/>
              <w:right w:val="single" w:sz="12" w:space="0" w:color="auto"/>
            </w:tcBorders>
          </w:tcPr>
          <w:p w14:paraId="22B11548" w14:textId="77777777" w:rsidR="00744718" w:rsidRDefault="00744718" w:rsidP="00744718">
            <w:r>
              <w:t>Address decode value</w:t>
            </w:r>
          </w:p>
        </w:tc>
      </w:tr>
    </w:tbl>
    <w:p w14:paraId="158C2A18" w14:textId="77777777" w:rsidR="00744718" w:rsidRDefault="00744718" w:rsidP="00744718">
      <w:pPr>
        <w:pStyle w:val="Heading3"/>
      </w:pPr>
    </w:p>
    <w:p w14:paraId="3D378ECB" w14:textId="77777777" w:rsidR="00744718" w:rsidRDefault="00744718" w:rsidP="00744718">
      <w:pPr>
        <w:pStyle w:val="Heading3"/>
      </w:pPr>
      <w:r>
        <w:t>5.8.6</w:t>
      </w:r>
      <w:r>
        <w:tab/>
      </w:r>
      <w:r>
        <w:tab/>
        <w:t>Buffer Control Register RBASE _D + (0x0020)</w:t>
      </w:r>
    </w:p>
    <w:p w14:paraId="176DE4CE" w14:textId="77777777" w:rsidR="00744718" w:rsidRDefault="00744718" w:rsidP="00744718">
      <w:pPr>
        <w:pStyle w:val="NormalIndent"/>
        <w:ind w:left="0"/>
        <w:rPr>
          <w:rFonts w:ascii="Times New Roman" w:hAnsi="Times New Roman"/>
          <w:b/>
        </w:rPr>
      </w:pPr>
      <w:r>
        <w:rPr>
          <w:rFonts w:ascii="Times New Roman" w:hAnsi="Times New Roman"/>
          <w:b/>
        </w:rPr>
        <w:t xml:space="preserve">Name: </w:t>
      </w:r>
      <w:r>
        <w:rPr>
          <w:rFonts w:ascii="Times New Roman" w:hAnsi="Times New Roman"/>
          <w:b/>
        </w:rPr>
        <w:tab/>
        <w:t>BUF_CTRL</w:t>
      </w:r>
    </w:p>
    <w:p w14:paraId="6DEF6B41" w14:textId="77777777" w:rsidR="00744718" w:rsidRDefault="00744718" w:rsidP="00744718">
      <w:pPr>
        <w:pStyle w:val="NormalIndent"/>
        <w:ind w:left="0"/>
        <w:rPr>
          <w:rFonts w:ascii="Times New Roman" w:hAnsi="Times New Roman"/>
          <w:b/>
        </w:rPr>
      </w:pPr>
      <w:r>
        <w:rPr>
          <w:rFonts w:ascii="Times New Roman" w:hAnsi="Times New Roman"/>
          <w:b/>
        </w:rPr>
        <w:t xml:space="preserve">Type: </w:t>
      </w:r>
      <w:r>
        <w:rPr>
          <w:rFonts w:ascii="Times New Roman" w:hAnsi="Times New Roman"/>
          <w:b/>
        </w:rPr>
        <w:tab/>
        <w:t>Memory mapped read write</w:t>
      </w:r>
    </w:p>
    <w:p w14:paraId="14F29434" w14:textId="77777777" w:rsidR="00744718" w:rsidRDefault="00744718" w:rsidP="00744718">
      <w:pPr>
        <w:pStyle w:val="NormalIndent"/>
        <w:ind w:left="0"/>
        <w:rPr>
          <w:rFonts w:ascii="Times New Roman" w:hAnsi="Times New Roman"/>
        </w:rPr>
      </w:pPr>
      <w:r>
        <w:rPr>
          <w:rFonts w:ascii="Times New Roman" w:hAnsi="Times New Roman"/>
        </w:rPr>
        <w:object w:dxaOrig="6290" w:dyaOrig="1483" w14:anchorId="034A6862">
          <v:shape id="_x0000_i1098" type="#_x0000_t75" style="width:314pt;height:74.15pt" o:ole="">
            <v:imagedata r:id="rId156" o:title=""/>
          </v:shape>
          <o:OLEObject Type="Embed" ProgID="MSDraw" ShapeID="_x0000_i1098" DrawAspect="Content" ObjectID="_1342457345" r:id="rId157">
            <o:FieldCodes>\* MERGEFORMAT</o:FieldCodes>
          </o:OLEObject>
        </w:object>
      </w:r>
    </w:p>
    <w:p w14:paraId="392C3E79" w14:textId="77777777" w:rsidR="00744718" w:rsidRDefault="00744718" w:rsidP="00744718">
      <w:pPr>
        <w:pStyle w:val="NormalIndent"/>
        <w:jc w:val="both"/>
        <w:rPr>
          <w:rFonts w:ascii="Times New Roman" w:hAnsi="Times New Roman"/>
        </w:rPr>
      </w:pPr>
    </w:p>
    <w:p w14:paraId="7165688B" w14:textId="77777777" w:rsidR="00744718" w:rsidRDefault="00744718" w:rsidP="00744718">
      <w:pPr>
        <w:pStyle w:val="NormalIndent"/>
        <w:ind w:left="0"/>
        <w:jc w:val="both"/>
        <w:rPr>
          <w:rFonts w:ascii="Times New Roman" w:hAnsi="Times New Roman"/>
        </w:rPr>
      </w:pPr>
      <w:r>
        <w:rPr>
          <w:rFonts w:ascii="Times New Roman" w:hAnsi="Times New Roman"/>
        </w:rPr>
        <w:t xml:space="preserve">This register contains the buffer control bits for the drawing engine. </w:t>
      </w:r>
    </w:p>
    <w:p w14:paraId="5A688C5D" w14:textId="528C4AA5" w:rsidR="00744718" w:rsidRDefault="00744718" w:rsidP="00744718">
      <w:pPr>
        <w:pStyle w:val="NormalIndent"/>
        <w:ind w:left="0"/>
        <w:jc w:val="both"/>
        <w:rPr>
          <w:rFonts w:ascii="Times New Roman" w:hAnsi="Times New Roman"/>
        </w:rPr>
      </w:pPr>
      <w:r>
        <w:rPr>
          <w:rFonts w:ascii="Times New Roman" w:hAnsi="Times New Roman"/>
        </w:rPr>
        <w:t xml:space="preserve">The source enable bits (SEN) select whether </w:t>
      </w:r>
      <w:r w:rsidR="002A2D49">
        <w:rPr>
          <w:rFonts w:ascii="Times New Roman" w:hAnsi="Times New Roman"/>
        </w:rPr>
        <w:t>GPLGPU’s</w:t>
      </w:r>
      <w:r>
        <w:rPr>
          <w:rFonts w:ascii="Times New Roman" w:hAnsi="Times New Roman"/>
        </w:rPr>
        <w:t xml:space="preserve"> internal Drawing engine cache is selected, or if the on board memory is selected. </w:t>
      </w:r>
    </w:p>
    <w:p w14:paraId="77DDACF7" w14:textId="64ED0FD5" w:rsidR="00744718" w:rsidRDefault="00744718" w:rsidP="00744718">
      <w:pPr>
        <w:pStyle w:val="NormalIndent"/>
        <w:ind w:left="0"/>
        <w:jc w:val="both"/>
        <w:rPr>
          <w:rFonts w:ascii="Times New Roman" w:hAnsi="Times New Roman"/>
        </w:rPr>
      </w:pPr>
      <w:r>
        <w:rPr>
          <w:rFonts w:ascii="Times New Roman" w:hAnsi="Times New Roman"/>
        </w:rPr>
        <w:t xml:space="preserve">Cache On (CO) is meaningful only when the source data is to be read from </w:t>
      </w:r>
      <w:r w:rsidR="002A2D49">
        <w:rPr>
          <w:rFonts w:ascii="Times New Roman" w:hAnsi="Times New Roman"/>
        </w:rPr>
        <w:t>GPLGPU's internal</w:t>
      </w:r>
      <w:r>
        <w:rPr>
          <w:rFonts w:ascii="Times New Roman" w:hAnsi="Times New Roman"/>
        </w:rPr>
        <w:t xml:space="preserve"> 2D data cache.  Setting CO to 1 indicates that the 2D cache always will contain valid data.  This is useful when software partitions the cache into two halves, guaranteeing that one half of the cache contains valid data.  Resetting CO to O is done by software to indicate it is no longer using the 2D cache.</w:t>
      </w:r>
    </w:p>
    <w:p w14:paraId="0E417020" w14:textId="77777777" w:rsidR="00744718" w:rsidRDefault="00744718" w:rsidP="00744718">
      <w:pPr>
        <w:pStyle w:val="NormalIndent"/>
        <w:ind w:left="0"/>
        <w:jc w:val="both"/>
        <w:rPr>
          <w:rFonts w:ascii="Times New Roman" w:hAnsi="Times New Roman"/>
        </w:rPr>
      </w:pPr>
      <w:r>
        <w:rPr>
          <w:rFonts w:ascii="Times New Roman" w:hAnsi="Times New Roman"/>
        </w:rPr>
        <w:t xml:space="preserve">The Destination Pixel Size bits define the destination pixel depth and format for the current drawing operation. The source pixel size and format is 32bpp, 8888 format and all drawing operations will be performed with this format. Right before alpha blending, z compare and ROP’s, the pixel will be re-formatted to the specified destination pixel size and format.  Texture cache formats are defined separately in the TEX_CTRL register, but will be expanded to 32bpp, 8888 format before any operation is performed on the texels. This preserves precision during pixel and texel operations.  </w:t>
      </w:r>
    </w:p>
    <w:p w14:paraId="7F7740C8" w14:textId="77777777" w:rsidR="00744718" w:rsidRDefault="00744718" w:rsidP="00744718">
      <w:pPr>
        <w:pStyle w:val="NormalIndent"/>
        <w:ind w:left="0"/>
        <w:jc w:val="both"/>
        <w:rPr>
          <w:rFonts w:ascii="Times New Roman" w:hAnsi="Times New Roman"/>
        </w:rPr>
      </w:pPr>
      <w:r>
        <w:rPr>
          <w:rFonts w:ascii="Times New Roman" w:hAnsi="Times New Roman"/>
        </w:rPr>
        <w:t>The Key Control field is used in conjunction with the DE_KEY register to set up a 2D transparency operation. 3D keying is selected in the 3D_CTRL register and is independent of 2D color keying. 2D keying is not reliable if doing a 3D operation involving texture-mapping, specular, fog, or texture filtering.  3D keying should be used only under these circumstances.</w:t>
      </w:r>
    </w:p>
    <w:p w14:paraId="1CFD2B99" w14:textId="77777777" w:rsidR="00744718" w:rsidRDefault="00744718" w:rsidP="00744718">
      <w:pPr>
        <w:pStyle w:val="NormalIndent"/>
        <w:tabs>
          <w:tab w:val="left" w:pos="720"/>
        </w:tabs>
        <w:ind w:left="0"/>
        <w:jc w:val="both"/>
        <w:rPr>
          <w:rFonts w:ascii="Times New Roman" w:hAnsi="Times New Roman"/>
        </w:rPr>
      </w:pPr>
      <w:r>
        <w:rPr>
          <w:rFonts w:ascii="Times New Roman" w:hAnsi="Times New Roman"/>
        </w:rPr>
        <w:t xml:space="preserve">The Cache Select (CS) bit is used to select host bus writing access to either the XY windows or the user programmable Fog Tables. </w:t>
      </w:r>
    </w:p>
    <w:p w14:paraId="377E58A3" w14:textId="77777777" w:rsidR="00744718" w:rsidRDefault="00744718" w:rsidP="00744718">
      <w:pPr>
        <w:pStyle w:val="NormalIndent"/>
        <w:tabs>
          <w:tab w:val="left" w:pos="720"/>
        </w:tabs>
        <w:ind w:left="0"/>
        <w:jc w:val="both"/>
        <w:rPr>
          <w:rFonts w:ascii="Times New Roman" w:hAnsi="Times New Roman"/>
          <w:b/>
        </w:rPr>
      </w:pPr>
    </w:p>
    <w:p w14:paraId="051B26B5" w14:textId="77777777" w:rsidR="00744718" w:rsidRDefault="00744718" w:rsidP="00744718">
      <w:pPr>
        <w:pStyle w:val="NormalIndent"/>
        <w:tabs>
          <w:tab w:val="left" w:pos="720"/>
        </w:tabs>
        <w:ind w:left="0"/>
        <w:jc w:val="both"/>
        <w:rPr>
          <w:rFonts w:ascii="Times New Roman" w:hAnsi="Times New Roman"/>
          <w:b/>
        </w:rPr>
      </w:pPr>
      <w:r>
        <w:rPr>
          <w:rFonts w:ascii="Times New Roman" w:hAnsi="Times New Roman"/>
          <w:b/>
        </w:rPr>
        <w:t>Buffer Control Register  RBASE _D + (0x0020)       (Continued)</w:t>
      </w:r>
    </w:p>
    <w:p w14:paraId="7DA897C9"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Name: </w:t>
      </w:r>
      <w:r>
        <w:rPr>
          <w:rFonts w:ascii="Times New Roman" w:hAnsi="Times New Roman"/>
          <w:b/>
        </w:rPr>
        <w:tab/>
        <w:t>BUF_CTRL</w:t>
      </w:r>
    </w:p>
    <w:p w14:paraId="47D3F666" w14:textId="77777777" w:rsidR="00744718" w:rsidRDefault="00744718" w:rsidP="00744718">
      <w:pPr>
        <w:pStyle w:val="NormalIndent"/>
        <w:tabs>
          <w:tab w:val="left" w:pos="720"/>
        </w:tabs>
        <w:ind w:left="0"/>
        <w:rPr>
          <w:rFonts w:ascii="Times New Roman" w:hAnsi="Times New Roman"/>
        </w:rPr>
      </w:pPr>
      <w:r>
        <w:rPr>
          <w:rFonts w:ascii="Times New Roman" w:hAnsi="Times New Roman"/>
          <w:b/>
        </w:rPr>
        <w:t xml:space="preserve">Type: </w:t>
      </w:r>
      <w:r>
        <w:rPr>
          <w:rFonts w:ascii="Times New Roman" w:hAnsi="Times New Roman"/>
          <w:b/>
        </w:rPr>
        <w:tab/>
        <w:t>Memory mapped read write</w:t>
      </w:r>
    </w:p>
    <w:p w14:paraId="29A094FA" w14:textId="77777777" w:rsidR="00744718" w:rsidRDefault="00744718" w:rsidP="00744718">
      <w:pPr>
        <w:pStyle w:val="NormalIndent"/>
        <w:ind w:left="0"/>
        <w:jc w:val="both"/>
        <w:rPr>
          <w:rFonts w:ascii="Times New Roman" w:hAnsi="Times New Roman"/>
        </w:rPr>
      </w:pPr>
      <w:r>
        <w:rPr>
          <w:rFonts w:ascii="Times New Roman" w:hAnsi="Times New Roman"/>
        </w:rPr>
        <w:object w:dxaOrig="6290" w:dyaOrig="1483" w14:anchorId="58931AE4">
          <v:shape id="_x0000_i1099" type="#_x0000_t75" style="width:314pt;height:74.15pt" o:ole="">
            <v:imagedata r:id="rId158" o:title=""/>
          </v:shape>
          <o:OLEObject Type="Embed" ProgID="MSDraw" ShapeID="_x0000_i1099" DrawAspect="Content" ObjectID="_1342457346" r:id="rId159">
            <o:FieldCodes>\* MERGEFORMAT</o:FieldCodes>
          </o:OLEObject>
        </w:object>
      </w:r>
    </w:p>
    <w:p w14:paraId="264C0B09" w14:textId="77777777" w:rsidR="002A2D49" w:rsidRDefault="002A2D49" w:rsidP="00744718">
      <w:pPr>
        <w:pStyle w:val="NormalIndent"/>
        <w:ind w:left="0"/>
        <w:jc w:val="both"/>
        <w:rPr>
          <w:rFonts w:ascii="Times New Roman" w:hAnsi="Times New Roman"/>
        </w:rPr>
      </w:pPr>
    </w:p>
    <w:tbl>
      <w:tblPr>
        <w:tblW w:w="9000" w:type="dxa"/>
        <w:tblInd w:w="18" w:type="dxa"/>
        <w:tblLayout w:type="fixed"/>
        <w:tblLook w:val="0000" w:firstRow="0" w:lastRow="0" w:firstColumn="0" w:lastColumn="0" w:noHBand="0" w:noVBand="0"/>
      </w:tblPr>
      <w:tblGrid>
        <w:gridCol w:w="2160"/>
        <w:gridCol w:w="1620"/>
        <w:gridCol w:w="900"/>
        <w:gridCol w:w="4320"/>
      </w:tblGrid>
      <w:tr w:rsidR="00744718" w14:paraId="71EEB7DF" w14:textId="77777777" w:rsidTr="009D64B4">
        <w:trPr>
          <w:cantSplit/>
        </w:trPr>
        <w:tc>
          <w:tcPr>
            <w:tcW w:w="2160" w:type="dxa"/>
            <w:tcBorders>
              <w:top w:val="single" w:sz="12" w:space="0" w:color="auto"/>
              <w:left w:val="single" w:sz="12" w:space="0" w:color="auto"/>
              <w:bottom w:val="single" w:sz="12" w:space="0" w:color="auto"/>
              <w:right w:val="single" w:sz="6" w:space="0" w:color="auto"/>
            </w:tcBorders>
          </w:tcPr>
          <w:p w14:paraId="1994AC60" w14:textId="75853DD6" w:rsidR="00744718" w:rsidRDefault="00744718" w:rsidP="00744718">
            <w:pPr>
              <w:rPr>
                <w:b/>
              </w:rPr>
            </w:pPr>
            <w:r>
              <w:br w:type="page"/>
            </w:r>
            <w:bookmarkStart w:id="198" w:name="_Toc332687660"/>
            <w:r>
              <w:rPr>
                <w:b/>
              </w:rPr>
              <w:t>Bits</w:t>
            </w:r>
            <w:bookmarkEnd w:id="198"/>
          </w:p>
        </w:tc>
        <w:tc>
          <w:tcPr>
            <w:tcW w:w="1620" w:type="dxa"/>
            <w:tcBorders>
              <w:top w:val="single" w:sz="12" w:space="0" w:color="auto"/>
              <w:left w:val="single" w:sz="6" w:space="0" w:color="auto"/>
              <w:bottom w:val="single" w:sz="12" w:space="0" w:color="auto"/>
              <w:right w:val="single" w:sz="6" w:space="0" w:color="auto"/>
            </w:tcBorders>
          </w:tcPr>
          <w:p w14:paraId="77A59E69" w14:textId="77777777" w:rsidR="00744718" w:rsidRDefault="00744718" w:rsidP="00744718">
            <w:pPr>
              <w:rPr>
                <w:b/>
              </w:rPr>
            </w:pPr>
            <w:bookmarkStart w:id="199" w:name="_Toc332687661"/>
            <w:r>
              <w:rPr>
                <w:b/>
              </w:rPr>
              <w:t>Name</w:t>
            </w:r>
            <w:bookmarkEnd w:id="199"/>
          </w:p>
        </w:tc>
        <w:tc>
          <w:tcPr>
            <w:tcW w:w="900" w:type="dxa"/>
            <w:tcBorders>
              <w:top w:val="single" w:sz="12" w:space="0" w:color="auto"/>
              <w:left w:val="single" w:sz="6" w:space="0" w:color="auto"/>
              <w:bottom w:val="single" w:sz="12" w:space="0" w:color="auto"/>
              <w:right w:val="single" w:sz="6" w:space="0" w:color="auto"/>
            </w:tcBorders>
          </w:tcPr>
          <w:p w14:paraId="27BB238C" w14:textId="77777777" w:rsidR="00744718" w:rsidRDefault="00744718" w:rsidP="00744718">
            <w:pPr>
              <w:rPr>
                <w:b/>
              </w:rPr>
            </w:pPr>
            <w:bookmarkStart w:id="200" w:name="_Toc332687662"/>
            <w:r>
              <w:rPr>
                <w:b/>
              </w:rPr>
              <w:t>Value</w:t>
            </w:r>
            <w:bookmarkEnd w:id="200"/>
          </w:p>
        </w:tc>
        <w:tc>
          <w:tcPr>
            <w:tcW w:w="4320" w:type="dxa"/>
            <w:tcBorders>
              <w:top w:val="single" w:sz="12" w:space="0" w:color="auto"/>
              <w:left w:val="single" w:sz="6" w:space="0" w:color="auto"/>
              <w:bottom w:val="single" w:sz="12" w:space="0" w:color="auto"/>
              <w:right w:val="single" w:sz="12" w:space="0" w:color="auto"/>
            </w:tcBorders>
          </w:tcPr>
          <w:p w14:paraId="514F8002" w14:textId="77777777" w:rsidR="00744718" w:rsidRDefault="00744718" w:rsidP="00744718">
            <w:pPr>
              <w:rPr>
                <w:b/>
              </w:rPr>
            </w:pPr>
            <w:bookmarkStart w:id="201" w:name="_Toc332687663"/>
            <w:r>
              <w:rPr>
                <w:b/>
              </w:rPr>
              <w:t>Function</w:t>
            </w:r>
            <w:bookmarkEnd w:id="201"/>
          </w:p>
        </w:tc>
      </w:tr>
      <w:tr w:rsidR="00744718" w14:paraId="18671E91" w14:textId="77777777" w:rsidTr="009D64B4">
        <w:trPr>
          <w:cantSplit/>
        </w:trPr>
        <w:tc>
          <w:tcPr>
            <w:tcW w:w="2160" w:type="dxa"/>
            <w:tcBorders>
              <w:left w:val="single" w:sz="12" w:space="0" w:color="auto"/>
              <w:bottom w:val="single" w:sz="6" w:space="0" w:color="auto"/>
              <w:right w:val="single" w:sz="6" w:space="0" w:color="auto"/>
            </w:tcBorders>
          </w:tcPr>
          <w:p w14:paraId="6E10DC79" w14:textId="77777777" w:rsidR="00744718" w:rsidRDefault="00744718" w:rsidP="00744718">
            <w:r>
              <w:t>BUF_CTRL[2:0]</w:t>
            </w:r>
          </w:p>
        </w:tc>
        <w:tc>
          <w:tcPr>
            <w:tcW w:w="1620" w:type="dxa"/>
            <w:tcBorders>
              <w:left w:val="single" w:sz="6" w:space="0" w:color="auto"/>
              <w:bottom w:val="single" w:sz="6" w:space="0" w:color="auto"/>
              <w:right w:val="single" w:sz="6" w:space="0" w:color="auto"/>
            </w:tcBorders>
          </w:tcPr>
          <w:p w14:paraId="17E6EE8B" w14:textId="77777777" w:rsidR="00744718" w:rsidRDefault="00744718" w:rsidP="00744718">
            <w:pPr>
              <w:jc w:val="center"/>
            </w:pPr>
            <w:r>
              <w:t>KY_CTRL</w:t>
            </w:r>
          </w:p>
        </w:tc>
        <w:tc>
          <w:tcPr>
            <w:tcW w:w="900" w:type="dxa"/>
            <w:tcBorders>
              <w:left w:val="single" w:sz="6" w:space="0" w:color="auto"/>
              <w:bottom w:val="single" w:sz="6" w:space="0" w:color="auto"/>
              <w:right w:val="single" w:sz="6" w:space="0" w:color="auto"/>
            </w:tcBorders>
          </w:tcPr>
          <w:p w14:paraId="115A0338" w14:textId="77777777" w:rsidR="00744718" w:rsidRDefault="00744718" w:rsidP="00744718">
            <w:pPr>
              <w:jc w:val="center"/>
            </w:pPr>
          </w:p>
          <w:p w14:paraId="453A4213" w14:textId="77777777" w:rsidR="00744718" w:rsidRDefault="00744718" w:rsidP="00744718">
            <w:pPr>
              <w:jc w:val="center"/>
            </w:pPr>
            <w:r>
              <w:t>0xx</w:t>
            </w:r>
          </w:p>
          <w:p w14:paraId="6705BEB9" w14:textId="77777777" w:rsidR="00744718" w:rsidRDefault="00744718" w:rsidP="00744718">
            <w:pPr>
              <w:jc w:val="center"/>
            </w:pPr>
            <w:r>
              <w:t>100</w:t>
            </w:r>
          </w:p>
          <w:p w14:paraId="6272A7A8" w14:textId="77777777" w:rsidR="00744718" w:rsidRDefault="00744718" w:rsidP="00744718">
            <w:pPr>
              <w:jc w:val="center"/>
            </w:pPr>
            <w:r>
              <w:t>101</w:t>
            </w:r>
          </w:p>
          <w:p w14:paraId="6396B9D0" w14:textId="77777777" w:rsidR="00744718" w:rsidRDefault="00744718" w:rsidP="00744718">
            <w:pPr>
              <w:jc w:val="center"/>
            </w:pPr>
            <w:r>
              <w:t>110</w:t>
            </w:r>
          </w:p>
          <w:p w14:paraId="28633BFA" w14:textId="77777777" w:rsidR="00744718" w:rsidRDefault="00744718" w:rsidP="00744718">
            <w:pPr>
              <w:jc w:val="center"/>
            </w:pPr>
            <w:r>
              <w:t>111</w:t>
            </w:r>
          </w:p>
        </w:tc>
        <w:tc>
          <w:tcPr>
            <w:tcW w:w="4320" w:type="dxa"/>
            <w:tcBorders>
              <w:left w:val="single" w:sz="6" w:space="0" w:color="auto"/>
              <w:bottom w:val="single" w:sz="6" w:space="0" w:color="auto"/>
              <w:right w:val="single" w:sz="12" w:space="0" w:color="auto"/>
            </w:tcBorders>
          </w:tcPr>
          <w:p w14:paraId="0200B061" w14:textId="77777777" w:rsidR="00744718" w:rsidRDefault="00744718" w:rsidP="00744718">
            <w:r>
              <w:t>Key Control</w:t>
            </w:r>
          </w:p>
          <w:p w14:paraId="6F7B2272" w14:textId="77777777" w:rsidR="00744718" w:rsidRDefault="00744718" w:rsidP="00744718">
            <w:r>
              <w:t>No Keying</w:t>
            </w:r>
          </w:p>
          <w:p w14:paraId="61E56BDF" w14:textId="77777777" w:rsidR="00744718" w:rsidRDefault="00744718" w:rsidP="00744718">
            <w:r>
              <w:t>Source Keying, mask on key color</w:t>
            </w:r>
          </w:p>
          <w:p w14:paraId="39682F8A" w14:textId="77777777" w:rsidR="00744718" w:rsidRDefault="00744718" w:rsidP="00744718">
            <w:r>
              <w:t>Destination Keying, mask on key color</w:t>
            </w:r>
          </w:p>
          <w:p w14:paraId="6CF49FB1" w14:textId="77777777" w:rsidR="00744718" w:rsidRDefault="00744718" w:rsidP="00744718">
            <w:r>
              <w:t>Source Keying, mask on NOT key color</w:t>
            </w:r>
          </w:p>
          <w:p w14:paraId="7F9F2BFA" w14:textId="77777777" w:rsidR="00744718" w:rsidRDefault="00744718" w:rsidP="00744718">
            <w:r>
              <w:t>Destination Keying, mask on NOT key color</w:t>
            </w:r>
          </w:p>
        </w:tc>
      </w:tr>
      <w:tr w:rsidR="00744718" w14:paraId="6B366343" w14:textId="77777777" w:rsidTr="009D64B4">
        <w:trPr>
          <w:cantSplit/>
        </w:trPr>
        <w:tc>
          <w:tcPr>
            <w:tcW w:w="2160" w:type="dxa"/>
            <w:tcBorders>
              <w:left w:val="single" w:sz="12" w:space="0" w:color="auto"/>
              <w:bottom w:val="single" w:sz="6" w:space="0" w:color="auto"/>
              <w:right w:val="single" w:sz="6" w:space="0" w:color="auto"/>
            </w:tcBorders>
          </w:tcPr>
          <w:p w14:paraId="470C672F" w14:textId="77777777" w:rsidR="00744718" w:rsidRDefault="00744718" w:rsidP="00744718">
            <w:r>
              <w:t>BUF_CTRL[4:3]</w:t>
            </w:r>
          </w:p>
        </w:tc>
        <w:tc>
          <w:tcPr>
            <w:tcW w:w="1620" w:type="dxa"/>
            <w:tcBorders>
              <w:left w:val="single" w:sz="6" w:space="0" w:color="auto"/>
              <w:bottom w:val="single" w:sz="6" w:space="0" w:color="auto"/>
              <w:right w:val="single" w:sz="6" w:space="0" w:color="auto"/>
            </w:tcBorders>
          </w:tcPr>
          <w:p w14:paraId="41DF4CFE" w14:textId="77777777" w:rsidR="00744718" w:rsidRDefault="00744718" w:rsidP="00744718">
            <w:pPr>
              <w:jc w:val="center"/>
            </w:pPr>
            <w:r>
              <w:t>Reserved</w:t>
            </w:r>
          </w:p>
        </w:tc>
        <w:tc>
          <w:tcPr>
            <w:tcW w:w="900" w:type="dxa"/>
            <w:tcBorders>
              <w:left w:val="single" w:sz="6" w:space="0" w:color="auto"/>
              <w:bottom w:val="single" w:sz="6" w:space="0" w:color="auto"/>
              <w:right w:val="single" w:sz="6" w:space="0" w:color="auto"/>
            </w:tcBorders>
          </w:tcPr>
          <w:p w14:paraId="2E997ABA" w14:textId="77777777" w:rsidR="00744718" w:rsidRDefault="00744718" w:rsidP="00744718">
            <w:pPr>
              <w:jc w:val="center"/>
            </w:pPr>
            <w:r>
              <w:t>0</w:t>
            </w:r>
          </w:p>
        </w:tc>
        <w:tc>
          <w:tcPr>
            <w:tcW w:w="4320" w:type="dxa"/>
            <w:tcBorders>
              <w:left w:val="single" w:sz="6" w:space="0" w:color="auto"/>
              <w:bottom w:val="single" w:sz="6" w:space="0" w:color="auto"/>
              <w:right w:val="single" w:sz="12" w:space="0" w:color="auto"/>
            </w:tcBorders>
          </w:tcPr>
          <w:p w14:paraId="5105EBDD" w14:textId="77777777" w:rsidR="00744718" w:rsidRDefault="00744718" w:rsidP="00744718">
            <w:r>
              <w:t>Reserved</w:t>
            </w:r>
          </w:p>
        </w:tc>
      </w:tr>
      <w:tr w:rsidR="00744718" w14:paraId="32DF040F" w14:textId="77777777" w:rsidTr="009D64B4">
        <w:trPr>
          <w:cantSplit/>
        </w:trPr>
        <w:tc>
          <w:tcPr>
            <w:tcW w:w="2160" w:type="dxa"/>
            <w:tcBorders>
              <w:top w:val="single" w:sz="6" w:space="0" w:color="auto"/>
              <w:left w:val="single" w:sz="12" w:space="0" w:color="auto"/>
              <w:bottom w:val="single" w:sz="6" w:space="0" w:color="auto"/>
              <w:right w:val="single" w:sz="6" w:space="0" w:color="auto"/>
            </w:tcBorders>
          </w:tcPr>
          <w:p w14:paraId="208AE359" w14:textId="77777777" w:rsidR="00744718" w:rsidRDefault="00744718" w:rsidP="00744718">
            <w:r>
              <w:t>BUF_CTRL[5]</w:t>
            </w:r>
          </w:p>
        </w:tc>
        <w:tc>
          <w:tcPr>
            <w:tcW w:w="1620" w:type="dxa"/>
            <w:tcBorders>
              <w:top w:val="single" w:sz="6" w:space="0" w:color="auto"/>
              <w:left w:val="single" w:sz="6" w:space="0" w:color="auto"/>
              <w:bottom w:val="single" w:sz="6" w:space="0" w:color="auto"/>
              <w:right w:val="single" w:sz="6" w:space="0" w:color="auto"/>
            </w:tcBorders>
          </w:tcPr>
          <w:p w14:paraId="0B40974A" w14:textId="77777777" w:rsidR="00744718" w:rsidRDefault="00744718" w:rsidP="00744718">
            <w:pPr>
              <w:jc w:val="center"/>
            </w:pPr>
            <w:r>
              <w:t>F8P</w:t>
            </w:r>
          </w:p>
        </w:tc>
        <w:tc>
          <w:tcPr>
            <w:tcW w:w="900" w:type="dxa"/>
            <w:tcBorders>
              <w:top w:val="single" w:sz="6" w:space="0" w:color="auto"/>
              <w:left w:val="single" w:sz="6" w:space="0" w:color="auto"/>
              <w:bottom w:val="single" w:sz="6" w:space="0" w:color="auto"/>
              <w:right w:val="single" w:sz="6" w:space="0" w:color="auto"/>
            </w:tcBorders>
          </w:tcPr>
          <w:p w14:paraId="47F8B013" w14:textId="77777777" w:rsidR="00744718" w:rsidRDefault="00744718" w:rsidP="00744718">
            <w:pPr>
              <w:jc w:val="center"/>
            </w:pPr>
          </w:p>
          <w:p w14:paraId="2A87999A" w14:textId="77777777" w:rsidR="00744718" w:rsidRDefault="00744718" w:rsidP="00744718">
            <w:pPr>
              <w:jc w:val="center"/>
            </w:pPr>
            <w:r>
              <w:t>0</w:t>
            </w:r>
          </w:p>
          <w:p w14:paraId="2F1C7479" w14:textId="77777777" w:rsidR="00744718" w:rsidRDefault="00744718" w:rsidP="00744718">
            <w:pPr>
              <w:jc w:val="center"/>
            </w:pPr>
            <w:r>
              <w:t>1</w:t>
            </w:r>
          </w:p>
        </w:tc>
        <w:tc>
          <w:tcPr>
            <w:tcW w:w="4320" w:type="dxa"/>
            <w:tcBorders>
              <w:top w:val="single" w:sz="6" w:space="0" w:color="auto"/>
              <w:left w:val="single" w:sz="6" w:space="0" w:color="auto"/>
              <w:bottom w:val="single" w:sz="6" w:space="0" w:color="auto"/>
              <w:right w:val="single" w:sz="12" w:space="0" w:color="auto"/>
            </w:tcBorders>
          </w:tcPr>
          <w:p w14:paraId="71AD2364" w14:textId="77777777" w:rsidR="00744718" w:rsidRDefault="00744718" w:rsidP="00744718">
            <w:r>
              <w:t>Force 8 Page Mode.</w:t>
            </w:r>
          </w:p>
          <w:p w14:paraId="1A33A094" w14:textId="77777777" w:rsidR="00744718" w:rsidRDefault="00744718" w:rsidP="00744718">
            <w:r>
              <w:t>Drawing Engine runs 8 &amp; 16 page accesses</w:t>
            </w:r>
          </w:p>
          <w:p w14:paraId="49A3FAF2" w14:textId="77777777" w:rsidR="00744718" w:rsidRDefault="00744718" w:rsidP="00744718">
            <w:r>
              <w:t>Drawing Engine Runs 8 page access only</w:t>
            </w:r>
          </w:p>
        </w:tc>
      </w:tr>
      <w:tr w:rsidR="00744718" w14:paraId="0DE2E258" w14:textId="77777777" w:rsidTr="009D64B4">
        <w:trPr>
          <w:cantSplit/>
        </w:trPr>
        <w:tc>
          <w:tcPr>
            <w:tcW w:w="2160" w:type="dxa"/>
            <w:tcBorders>
              <w:top w:val="single" w:sz="6" w:space="0" w:color="auto"/>
              <w:left w:val="single" w:sz="12" w:space="0" w:color="auto"/>
              <w:bottom w:val="single" w:sz="6" w:space="0" w:color="auto"/>
              <w:right w:val="single" w:sz="6" w:space="0" w:color="auto"/>
            </w:tcBorders>
          </w:tcPr>
          <w:p w14:paraId="30AB8DBD" w14:textId="77777777" w:rsidR="00744718" w:rsidRDefault="00744718" w:rsidP="00744718">
            <w:r>
              <w:t>BUF_CTRL[7:6]</w:t>
            </w:r>
          </w:p>
        </w:tc>
        <w:tc>
          <w:tcPr>
            <w:tcW w:w="1620" w:type="dxa"/>
            <w:tcBorders>
              <w:top w:val="single" w:sz="6" w:space="0" w:color="auto"/>
              <w:left w:val="single" w:sz="6" w:space="0" w:color="auto"/>
              <w:bottom w:val="single" w:sz="6" w:space="0" w:color="auto"/>
              <w:right w:val="single" w:sz="6" w:space="0" w:color="auto"/>
            </w:tcBorders>
          </w:tcPr>
          <w:p w14:paraId="406960C7" w14:textId="77777777" w:rsidR="00744718" w:rsidRDefault="00744718" w:rsidP="00744718">
            <w:pPr>
              <w:jc w:val="center"/>
            </w:pPr>
            <w:r>
              <w:t>LVL</w:t>
            </w:r>
          </w:p>
        </w:tc>
        <w:tc>
          <w:tcPr>
            <w:tcW w:w="900" w:type="dxa"/>
            <w:tcBorders>
              <w:top w:val="single" w:sz="6" w:space="0" w:color="auto"/>
              <w:left w:val="single" w:sz="6" w:space="0" w:color="auto"/>
              <w:bottom w:val="single" w:sz="6" w:space="0" w:color="auto"/>
              <w:right w:val="single" w:sz="6" w:space="0" w:color="auto"/>
            </w:tcBorders>
          </w:tcPr>
          <w:p w14:paraId="25B29952" w14:textId="77777777" w:rsidR="00744718" w:rsidRDefault="00744718" w:rsidP="00744718">
            <w:pPr>
              <w:jc w:val="center"/>
            </w:pPr>
          </w:p>
          <w:p w14:paraId="4FB0AF43" w14:textId="77777777" w:rsidR="00744718" w:rsidRDefault="00744718" w:rsidP="00744718">
            <w:pPr>
              <w:jc w:val="center"/>
            </w:pPr>
          </w:p>
          <w:p w14:paraId="48407A53" w14:textId="77777777" w:rsidR="00744718" w:rsidRDefault="00744718" w:rsidP="00744718">
            <w:pPr>
              <w:jc w:val="center"/>
            </w:pPr>
          </w:p>
          <w:p w14:paraId="6CA1ABF3" w14:textId="77777777" w:rsidR="00744718" w:rsidRDefault="00744718" w:rsidP="00744718">
            <w:pPr>
              <w:jc w:val="center"/>
            </w:pPr>
          </w:p>
          <w:p w14:paraId="114E7567" w14:textId="77777777" w:rsidR="00744718" w:rsidRDefault="00744718" w:rsidP="00744718">
            <w:pPr>
              <w:jc w:val="center"/>
            </w:pPr>
          </w:p>
          <w:p w14:paraId="09FAA818" w14:textId="77777777" w:rsidR="00744718" w:rsidRDefault="00744718" w:rsidP="00744718">
            <w:pPr>
              <w:jc w:val="center"/>
            </w:pPr>
            <w:r>
              <w:t>0x0</w:t>
            </w:r>
          </w:p>
          <w:p w14:paraId="700F529E" w14:textId="77777777" w:rsidR="00744718" w:rsidRDefault="00744718" w:rsidP="00744718">
            <w:pPr>
              <w:jc w:val="center"/>
            </w:pPr>
            <w:r>
              <w:t>0x1</w:t>
            </w:r>
          </w:p>
          <w:p w14:paraId="16E1768E" w14:textId="77777777" w:rsidR="00744718" w:rsidRDefault="00744718" w:rsidP="00744718">
            <w:pPr>
              <w:jc w:val="center"/>
            </w:pPr>
            <w:r>
              <w:t>0x2</w:t>
            </w:r>
          </w:p>
          <w:p w14:paraId="628DE280" w14:textId="77777777" w:rsidR="00744718" w:rsidRDefault="00744718" w:rsidP="00744718">
            <w:pPr>
              <w:jc w:val="center"/>
            </w:pPr>
            <w:r>
              <w:t>0x3</w:t>
            </w:r>
          </w:p>
        </w:tc>
        <w:tc>
          <w:tcPr>
            <w:tcW w:w="4320" w:type="dxa"/>
            <w:tcBorders>
              <w:top w:val="single" w:sz="6" w:space="0" w:color="auto"/>
              <w:left w:val="single" w:sz="6" w:space="0" w:color="auto"/>
              <w:bottom w:val="single" w:sz="6" w:space="0" w:color="auto"/>
              <w:right w:val="single" w:sz="12" w:space="0" w:color="auto"/>
            </w:tcBorders>
          </w:tcPr>
          <w:p w14:paraId="78373C30" w14:textId="77777777" w:rsidR="00744718" w:rsidRDefault="00744718" w:rsidP="00744718">
            <w:r>
              <w:t>Line Vertical Limit</w:t>
            </w:r>
          </w:p>
          <w:p w14:paraId="7A0CE8A8" w14:textId="77777777" w:rsidR="00744718" w:rsidRDefault="00744718" w:rsidP="00744718"/>
          <w:p w14:paraId="5C467289" w14:textId="77777777" w:rsidR="00744718" w:rsidRDefault="00744718" w:rsidP="00744718">
            <w:r>
              <w:t>This bit sets the limit to the number of vertical requests which the pixel cache can make:</w:t>
            </w:r>
          </w:p>
          <w:p w14:paraId="15A4D534" w14:textId="77777777" w:rsidR="00744718" w:rsidRDefault="00744718" w:rsidP="00744718"/>
          <w:p w14:paraId="6F93E0CA" w14:textId="77777777" w:rsidR="00744718" w:rsidRDefault="00744718" w:rsidP="00744718">
            <w:r>
              <w:t>0 = no limit (4 pages)</w:t>
            </w:r>
          </w:p>
          <w:p w14:paraId="1723885E" w14:textId="77777777" w:rsidR="00744718" w:rsidRDefault="00744718" w:rsidP="00744718">
            <w:r>
              <w:t>1 = 1 page</w:t>
            </w:r>
          </w:p>
          <w:p w14:paraId="49332FAD" w14:textId="77777777" w:rsidR="00744718" w:rsidRDefault="00744718" w:rsidP="00744718">
            <w:r>
              <w:t>2 = 2 pages</w:t>
            </w:r>
          </w:p>
          <w:p w14:paraId="4BB8DC29" w14:textId="77777777" w:rsidR="00744718" w:rsidRDefault="00744718" w:rsidP="00744718">
            <w:r>
              <w:t>3 = 3 pages.</w:t>
            </w:r>
          </w:p>
        </w:tc>
      </w:tr>
      <w:tr w:rsidR="00744718" w14:paraId="6E7B871D" w14:textId="77777777" w:rsidTr="009D64B4">
        <w:trPr>
          <w:cantSplit/>
        </w:trPr>
        <w:tc>
          <w:tcPr>
            <w:tcW w:w="2160" w:type="dxa"/>
            <w:tcBorders>
              <w:top w:val="single" w:sz="6" w:space="0" w:color="auto"/>
              <w:left w:val="single" w:sz="12" w:space="0" w:color="auto"/>
              <w:bottom w:val="single" w:sz="6" w:space="0" w:color="auto"/>
              <w:right w:val="single" w:sz="6" w:space="0" w:color="auto"/>
            </w:tcBorders>
          </w:tcPr>
          <w:p w14:paraId="54120E74" w14:textId="77777777" w:rsidR="00744718" w:rsidRDefault="00744718" w:rsidP="00744718">
            <w:r>
              <w:t>BUF_CTRL[8]</w:t>
            </w:r>
          </w:p>
        </w:tc>
        <w:tc>
          <w:tcPr>
            <w:tcW w:w="1620" w:type="dxa"/>
            <w:tcBorders>
              <w:top w:val="single" w:sz="6" w:space="0" w:color="auto"/>
              <w:left w:val="single" w:sz="6" w:space="0" w:color="auto"/>
              <w:bottom w:val="single" w:sz="6" w:space="0" w:color="auto"/>
              <w:right w:val="single" w:sz="6" w:space="0" w:color="auto"/>
            </w:tcBorders>
          </w:tcPr>
          <w:p w14:paraId="53C152BA" w14:textId="77777777" w:rsidR="00744718" w:rsidRDefault="00744718" w:rsidP="00744718">
            <w:pPr>
              <w:jc w:val="center"/>
            </w:pPr>
            <w:r>
              <w:t>SEN</w:t>
            </w:r>
          </w:p>
        </w:tc>
        <w:tc>
          <w:tcPr>
            <w:tcW w:w="900" w:type="dxa"/>
            <w:tcBorders>
              <w:top w:val="single" w:sz="6" w:space="0" w:color="auto"/>
              <w:left w:val="single" w:sz="6" w:space="0" w:color="auto"/>
              <w:bottom w:val="single" w:sz="6" w:space="0" w:color="auto"/>
              <w:right w:val="single" w:sz="6" w:space="0" w:color="auto"/>
            </w:tcBorders>
          </w:tcPr>
          <w:p w14:paraId="3A8F9A90" w14:textId="77777777" w:rsidR="00744718" w:rsidRDefault="00744718" w:rsidP="00744718">
            <w:pPr>
              <w:jc w:val="center"/>
            </w:pPr>
          </w:p>
          <w:p w14:paraId="32295CDB" w14:textId="77777777" w:rsidR="00744718" w:rsidRDefault="00744718" w:rsidP="00744718">
            <w:pPr>
              <w:jc w:val="center"/>
            </w:pPr>
            <w:r>
              <w:t>0x0</w:t>
            </w:r>
          </w:p>
          <w:p w14:paraId="77DC0F87" w14:textId="77777777" w:rsidR="00744718" w:rsidRDefault="00744718" w:rsidP="00744718">
            <w:r>
              <w:t xml:space="preserve">       0x1</w:t>
            </w:r>
          </w:p>
        </w:tc>
        <w:tc>
          <w:tcPr>
            <w:tcW w:w="4320" w:type="dxa"/>
            <w:tcBorders>
              <w:top w:val="single" w:sz="6" w:space="0" w:color="auto"/>
              <w:left w:val="single" w:sz="6" w:space="0" w:color="auto"/>
              <w:bottom w:val="single" w:sz="6" w:space="0" w:color="auto"/>
              <w:right w:val="single" w:sz="12" w:space="0" w:color="auto"/>
            </w:tcBorders>
          </w:tcPr>
          <w:p w14:paraId="504CA34E" w14:textId="77777777" w:rsidR="00744718" w:rsidRDefault="00744718" w:rsidP="00744718">
            <w:r>
              <w:t>Source Read Enable.</w:t>
            </w:r>
          </w:p>
          <w:p w14:paraId="2721CB84" w14:textId="77777777" w:rsidR="00744718" w:rsidRDefault="00744718" w:rsidP="00744718">
            <w:r>
              <w:t>Enable reads from external memory.</w:t>
            </w:r>
          </w:p>
          <w:p w14:paraId="56895B2C" w14:textId="54F23A04" w:rsidR="00744718" w:rsidRDefault="00744718" w:rsidP="00E82776">
            <w:r>
              <w:t xml:space="preserve">Enable reads from </w:t>
            </w:r>
            <w:r w:rsidR="00E82776">
              <w:t>GPLGPU</w:t>
            </w:r>
            <w:r>
              <w:t xml:space="preserve"> cache.</w:t>
            </w:r>
          </w:p>
        </w:tc>
      </w:tr>
      <w:tr w:rsidR="00744718" w14:paraId="42DDC0E4" w14:textId="77777777" w:rsidTr="009D64B4">
        <w:tblPrEx>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Ex>
        <w:trPr>
          <w:cantSplit/>
        </w:trPr>
        <w:tc>
          <w:tcPr>
            <w:tcW w:w="2160" w:type="dxa"/>
          </w:tcPr>
          <w:p w14:paraId="13FB6577" w14:textId="77777777" w:rsidR="00744718" w:rsidRDefault="00744718" w:rsidP="00744718">
            <w:r>
              <w:t>BUF_CTRL[14:9]</w:t>
            </w:r>
          </w:p>
        </w:tc>
        <w:tc>
          <w:tcPr>
            <w:tcW w:w="1620" w:type="dxa"/>
          </w:tcPr>
          <w:p w14:paraId="2E703882" w14:textId="77777777" w:rsidR="00744718" w:rsidRDefault="00744718" w:rsidP="00744718">
            <w:pPr>
              <w:jc w:val="center"/>
            </w:pPr>
            <w:r>
              <w:t>Reserved</w:t>
            </w:r>
          </w:p>
        </w:tc>
        <w:tc>
          <w:tcPr>
            <w:tcW w:w="900" w:type="dxa"/>
          </w:tcPr>
          <w:p w14:paraId="2234A87F" w14:textId="77777777" w:rsidR="00744718" w:rsidRDefault="00744718" w:rsidP="00744718">
            <w:pPr>
              <w:jc w:val="center"/>
            </w:pPr>
            <w:r>
              <w:t>0x0</w:t>
            </w:r>
          </w:p>
        </w:tc>
        <w:tc>
          <w:tcPr>
            <w:tcW w:w="4320" w:type="dxa"/>
          </w:tcPr>
          <w:p w14:paraId="5930DEBC" w14:textId="77777777" w:rsidR="00744718" w:rsidRDefault="00744718" w:rsidP="00744718">
            <w:r>
              <w:t>Reserved</w:t>
            </w:r>
          </w:p>
        </w:tc>
      </w:tr>
      <w:tr w:rsidR="00744718" w14:paraId="528BAC5C" w14:textId="77777777" w:rsidTr="009D64B4">
        <w:tblPrEx>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Ex>
        <w:trPr>
          <w:cantSplit/>
        </w:trPr>
        <w:tc>
          <w:tcPr>
            <w:tcW w:w="2160" w:type="dxa"/>
          </w:tcPr>
          <w:p w14:paraId="503DC890" w14:textId="77777777" w:rsidR="00744718" w:rsidRDefault="00744718" w:rsidP="00744718">
            <w:r>
              <w:t>BUF_CTRL[15]</w:t>
            </w:r>
          </w:p>
        </w:tc>
        <w:tc>
          <w:tcPr>
            <w:tcW w:w="1620" w:type="dxa"/>
          </w:tcPr>
          <w:p w14:paraId="6D441F11" w14:textId="77777777" w:rsidR="00744718" w:rsidRDefault="00744718" w:rsidP="00744718">
            <w:pPr>
              <w:jc w:val="center"/>
            </w:pPr>
            <w:r>
              <w:t>XYM</w:t>
            </w:r>
          </w:p>
        </w:tc>
        <w:tc>
          <w:tcPr>
            <w:tcW w:w="900" w:type="dxa"/>
          </w:tcPr>
          <w:p w14:paraId="6968B873" w14:textId="77777777" w:rsidR="00744718" w:rsidRDefault="00744718" w:rsidP="00744718">
            <w:pPr>
              <w:jc w:val="center"/>
            </w:pPr>
          </w:p>
          <w:p w14:paraId="7178F58E" w14:textId="77777777" w:rsidR="00744718" w:rsidRDefault="00744718" w:rsidP="00744718">
            <w:pPr>
              <w:jc w:val="center"/>
            </w:pPr>
            <w:r>
              <w:t>0x0</w:t>
            </w:r>
          </w:p>
          <w:p w14:paraId="48714A5D" w14:textId="77777777" w:rsidR="00744718" w:rsidRDefault="00744718" w:rsidP="00744718">
            <w:pPr>
              <w:jc w:val="center"/>
            </w:pPr>
            <w:r>
              <w:t>0x1</w:t>
            </w:r>
          </w:p>
        </w:tc>
        <w:tc>
          <w:tcPr>
            <w:tcW w:w="4320" w:type="dxa"/>
          </w:tcPr>
          <w:p w14:paraId="3D3E9C57" w14:textId="77777777" w:rsidR="00744718" w:rsidRDefault="00744718" w:rsidP="00744718">
            <w:r>
              <w:t>Origin Mode</w:t>
            </w:r>
          </w:p>
          <w:p w14:paraId="2600852E" w14:textId="77777777" w:rsidR="00744718" w:rsidRDefault="00744718" w:rsidP="00744718">
            <w:r>
              <w:t>Normal linear origin mode</w:t>
            </w:r>
          </w:p>
          <w:p w14:paraId="7D020BCD" w14:textId="77777777" w:rsidR="00744718" w:rsidRDefault="00744718" w:rsidP="00744718">
            <w:r>
              <w:t>XY origin mode</w:t>
            </w:r>
          </w:p>
        </w:tc>
      </w:tr>
      <w:tr w:rsidR="00744718" w14:paraId="73DC954A" w14:textId="77777777" w:rsidTr="009D64B4">
        <w:tblPrEx>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Ex>
        <w:trPr>
          <w:cantSplit/>
        </w:trPr>
        <w:tc>
          <w:tcPr>
            <w:tcW w:w="2160" w:type="dxa"/>
          </w:tcPr>
          <w:p w14:paraId="53602D0C" w14:textId="77777777" w:rsidR="00744718" w:rsidRDefault="00744718" w:rsidP="00744718">
            <w:r>
              <w:t>BUF_CTRL[21:16]</w:t>
            </w:r>
          </w:p>
        </w:tc>
        <w:tc>
          <w:tcPr>
            <w:tcW w:w="1620" w:type="dxa"/>
          </w:tcPr>
          <w:p w14:paraId="2BAD0738" w14:textId="77777777" w:rsidR="00744718" w:rsidRDefault="00744718" w:rsidP="00744718">
            <w:pPr>
              <w:jc w:val="center"/>
            </w:pPr>
            <w:r>
              <w:t>Reserved</w:t>
            </w:r>
          </w:p>
        </w:tc>
        <w:tc>
          <w:tcPr>
            <w:tcW w:w="900" w:type="dxa"/>
          </w:tcPr>
          <w:p w14:paraId="27FAAB5D" w14:textId="77777777" w:rsidR="00744718" w:rsidRDefault="00744718" w:rsidP="00744718">
            <w:pPr>
              <w:jc w:val="center"/>
            </w:pPr>
            <w:r>
              <w:t>0x0</w:t>
            </w:r>
          </w:p>
        </w:tc>
        <w:tc>
          <w:tcPr>
            <w:tcW w:w="4320" w:type="dxa"/>
          </w:tcPr>
          <w:p w14:paraId="568CD537" w14:textId="77777777" w:rsidR="00744718" w:rsidRDefault="00744718" w:rsidP="00744718">
            <w:r>
              <w:t>Reserved</w:t>
            </w:r>
          </w:p>
        </w:tc>
      </w:tr>
      <w:tr w:rsidR="00744718" w14:paraId="7761FF27" w14:textId="77777777" w:rsidTr="009D64B4">
        <w:tblPrEx>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Ex>
        <w:trPr>
          <w:cantSplit/>
        </w:trPr>
        <w:tc>
          <w:tcPr>
            <w:tcW w:w="2160" w:type="dxa"/>
          </w:tcPr>
          <w:p w14:paraId="705830D1" w14:textId="77777777" w:rsidR="00744718" w:rsidRDefault="00744718" w:rsidP="00744718">
            <w:r>
              <w:t>BUF_CTRL[22]</w:t>
            </w:r>
          </w:p>
        </w:tc>
        <w:tc>
          <w:tcPr>
            <w:tcW w:w="1620" w:type="dxa"/>
          </w:tcPr>
          <w:p w14:paraId="0255A25D" w14:textId="77777777" w:rsidR="00744718" w:rsidRDefault="00744718" w:rsidP="00744718">
            <w:pPr>
              <w:jc w:val="center"/>
            </w:pPr>
            <w:r>
              <w:t>BWESGR</w:t>
            </w:r>
          </w:p>
        </w:tc>
        <w:tc>
          <w:tcPr>
            <w:tcW w:w="900" w:type="dxa"/>
          </w:tcPr>
          <w:p w14:paraId="2A427492" w14:textId="77777777" w:rsidR="00744718" w:rsidRDefault="00744718" w:rsidP="00744718">
            <w:pPr>
              <w:jc w:val="center"/>
            </w:pPr>
          </w:p>
          <w:p w14:paraId="527ED404" w14:textId="77777777" w:rsidR="00744718" w:rsidRDefault="00744718" w:rsidP="00744718">
            <w:pPr>
              <w:jc w:val="center"/>
            </w:pPr>
            <w:r>
              <w:t>0x0</w:t>
            </w:r>
          </w:p>
          <w:p w14:paraId="6698792A" w14:textId="77777777" w:rsidR="00744718" w:rsidRDefault="00744718" w:rsidP="00744718">
            <w:pPr>
              <w:jc w:val="center"/>
            </w:pPr>
            <w:r>
              <w:t>0x1</w:t>
            </w:r>
          </w:p>
        </w:tc>
        <w:tc>
          <w:tcPr>
            <w:tcW w:w="4320" w:type="dxa"/>
          </w:tcPr>
          <w:p w14:paraId="026D26B0" w14:textId="77777777" w:rsidR="00744718" w:rsidRDefault="00744718" w:rsidP="00744718">
            <w:r>
              <w:t>Block Write Enable (For SGRAM)</w:t>
            </w:r>
          </w:p>
          <w:p w14:paraId="3071ED07" w14:textId="77777777" w:rsidR="00744718" w:rsidRDefault="00744718" w:rsidP="00744718">
            <w:r>
              <w:t>Block writes disabled</w:t>
            </w:r>
          </w:p>
          <w:p w14:paraId="1D9EFD24" w14:textId="77777777" w:rsidR="00744718" w:rsidRDefault="00744718" w:rsidP="00744718">
            <w:r>
              <w:t>Block writes enabled</w:t>
            </w:r>
          </w:p>
        </w:tc>
      </w:tr>
      <w:tr w:rsidR="00744718" w14:paraId="0C6B9B8A" w14:textId="77777777" w:rsidTr="009D64B4">
        <w:tblPrEx>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Ex>
        <w:trPr>
          <w:cantSplit/>
        </w:trPr>
        <w:tc>
          <w:tcPr>
            <w:tcW w:w="2160" w:type="dxa"/>
          </w:tcPr>
          <w:p w14:paraId="05867A66" w14:textId="77777777" w:rsidR="00744718" w:rsidRDefault="00744718" w:rsidP="00744718">
            <w:r>
              <w:t>BUF_CTRL[23]</w:t>
            </w:r>
          </w:p>
        </w:tc>
        <w:tc>
          <w:tcPr>
            <w:tcW w:w="1620" w:type="dxa"/>
          </w:tcPr>
          <w:p w14:paraId="13125F05" w14:textId="77777777" w:rsidR="00744718" w:rsidRDefault="00744718" w:rsidP="00744718">
            <w:pPr>
              <w:jc w:val="center"/>
            </w:pPr>
            <w:r>
              <w:t>BWEWR</w:t>
            </w:r>
          </w:p>
        </w:tc>
        <w:tc>
          <w:tcPr>
            <w:tcW w:w="900" w:type="dxa"/>
          </w:tcPr>
          <w:p w14:paraId="42D3ECA0" w14:textId="77777777" w:rsidR="00744718" w:rsidRDefault="00744718" w:rsidP="00744718">
            <w:pPr>
              <w:jc w:val="center"/>
            </w:pPr>
          </w:p>
          <w:p w14:paraId="57299D9A" w14:textId="77777777" w:rsidR="00744718" w:rsidRDefault="00744718" w:rsidP="00744718">
            <w:pPr>
              <w:jc w:val="center"/>
            </w:pPr>
            <w:r>
              <w:t>0x0</w:t>
            </w:r>
          </w:p>
          <w:p w14:paraId="728FF0DD" w14:textId="77777777" w:rsidR="00744718" w:rsidRDefault="00744718" w:rsidP="00744718">
            <w:pPr>
              <w:jc w:val="center"/>
            </w:pPr>
            <w:r>
              <w:t>0x1</w:t>
            </w:r>
          </w:p>
        </w:tc>
        <w:tc>
          <w:tcPr>
            <w:tcW w:w="4320" w:type="dxa"/>
          </w:tcPr>
          <w:p w14:paraId="171838E9" w14:textId="77777777" w:rsidR="00744718" w:rsidRDefault="00744718" w:rsidP="00744718">
            <w:r>
              <w:t>Block Write Enable (For WRAM)</w:t>
            </w:r>
          </w:p>
          <w:p w14:paraId="174C0868" w14:textId="77777777" w:rsidR="00744718" w:rsidRDefault="00744718" w:rsidP="00744718">
            <w:r>
              <w:t>Block writes disabled</w:t>
            </w:r>
          </w:p>
          <w:p w14:paraId="5AEB3560" w14:textId="77777777" w:rsidR="00744718" w:rsidRDefault="00744718" w:rsidP="00744718">
            <w:r>
              <w:t>Block writes enabled</w:t>
            </w:r>
          </w:p>
        </w:tc>
      </w:tr>
      <w:tr w:rsidR="002A2D49" w14:paraId="4EA6C74C" w14:textId="77777777" w:rsidTr="009D64B4">
        <w:tblPrEx>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Ex>
        <w:trPr>
          <w:cantSplit/>
        </w:trPr>
        <w:tc>
          <w:tcPr>
            <w:tcW w:w="2160" w:type="dxa"/>
          </w:tcPr>
          <w:p w14:paraId="5E2AE7DA" w14:textId="77777777" w:rsidR="002A2D49" w:rsidRDefault="002A2D49" w:rsidP="00744718"/>
        </w:tc>
        <w:tc>
          <w:tcPr>
            <w:tcW w:w="1620" w:type="dxa"/>
          </w:tcPr>
          <w:p w14:paraId="2F0D88FD" w14:textId="77777777" w:rsidR="002A2D49" w:rsidRDefault="002A2D49" w:rsidP="00744718">
            <w:pPr>
              <w:jc w:val="center"/>
            </w:pPr>
          </w:p>
        </w:tc>
        <w:tc>
          <w:tcPr>
            <w:tcW w:w="900" w:type="dxa"/>
          </w:tcPr>
          <w:p w14:paraId="354D0FE0" w14:textId="77777777" w:rsidR="002A2D49" w:rsidRDefault="002A2D49" w:rsidP="00744718">
            <w:pPr>
              <w:jc w:val="center"/>
            </w:pPr>
          </w:p>
        </w:tc>
        <w:tc>
          <w:tcPr>
            <w:tcW w:w="4320" w:type="dxa"/>
          </w:tcPr>
          <w:p w14:paraId="6866E687" w14:textId="77777777" w:rsidR="002A2D49" w:rsidRDefault="002A2D49" w:rsidP="00744718"/>
        </w:tc>
      </w:tr>
      <w:tr w:rsidR="00744718" w14:paraId="4DE993B4" w14:textId="77777777" w:rsidTr="009D64B4">
        <w:tblPrEx>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Ex>
        <w:trPr>
          <w:cantSplit/>
        </w:trPr>
        <w:tc>
          <w:tcPr>
            <w:tcW w:w="2160" w:type="dxa"/>
          </w:tcPr>
          <w:p w14:paraId="173AB3AF" w14:textId="77777777" w:rsidR="00744718" w:rsidRDefault="00744718" w:rsidP="00744718">
            <w:r>
              <w:t>BUF_CTRL[25:24]</w:t>
            </w:r>
          </w:p>
        </w:tc>
        <w:tc>
          <w:tcPr>
            <w:tcW w:w="1620" w:type="dxa"/>
          </w:tcPr>
          <w:p w14:paraId="420BFD0B" w14:textId="77777777" w:rsidR="00744718" w:rsidRDefault="00744718" w:rsidP="00744718">
            <w:pPr>
              <w:jc w:val="center"/>
            </w:pPr>
            <w:r>
              <w:t>DSIZE[1:0]</w:t>
            </w:r>
          </w:p>
        </w:tc>
        <w:tc>
          <w:tcPr>
            <w:tcW w:w="900" w:type="dxa"/>
          </w:tcPr>
          <w:p w14:paraId="60F758E0" w14:textId="77777777" w:rsidR="00744718" w:rsidRDefault="00744718" w:rsidP="00744718">
            <w:pPr>
              <w:jc w:val="center"/>
            </w:pPr>
          </w:p>
          <w:p w14:paraId="0C1966F7" w14:textId="77777777" w:rsidR="00744718" w:rsidRDefault="00744718" w:rsidP="00744718">
            <w:pPr>
              <w:jc w:val="center"/>
            </w:pPr>
          </w:p>
          <w:p w14:paraId="458FC030" w14:textId="77777777" w:rsidR="00744718" w:rsidRDefault="00744718" w:rsidP="00744718">
            <w:pPr>
              <w:jc w:val="center"/>
            </w:pPr>
            <w:r>
              <w:t>0x0</w:t>
            </w:r>
          </w:p>
          <w:p w14:paraId="36CCBC97" w14:textId="77777777" w:rsidR="00744718" w:rsidRDefault="00744718" w:rsidP="00744718">
            <w:pPr>
              <w:jc w:val="center"/>
            </w:pPr>
            <w:r>
              <w:t>0x1</w:t>
            </w:r>
          </w:p>
          <w:p w14:paraId="676BCDD0" w14:textId="77777777" w:rsidR="00744718" w:rsidRDefault="00744718" w:rsidP="00744718">
            <w:pPr>
              <w:jc w:val="center"/>
            </w:pPr>
            <w:r>
              <w:t>0x2</w:t>
            </w:r>
          </w:p>
          <w:p w14:paraId="2DC3800D" w14:textId="77777777" w:rsidR="00744718" w:rsidRDefault="00744718" w:rsidP="00744718">
            <w:pPr>
              <w:jc w:val="center"/>
            </w:pPr>
            <w:r>
              <w:t>0x3</w:t>
            </w:r>
          </w:p>
        </w:tc>
        <w:tc>
          <w:tcPr>
            <w:tcW w:w="4320" w:type="dxa"/>
          </w:tcPr>
          <w:p w14:paraId="4014443F" w14:textId="77777777" w:rsidR="00744718" w:rsidRDefault="00744718" w:rsidP="00744718">
            <w:r>
              <w:t>Destination Data Pixel Size and Format - Number of Bits per Pixel.</w:t>
            </w:r>
          </w:p>
          <w:p w14:paraId="648AF056" w14:textId="77777777" w:rsidR="00744718" w:rsidRDefault="00744718" w:rsidP="00744718">
            <w:r>
              <w:t>8 bits per pixel - 332 Format (Blue Channel)</w:t>
            </w:r>
          </w:p>
          <w:p w14:paraId="41331013" w14:textId="77777777" w:rsidR="00744718" w:rsidRDefault="00744718" w:rsidP="00744718">
            <w:r>
              <w:t>16 bits per pixel - 1555 Format</w:t>
            </w:r>
          </w:p>
          <w:p w14:paraId="5EFC73E7" w14:textId="77777777" w:rsidR="00744718" w:rsidRDefault="00744718" w:rsidP="00744718">
            <w:r>
              <w:t>32 bits per pixel - 8888 Format</w:t>
            </w:r>
          </w:p>
          <w:p w14:paraId="15F75E4E" w14:textId="77777777" w:rsidR="00744718" w:rsidRDefault="00744718" w:rsidP="00744718">
            <w:r>
              <w:t>16 bits per pixel - 565 Format</w:t>
            </w:r>
          </w:p>
        </w:tc>
      </w:tr>
      <w:tr w:rsidR="00744718" w14:paraId="19251F5D" w14:textId="77777777" w:rsidTr="009D64B4">
        <w:tblPrEx>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Ex>
        <w:trPr>
          <w:cantSplit/>
        </w:trPr>
        <w:tc>
          <w:tcPr>
            <w:tcW w:w="2160" w:type="dxa"/>
          </w:tcPr>
          <w:p w14:paraId="23686D8D" w14:textId="77777777" w:rsidR="00744718" w:rsidRDefault="00744718" w:rsidP="00744718">
            <w:r>
              <w:t>BUF_CTRL[28:26]</w:t>
            </w:r>
          </w:p>
        </w:tc>
        <w:tc>
          <w:tcPr>
            <w:tcW w:w="1620" w:type="dxa"/>
          </w:tcPr>
          <w:p w14:paraId="783F8DFD" w14:textId="77777777" w:rsidR="00744718" w:rsidRDefault="00744718" w:rsidP="00744718">
            <w:pPr>
              <w:jc w:val="center"/>
            </w:pPr>
            <w:r>
              <w:t>Reserved</w:t>
            </w:r>
          </w:p>
        </w:tc>
        <w:tc>
          <w:tcPr>
            <w:tcW w:w="900" w:type="dxa"/>
          </w:tcPr>
          <w:p w14:paraId="393725F6" w14:textId="77777777" w:rsidR="00744718" w:rsidRDefault="00744718" w:rsidP="00744718">
            <w:pPr>
              <w:jc w:val="center"/>
            </w:pPr>
            <w:r>
              <w:t>0x0</w:t>
            </w:r>
          </w:p>
        </w:tc>
        <w:tc>
          <w:tcPr>
            <w:tcW w:w="4320" w:type="dxa"/>
          </w:tcPr>
          <w:p w14:paraId="13B81C5F" w14:textId="77777777" w:rsidR="00744718" w:rsidRDefault="00744718" w:rsidP="00744718">
            <w:r>
              <w:t>Reserved</w:t>
            </w:r>
          </w:p>
        </w:tc>
      </w:tr>
      <w:tr w:rsidR="00744718" w14:paraId="556978CE" w14:textId="77777777" w:rsidTr="009D64B4">
        <w:tblPrEx>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Ex>
        <w:trPr>
          <w:cantSplit/>
        </w:trPr>
        <w:tc>
          <w:tcPr>
            <w:tcW w:w="2160" w:type="dxa"/>
          </w:tcPr>
          <w:p w14:paraId="4030E4C3" w14:textId="77777777" w:rsidR="00744718" w:rsidRDefault="00744718" w:rsidP="00744718">
            <w:r>
              <w:t>BUF_CTRL[29]</w:t>
            </w:r>
          </w:p>
        </w:tc>
        <w:tc>
          <w:tcPr>
            <w:tcW w:w="1620" w:type="dxa"/>
          </w:tcPr>
          <w:p w14:paraId="2EC4EC99" w14:textId="77777777" w:rsidR="00744718" w:rsidRDefault="00744718" w:rsidP="00744718">
            <w:pPr>
              <w:jc w:val="center"/>
            </w:pPr>
            <w:r>
              <w:t>CS</w:t>
            </w:r>
          </w:p>
        </w:tc>
        <w:tc>
          <w:tcPr>
            <w:tcW w:w="900" w:type="dxa"/>
          </w:tcPr>
          <w:p w14:paraId="53B588AA" w14:textId="77777777" w:rsidR="00744718" w:rsidRDefault="00744718" w:rsidP="00744718">
            <w:pPr>
              <w:jc w:val="center"/>
            </w:pPr>
          </w:p>
          <w:p w14:paraId="7648CEDA" w14:textId="77777777" w:rsidR="00744718" w:rsidRDefault="00744718" w:rsidP="00744718">
            <w:pPr>
              <w:jc w:val="center"/>
            </w:pPr>
            <w:r>
              <w:t>0</w:t>
            </w:r>
          </w:p>
          <w:p w14:paraId="62346D04" w14:textId="77777777" w:rsidR="00744718" w:rsidRDefault="00744718" w:rsidP="00744718">
            <w:pPr>
              <w:jc w:val="center"/>
            </w:pPr>
            <w:r>
              <w:t>1</w:t>
            </w:r>
          </w:p>
        </w:tc>
        <w:tc>
          <w:tcPr>
            <w:tcW w:w="4320" w:type="dxa"/>
          </w:tcPr>
          <w:p w14:paraId="10471AFB" w14:textId="77777777" w:rsidR="00744718" w:rsidRDefault="00744718" w:rsidP="00744718">
            <w:r>
              <w:t>Cache Select</w:t>
            </w:r>
          </w:p>
          <w:p w14:paraId="12E2D193" w14:textId="77777777" w:rsidR="00744718" w:rsidRDefault="00744718" w:rsidP="00744718">
            <w:r>
              <w:t>XY Windows</w:t>
            </w:r>
          </w:p>
          <w:p w14:paraId="228EA555" w14:textId="77777777" w:rsidR="00744718" w:rsidRDefault="00744718" w:rsidP="00744718">
            <w:r>
              <w:t>User Programmable Fog Tables</w:t>
            </w:r>
          </w:p>
        </w:tc>
      </w:tr>
      <w:tr w:rsidR="00744718" w14:paraId="262F2615" w14:textId="77777777" w:rsidTr="009D64B4">
        <w:tblPrEx>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Ex>
        <w:trPr>
          <w:cantSplit/>
        </w:trPr>
        <w:tc>
          <w:tcPr>
            <w:tcW w:w="2160" w:type="dxa"/>
          </w:tcPr>
          <w:p w14:paraId="4A4C6940" w14:textId="77777777" w:rsidR="00744718" w:rsidRDefault="00744718" w:rsidP="00744718">
            <w:r>
              <w:t>BUF_CTRL[30]</w:t>
            </w:r>
          </w:p>
        </w:tc>
        <w:tc>
          <w:tcPr>
            <w:tcW w:w="1620" w:type="dxa"/>
          </w:tcPr>
          <w:p w14:paraId="706EA419" w14:textId="77777777" w:rsidR="00744718" w:rsidRDefault="00744718" w:rsidP="00744718">
            <w:pPr>
              <w:jc w:val="center"/>
            </w:pPr>
            <w:r>
              <w:t>CO</w:t>
            </w:r>
          </w:p>
        </w:tc>
        <w:tc>
          <w:tcPr>
            <w:tcW w:w="900" w:type="dxa"/>
          </w:tcPr>
          <w:p w14:paraId="5F9A49D7" w14:textId="77777777" w:rsidR="00744718" w:rsidRDefault="00744718" w:rsidP="00744718">
            <w:pPr>
              <w:jc w:val="center"/>
            </w:pPr>
          </w:p>
          <w:p w14:paraId="3D0FB990" w14:textId="77777777" w:rsidR="00744718" w:rsidRDefault="00744718" w:rsidP="00744718">
            <w:pPr>
              <w:jc w:val="center"/>
            </w:pPr>
          </w:p>
          <w:p w14:paraId="1F4E97D7" w14:textId="77777777" w:rsidR="00744718" w:rsidRDefault="00744718" w:rsidP="00744718">
            <w:pPr>
              <w:jc w:val="center"/>
            </w:pPr>
          </w:p>
          <w:p w14:paraId="2523D45F" w14:textId="77777777" w:rsidR="00744718" w:rsidRDefault="00744718" w:rsidP="00744718">
            <w:pPr>
              <w:jc w:val="center"/>
            </w:pPr>
          </w:p>
          <w:p w14:paraId="6A96FC01" w14:textId="77777777" w:rsidR="00744718" w:rsidRDefault="00744718" w:rsidP="00744718">
            <w:pPr>
              <w:jc w:val="center"/>
            </w:pPr>
          </w:p>
          <w:p w14:paraId="3D4E94BF" w14:textId="77777777" w:rsidR="00744718" w:rsidRDefault="00744718" w:rsidP="00744718">
            <w:pPr>
              <w:jc w:val="center"/>
            </w:pPr>
          </w:p>
          <w:p w14:paraId="0AAD29D3" w14:textId="77777777" w:rsidR="00744718" w:rsidRDefault="00744718" w:rsidP="00744718">
            <w:pPr>
              <w:jc w:val="center"/>
            </w:pPr>
          </w:p>
          <w:p w14:paraId="302A2D3D" w14:textId="77777777" w:rsidR="00744718" w:rsidRDefault="00744718" w:rsidP="00744718">
            <w:pPr>
              <w:jc w:val="center"/>
            </w:pPr>
            <w:r>
              <w:t>0</w:t>
            </w:r>
          </w:p>
          <w:p w14:paraId="5D164FBB" w14:textId="77777777" w:rsidR="00744718" w:rsidRDefault="00744718" w:rsidP="00744718">
            <w:pPr>
              <w:jc w:val="center"/>
            </w:pPr>
            <w:r>
              <w:t>1</w:t>
            </w:r>
          </w:p>
        </w:tc>
        <w:tc>
          <w:tcPr>
            <w:tcW w:w="4320" w:type="dxa"/>
          </w:tcPr>
          <w:p w14:paraId="3BFD9938" w14:textId="77777777" w:rsidR="00744718" w:rsidRDefault="00744718" w:rsidP="00744718">
            <w:r>
              <w:t xml:space="preserve">Cache On </w:t>
            </w:r>
            <w:r>
              <w:rPr>
                <w:b/>
              </w:rPr>
              <w:t>(Needs Clarification!!!)</w:t>
            </w:r>
          </w:p>
          <w:p w14:paraId="0AEBBC7C" w14:textId="77777777" w:rsidR="00744718" w:rsidRDefault="00744718" w:rsidP="00744718">
            <w:r>
              <w:t xml:space="preserve">This bit should be set when source data is read from the cache and the cache contains the appropriate data. This bit is </w:t>
            </w:r>
            <w:r>
              <w:rPr>
                <w:b/>
              </w:rPr>
              <w:t>not reset</w:t>
            </w:r>
            <w:r>
              <w:t xml:space="preserve"> by the drawing engine after a command completes, therefore the cache is always assumed to have valid data when CO is set.   This setting is useful when the cache is partitioned into halves by software.</w:t>
            </w:r>
          </w:p>
          <w:p w14:paraId="10AA8AEF" w14:textId="77777777" w:rsidR="00744718" w:rsidRDefault="00744718" w:rsidP="00744718">
            <w:r>
              <w:t>Cache has not yet been written with the correct data</w:t>
            </w:r>
          </w:p>
          <w:p w14:paraId="79A0BAE7" w14:textId="77777777" w:rsidR="00744718" w:rsidRDefault="00744718" w:rsidP="00744718">
            <w:r>
              <w:t xml:space="preserve">Cache contains appropriate data for the next command </w:t>
            </w:r>
          </w:p>
        </w:tc>
      </w:tr>
      <w:tr w:rsidR="00744718" w14:paraId="1390F77C" w14:textId="77777777" w:rsidTr="009D64B4">
        <w:tblPrEx>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Ex>
        <w:trPr>
          <w:cantSplit/>
        </w:trPr>
        <w:tc>
          <w:tcPr>
            <w:tcW w:w="2160" w:type="dxa"/>
          </w:tcPr>
          <w:p w14:paraId="79D4B856" w14:textId="77777777" w:rsidR="00744718" w:rsidRDefault="00744718" w:rsidP="00744718">
            <w:r>
              <w:t>BUF_CTRL[31]</w:t>
            </w:r>
          </w:p>
        </w:tc>
        <w:tc>
          <w:tcPr>
            <w:tcW w:w="1620" w:type="dxa"/>
          </w:tcPr>
          <w:p w14:paraId="70B0AABC" w14:textId="77777777" w:rsidR="00744718" w:rsidRDefault="00744718" w:rsidP="00744718">
            <w:pPr>
              <w:jc w:val="center"/>
            </w:pPr>
            <w:r>
              <w:t>Reserved</w:t>
            </w:r>
          </w:p>
        </w:tc>
        <w:tc>
          <w:tcPr>
            <w:tcW w:w="900" w:type="dxa"/>
          </w:tcPr>
          <w:p w14:paraId="4492D2ED" w14:textId="77777777" w:rsidR="00744718" w:rsidRDefault="00744718" w:rsidP="00744718">
            <w:pPr>
              <w:jc w:val="center"/>
            </w:pPr>
            <w:r>
              <w:t>0x0</w:t>
            </w:r>
          </w:p>
        </w:tc>
        <w:tc>
          <w:tcPr>
            <w:tcW w:w="4320" w:type="dxa"/>
          </w:tcPr>
          <w:p w14:paraId="4FB2A5D7" w14:textId="77777777" w:rsidR="00744718" w:rsidRDefault="00744718" w:rsidP="00744718">
            <w:r>
              <w:t>Reserved</w:t>
            </w:r>
          </w:p>
        </w:tc>
      </w:tr>
    </w:tbl>
    <w:p w14:paraId="3B730360" w14:textId="77777777" w:rsidR="00744718" w:rsidRDefault="00744718" w:rsidP="00744718">
      <w:pPr>
        <w:pStyle w:val="NormalIndent"/>
        <w:ind w:left="0"/>
        <w:rPr>
          <w:rFonts w:ascii="Times New Roman" w:hAnsi="Times New Roman"/>
        </w:rPr>
      </w:pPr>
    </w:p>
    <w:p w14:paraId="46553D9C" w14:textId="77777777" w:rsidR="00744718" w:rsidRDefault="00744718" w:rsidP="00744718">
      <w:pPr>
        <w:pStyle w:val="Heading3"/>
      </w:pPr>
      <w:r>
        <w:t>5.8.7</w:t>
      </w:r>
      <w:r>
        <w:tab/>
      </w:r>
      <w:r>
        <w:tab/>
        <w:t>Drawing Engine Source Origin  RBASE_D + (0x0028)</w:t>
      </w:r>
    </w:p>
    <w:p w14:paraId="4F296B4E" w14:textId="77777777" w:rsidR="00744718" w:rsidRDefault="00744718" w:rsidP="00744718">
      <w:pPr>
        <w:pStyle w:val="NormalIndent"/>
        <w:ind w:left="0"/>
        <w:rPr>
          <w:rFonts w:ascii="Times New Roman" w:hAnsi="Times New Roman"/>
          <w:b/>
        </w:rPr>
      </w:pPr>
      <w:r>
        <w:rPr>
          <w:rFonts w:ascii="Times New Roman" w:hAnsi="Times New Roman"/>
          <w:b/>
        </w:rPr>
        <w:t xml:space="preserve">Name: </w:t>
      </w:r>
      <w:r>
        <w:rPr>
          <w:rFonts w:ascii="Times New Roman" w:hAnsi="Times New Roman"/>
          <w:b/>
        </w:rPr>
        <w:tab/>
        <w:t>DE_SORG</w:t>
      </w:r>
    </w:p>
    <w:p w14:paraId="03065CD1" w14:textId="77777777" w:rsidR="00744718" w:rsidRDefault="00744718" w:rsidP="00744718">
      <w:pPr>
        <w:pStyle w:val="NormalIndent"/>
        <w:ind w:left="0"/>
        <w:rPr>
          <w:rFonts w:ascii="Times New Roman" w:hAnsi="Times New Roman"/>
        </w:rPr>
      </w:pPr>
      <w:r>
        <w:rPr>
          <w:rFonts w:ascii="Times New Roman" w:hAnsi="Times New Roman"/>
          <w:b/>
        </w:rPr>
        <w:t xml:space="preserve">Type: </w:t>
      </w:r>
      <w:r>
        <w:rPr>
          <w:rFonts w:ascii="Times New Roman" w:hAnsi="Times New Roman"/>
          <w:b/>
        </w:rPr>
        <w:tab/>
        <w:t>Memory mapped read write</w:t>
      </w:r>
    </w:p>
    <w:p w14:paraId="26236A5C" w14:textId="77777777" w:rsidR="00744718" w:rsidRDefault="00744718" w:rsidP="00744718">
      <w:pPr>
        <w:pStyle w:val="NormalIndent"/>
        <w:ind w:left="0"/>
        <w:jc w:val="both"/>
        <w:rPr>
          <w:rFonts w:ascii="Times New Roman" w:hAnsi="Times New Roman"/>
        </w:rPr>
      </w:pPr>
      <w:r>
        <w:rPr>
          <w:rFonts w:ascii="Times New Roman" w:hAnsi="Times New Roman"/>
        </w:rPr>
        <w:t>This register defines the linear or XY address offset into the selected buffer or buffers for drawing engine read cycles.  In linear mode this is a 128 bit word address when accessing the Display Buffers. In XY mode this is a pixel address offset.</w:t>
      </w:r>
    </w:p>
    <w:p w14:paraId="37B41A40" w14:textId="77777777" w:rsidR="00744718" w:rsidRDefault="00744718" w:rsidP="00744718">
      <w:r>
        <w:object w:dxaOrig="6160" w:dyaOrig="1463" w14:anchorId="04B1E233">
          <v:shape id="_x0000_i1100" type="#_x0000_t75" style="width:302.1pt;height:71.45pt" o:ole="">
            <v:imagedata r:id="rId160" o:title=""/>
          </v:shape>
          <o:OLEObject Type="Embed" ProgID="MSDraw" ShapeID="_x0000_i1100" DrawAspect="Content" ObjectID="_1342457347" r:id="rId161">
            <o:FieldCodes>\* MERGEFORMAT</o:FieldCodes>
          </o:OLEObject>
        </w:object>
      </w:r>
    </w:p>
    <w:p w14:paraId="135FD707" w14:textId="77777777" w:rsidR="00744718" w:rsidRDefault="00744718" w:rsidP="00744718">
      <w:pPr>
        <w:pStyle w:val="NormalIndent"/>
        <w:rPr>
          <w:rFonts w:ascii="Times New Roman" w:hAnsi="Times New Roman"/>
        </w:rPr>
      </w:pPr>
    </w:p>
    <w:tbl>
      <w:tblP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34"/>
        <w:gridCol w:w="2134"/>
        <w:gridCol w:w="889"/>
        <w:gridCol w:w="1773"/>
      </w:tblGrid>
      <w:tr w:rsidR="00744718" w14:paraId="6038015C" w14:textId="77777777" w:rsidTr="00744718">
        <w:trPr>
          <w:cantSplit/>
        </w:trPr>
        <w:tc>
          <w:tcPr>
            <w:tcW w:w="2134" w:type="dxa"/>
          </w:tcPr>
          <w:p w14:paraId="5EC8EFD9" w14:textId="77777777" w:rsidR="00744718" w:rsidRDefault="00744718" w:rsidP="00744718">
            <w:pPr>
              <w:rPr>
                <w:b/>
              </w:rPr>
            </w:pPr>
            <w:bookmarkStart w:id="202" w:name="_Toc332687668"/>
            <w:r>
              <w:rPr>
                <w:b/>
              </w:rPr>
              <w:t>Bits</w:t>
            </w:r>
            <w:bookmarkEnd w:id="202"/>
          </w:p>
        </w:tc>
        <w:tc>
          <w:tcPr>
            <w:tcW w:w="2134" w:type="dxa"/>
          </w:tcPr>
          <w:p w14:paraId="5DA63C89" w14:textId="77777777" w:rsidR="00744718" w:rsidRDefault="00744718" w:rsidP="00744718">
            <w:pPr>
              <w:rPr>
                <w:b/>
              </w:rPr>
            </w:pPr>
            <w:bookmarkStart w:id="203" w:name="_Toc332687669"/>
            <w:r>
              <w:rPr>
                <w:b/>
              </w:rPr>
              <w:t>Name</w:t>
            </w:r>
            <w:bookmarkEnd w:id="203"/>
          </w:p>
        </w:tc>
        <w:tc>
          <w:tcPr>
            <w:tcW w:w="889" w:type="dxa"/>
          </w:tcPr>
          <w:p w14:paraId="4D6D3267" w14:textId="77777777" w:rsidR="00744718" w:rsidRDefault="00744718" w:rsidP="00744718">
            <w:pPr>
              <w:rPr>
                <w:b/>
              </w:rPr>
            </w:pPr>
            <w:bookmarkStart w:id="204" w:name="_Toc332687670"/>
            <w:r>
              <w:rPr>
                <w:b/>
              </w:rPr>
              <w:t>Value</w:t>
            </w:r>
            <w:bookmarkEnd w:id="204"/>
          </w:p>
        </w:tc>
        <w:tc>
          <w:tcPr>
            <w:tcW w:w="1773" w:type="dxa"/>
          </w:tcPr>
          <w:p w14:paraId="71338310" w14:textId="77777777" w:rsidR="00744718" w:rsidRDefault="00744718" w:rsidP="00744718">
            <w:pPr>
              <w:rPr>
                <w:b/>
              </w:rPr>
            </w:pPr>
            <w:bookmarkStart w:id="205" w:name="_Toc332687671"/>
            <w:r>
              <w:rPr>
                <w:b/>
              </w:rPr>
              <w:t>Function</w:t>
            </w:r>
            <w:bookmarkEnd w:id="205"/>
          </w:p>
        </w:tc>
      </w:tr>
      <w:tr w:rsidR="00744718" w14:paraId="798421A6" w14:textId="77777777" w:rsidTr="00744718">
        <w:trPr>
          <w:cantSplit/>
        </w:trPr>
        <w:tc>
          <w:tcPr>
            <w:tcW w:w="2134" w:type="dxa"/>
            <w:tcBorders>
              <w:top w:val="nil"/>
            </w:tcBorders>
          </w:tcPr>
          <w:p w14:paraId="5F990CB3" w14:textId="77777777" w:rsidR="00744718" w:rsidRDefault="00744718" w:rsidP="00744718">
            <w:r>
              <w:t>DE_SORG[24:4]</w:t>
            </w:r>
          </w:p>
        </w:tc>
        <w:tc>
          <w:tcPr>
            <w:tcW w:w="2134" w:type="dxa"/>
            <w:tcBorders>
              <w:top w:val="nil"/>
            </w:tcBorders>
          </w:tcPr>
          <w:p w14:paraId="0D89068C" w14:textId="77777777" w:rsidR="00744718" w:rsidRDefault="00744718" w:rsidP="00744718">
            <w:r>
              <w:t>SORGL</w:t>
            </w:r>
          </w:p>
        </w:tc>
        <w:tc>
          <w:tcPr>
            <w:tcW w:w="889" w:type="dxa"/>
            <w:tcBorders>
              <w:top w:val="nil"/>
            </w:tcBorders>
          </w:tcPr>
          <w:p w14:paraId="5CCCE254" w14:textId="77777777" w:rsidR="00744718" w:rsidRDefault="00744718" w:rsidP="00744718"/>
        </w:tc>
        <w:tc>
          <w:tcPr>
            <w:tcW w:w="1773" w:type="dxa"/>
            <w:tcBorders>
              <w:top w:val="nil"/>
            </w:tcBorders>
          </w:tcPr>
          <w:p w14:paraId="3B139692" w14:textId="77777777" w:rsidR="00744718" w:rsidRDefault="00744718" w:rsidP="00744718">
            <w:r>
              <w:t>Linear origin mode</w:t>
            </w:r>
          </w:p>
        </w:tc>
      </w:tr>
    </w:tbl>
    <w:p w14:paraId="5D0BC980" w14:textId="77777777" w:rsidR="00744718" w:rsidRDefault="00744718" w:rsidP="00744718">
      <w:r>
        <w:object w:dxaOrig="6157" w:dyaOrig="1460" w14:anchorId="373F7F7E">
          <v:shape id="_x0000_i1101" type="#_x0000_t75" style="width:302.1pt;height:71.45pt" o:ole="">
            <v:imagedata r:id="rId162" o:title=""/>
          </v:shape>
          <o:OLEObject Type="Embed" ProgID="MSDraw" ShapeID="_x0000_i1101" DrawAspect="Content" ObjectID="_1342457348" r:id="rId163">
            <o:FieldCodes>\* MERGEFORMAT</o:FieldCodes>
          </o:OLEObject>
        </w:object>
      </w:r>
    </w:p>
    <w:p w14:paraId="283E186E" w14:textId="77777777" w:rsidR="00744718" w:rsidRDefault="00744718" w:rsidP="00744718">
      <w:pPr>
        <w:pStyle w:val="NormalIndent"/>
        <w:ind w:left="0"/>
        <w:rPr>
          <w:rFonts w:ascii="Times New Roman" w:hAnsi="Times New Roman"/>
        </w:rPr>
      </w:pPr>
    </w:p>
    <w:tbl>
      <w:tblPr>
        <w:tblW w:w="0" w:type="auto"/>
        <w:tblInd w:w="108" w:type="dxa"/>
        <w:tblLayout w:type="fixed"/>
        <w:tblLook w:val="0000" w:firstRow="0" w:lastRow="0" w:firstColumn="0" w:lastColumn="0" w:noHBand="0" w:noVBand="0"/>
      </w:tblPr>
      <w:tblGrid>
        <w:gridCol w:w="2134"/>
        <w:gridCol w:w="2134"/>
        <w:gridCol w:w="889"/>
        <w:gridCol w:w="1773"/>
      </w:tblGrid>
      <w:tr w:rsidR="00744718" w14:paraId="22214A98" w14:textId="77777777" w:rsidTr="00744718">
        <w:trPr>
          <w:cantSplit/>
        </w:trPr>
        <w:tc>
          <w:tcPr>
            <w:tcW w:w="2134" w:type="dxa"/>
            <w:tcBorders>
              <w:top w:val="single" w:sz="12" w:space="0" w:color="auto"/>
              <w:left w:val="single" w:sz="12" w:space="0" w:color="auto"/>
              <w:right w:val="single" w:sz="6" w:space="0" w:color="auto"/>
            </w:tcBorders>
          </w:tcPr>
          <w:p w14:paraId="713C0122" w14:textId="77777777" w:rsidR="00744718" w:rsidRDefault="00744718" w:rsidP="00744718">
            <w:pPr>
              <w:rPr>
                <w:b/>
              </w:rPr>
            </w:pPr>
            <w:bookmarkStart w:id="206" w:name="_Toc332687672"/>
            <w:r>
              <w:rPr>
                <w:b/>
              </w:rPr>
              <w:t>Bits</w:t>
            </w:r>
            <w:bookmarkEnd w:id="206"/>
          </w:p>
        </w:tc>
        <w:tc>
          <w:tcPr>
            <w:tcW w:w="2134" w:type="dxa"/>
            <w:tcBorders>
              <w:top w:val="single" w:sz="12" w:space="0" w:color="auto"/>
              <w:left w:val="single" w:sz="6" w:space="0" w:color="auto"/>
              <w:right w:val="single" w:sz="6" w:space="0" w:color="auto"/>
            </w:tcBorders>
          </w:tcPr>
          <w:p w14:paraId="26047901" w14:textId="77777777" w:rsidR="00744718" w:rsidRDefault="00744718" w:rsidP="00744718">
            <w:pPr>
              <w:rPr>
                <w:b/>
              </w:rPr>
            </w:pPr>
            <w:bookmarkStart w:id="207" w:name="_Toc332687673"/>
            <w:r>
              <w:rPr>
                <w:b/>
              </w:rPr>
              <w:t>Name</w:t>
            </w:r>
            <w:bookmarkEnd w:id="207"/>
          </w:p>
        </w:tc>
        <w:tc>
          <w:tcPr>
            <w:tcW w:w="889" w:type="dxa"/>
            <w:tcBorders>
              <w:top w:val="single" w:sz="12" w:space="0" w:color="auto"/>
              <w:left w:val="single" w:sz="6" w:space="0" w:color="auto"/>
              <w:right w:val="single" w:sz="6" w:space="0" w:color="auto"/>
            </w:tcBorders>
          </w:tcPr>
          <w:p w14:paraId="14A2D463" w14:textId="77777777" w:rsidR="00744718" w:rsidRDefault="00744718" w:rsidP="00744718">
            <w:pPr>
              <w:rPr>
                <w:b/>
              </w:rPr>
            </w:pPr>
            <w:bookmarkStart w:id="208" w:name="_Toc332687674"/>
            <w:r>
              <w:rPr>
                <w:b/>
              </w:rPr>
              <w:t>Value</w:t>
            </w:r>
            <w:bookmarkEnd w:id="208"/>
          </w:p>
        </w:tc>
        <w:tc>
          <w:tcPr>
            <w:tcW w:w="1773" w:type="dxa"/>
            <w:tcBorders>
              <w:top w:val="single" w:sz="12" w:space="0" w:color="auto"/>
              <w:left w:val="single" w:sz="6" w:space="0" w:color="auto"/>
              <w:right w:val="single" w:sz="12" w:space="0" w:color="auto"/>
            </w:tcBorders>
          </w:tcPr>
          <w:p w14:paraId="45BA9635" w14:textId="77777777" w:rsidR="00744718" w:rsidRDefault="00744718" w:rsidP="00744718">
            <w:pPr>
              <w:rPr>
                <w:b/>
              </w:rPr>
            </w:pPr>
            <w:bookmarkStart w:id="209" w:name="_Toc332687675"/>
            <w:r>
              <w:rPr>
                <w:b/>
              </w:rPr>
              <w:t>Function</w:t>
            </w:r>
            <w:bookmarkEnd w:id="209"/>
          </w:p>
        </w:tc>
      </w:tr>
      <w:tr w:rsidR="00744718" w14:paraId="446DE43E" w14:textId="77777777" w:rsidTr="00744718">
        <w:trPr>
          <w:cantSplit/>
        </w:trPr>
        <w:tc>
          <w:tcPr>
            <w:tcW w:w="2134" w:type="dxa"/>
            <w:tcBorders>
              <w:top w:val="single" w:sz="12" w:space="0" w:color="auto"/>
              <w:left w:val="single" w:sz="12" w:space="0" w:color="auto"/>
              <w:bottom w:val="single" w:sz="12" w:space="0" w:color="auto"/>
              <w:right w:val="single" w:sz="6" w:space="0" w:color="auto"/>
            </w:tcBorders>
          </w:tcPr>
          <w:p w14:paraId="72376CCD" w14:textId="77777777" w:rsidR="00744718" w:rsidRDefault="00744718" w:rsidP="00744718">
            <w:r>
              <w:t>DE_SORG[31:0]</w:t>
            </w:r>
          </w:p>
        </w:tc>
        <w:tc>
          <w:tcPr>
            <w:tcW w:w="2134" w:type="dxa"/>
            <w:tcBorders>
              <w:top w:val="single" w:sz="12" w:space="0" w:color="auto"/>
              <w:left w:val="single" w:sz="6" w:space="0" w:color="auto"/>
              <w:bottom w:val="single" w:sz="12" w:space="0" w:color="auto"/>
              <w:right w:val="single" w:sz="6" w:space="0" w:color="auto"/>
            </w:tcBorders>
          </w:tcPr>
          <w:p w14:paraId="5355EE88" w14:textId="77777777" w:rsidR="00744718" w:rsidRDefault="00744718" w:rsidP="00744718">
            <w:r>
              <w:t>SORGXY</w:t>
            </w:r>
          </w:p>
        </w:tc>
        <w:tc>
          <w:tcPr>
            <w:tcW w:w="889" w:type="dxa"/>
            <w:tcBorders>
              <w:top w:val="single" w:sz="12" w:space="0" w:color="auto"/>
              <w:left w:val="single" w:sz="6" w:space="0" w:color="auto"/>
              <w:bottom w:val="single" w:sz="12" w:space="0" w:color="auto"/>
              <w:right w:val="single" w:sz="6" w:space="0" w:color="auto"/>
            </w:tcBorders>
          </w:tcPr>
          <w:p w14:paraId="22ACAD34" w14:textId="77777777" w:rsidR="00744718" w:rsidRDefault="00744718" w:rsidP="00744718"/>
        </w:tc>
        <w:tc>
          <w:tcPr>
            <w:tcW w:w="1773" w:type="dxa"/>
            <w:tcBorders>
              <w:top w:val="single" w:sz="12" w:space="0" w:color="auto"/>
              <w:left w:val="single" w:sz="6" w:space="0" w:color="auto"/>
              <w:bottom w:val="single" w:sz="12" w:space="0" w:color="auto"/>
              <w:right w:val="single" w:sz="12" w:space="0" w:color="auto"/>
            </w:tcBorders>
          </w:tcPr>
          <w:p w14:paraId="557D568B" w14:textId="77777777" w:rsidR="00744718" w:rsidRDefault="00744718" w:rsidP="00744718">
            <w:r>
              <w:t>XY origin mode</w:t>
            </w:r>
          </w:p>
        </w:tc>
      </w:tr>
    </w:tbl>
    <w:p w14:paraId="3413EE35" w14:textId="77777777" w:rsidR="00744718" w:rsidRDefault="00744718" w:rsidP="00744718">
      <w:pPr>
        <w:pStyle w:val="Heading3"/>
      </w:pPr>
      <w:r>
        <w:br w:type="page"/>
        <w:t>5.8.8</w:t>
      </w:r>
      <w:r>
        <w:tab/>
      </w:r>
      <w:r>
        <w:tab/>
        <w:t>Drawing Engine Destination Origin RBASE_D  + (0x002C)</w:t>
      </w:r>
    </w:p>
    <w:p w14:paraId="7BA63361"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Name: </w:t>
      </w:r>
      <w:r>
        <w:rPr>
          <w:rFonts w:ascii="Times New Roman" w:hAnsi="Times New Roman"/>
          <w:b/>
        </w:rPr>
        <w:tab/>
        <w:t>DE_DORG</w:t>
      </w:r>
    </w:p>
    <w:p w14:paraId="320DFF0F"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Type: </w:t>
      </w:r>
      <w:r>
        <w:rPr>
          <w:rFonts w:ascii="Times New Roman" w:hAnsi="Times New Roman"/>
          <w:b/>
        </w:rPr>
        <w:tab/>
        <w:t>Memory mapped read write</w:t>
      </w:r>
    </w:p>
    <w:p w14:paraId="5DFEAECD" w14:textId="77777777" w:rsidR="00744718" w:rsidRDefault="00744718" w:rsidP="00744718">
      <w:pPr>
        <w:pStyle w:val="NormalIndent"/>
        <w:ind w:left="0"/>
        <w:jc w:val="both"/>
        <w:rPr>
          <w:rFonts w:ascii="Times New Roman" w:hAnsi="Times New Roman"/>
        </w:rPr>
      </w:pPr>
      <w:r>
        <w:rPr>
          <w:rFonts w:ascii="Times New Roman" w:hAnsi="Times New Roman"/>
        </w:rPr>
        <w:t>This register defines the linear or XY address offset into the selected buffer or buffers for drawing engine write cycles.  In linear mode this is a 128 bit word address when accessing the Display Buffers. In XY mode this is a pixel address offset.</w:t>
      </w:r>
    </w:p>
    <w:p w14:paraId="0E84CBD6" w14:textId="77777777" w:rsidR="00744718" w:rsidRDefault="00744718" w:rsidP="00744718">
      <w:pPr>
        <w:pStyle w:val="NormalIndent"/>
        <w:ind w:left="0"/>
        <w:jc w:val="both"/>
        <w:rPr>
          <w:rFonts w:ascii="Times New Roman" w:hAnsi="Times New Roman"/>
        </w:rPr>
      </w:pPr>
      <w:r>
        <w:rPr>
          <w:rFonts w:ascii="Times New Roman" w:hAnsi="Times New Roman"/>
        </w:rPr>
        <w:object w:dxaOrig="6160" w:dyaOrig="1463" w14:anchorId="1A0ACAC2">
          <v:shape id="_x0000_i1102" type="#_x0000_t75" style="width:302.1pt;height:71.45pt" o:ole="">
            <v:imagedata r:id="rId164" o:title=""/>
          </v:shape>
          <o:OLEObject Type="Embed" ProgID="MSDraw" ShapeID="_x0000_i1102" DrawAspect="Content" ObjectID="_1342457349" r:id="rId165">
            <o:FieldCodes>\* MERGEFORMAT</o:FieldCodes>
          </o:OLEObject>
        </w:object>
      </w:r>
    </w:p>
    <w:p w14:paraId="178C90A9" w14:textId="77777777" w:rsidR="00744718" w:rsidRDefault="00744718" w:rsidP="00744718">
      <w:pPr>
        <w:ind w:left="720"/>
      </w:pPr>
    </w:p>
    <w:p w14:paraId="0696548D" w14:textId="77777777" w:rsidR="00744718" w:rsidRDefault="00744718" w:rsidP="00744718">
      <w:pPr>
        <w:pStyle w:val="NormalIndent"/>
        <w:rPr>
          <w:rFonts w:ascii="Times New Roman" w:hAnsi="Times New Roman"/>
        </w:rPr>
      </w:pPr>
    </w:p>
    <w:tbl>
      <w:tblP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27"/>
        <w:gridCol w:w="2127"/>
        <w:gridCol w:w="886"/>
        <w:gridCol w:w="2690"/>
      </w:tblGrid>
      <w:tr w:rsidR="00744718" w14:paraId="44860B5B" w14:textId="77777777" w:rsidTr="00744718">
        <w:trPr>
          <w:cantSplit/>
        </w:trPr>
        <w:tc>
          <w:tcPr>
            <w:tcW w:w="2127" w:type="dxa"/>
          </w:tcPr>
          <w:p w14:paraId="50365EB1" w14:textId="77777777" w:rsidR="00744718" w:rsidRDefault="00744718" w:rsidP="00744718">
            <w:pPr>
              <w:rPr>
                <w:b/>
              </w:rPr>
            </w:pPr>
            <w:bookmarkStart w:id="210" w:name="_Toc332687676"/>
            <w:r>
              <w:rPr>
                <w:b/>
              </w:rPr>
              <w:t>Bits</w:t>
            </w:r>
            <w:bookmarkEnd w:id="210"/>
          </w:p>
        </w:tc>
        <w:tc>
          <w:tcPr>
            <w:tcW w:w="2127" w:type="dxa"/>
          </w:tcPr>
          <w:p w14:paraId="50DB925A" w14:textId="77777777" w:rsidR="00744718" w:rsidRDefault="00744718" w:rsidP="00744718">
            <w:pPr>
              <w:rPr>
                <w:b/>
              </w:rPr>
            </w:pPr>
            <w:bookmarkStart w:id="211" w:name="_Toc332687677"/>
            <w:r>
              <w:rPr>
                <w:b/>
              </w:rPr>
              <w:t>Name</w:t>
            </w:r>
            <w:bookmarkEnd w:id="211"/>
          </w:p>
        </w:tc>
        <w:tc>
          <w:tcPr>
            <w:tcW w:w="886" w:type="dxa"/>
          </w:tcPr>
          <w:p w14:paraId="128A6FAC" w14:textId="77777777" w:rsidR="00744718" w:rsidRDefault="00744718" w:rsidP="00744718">
            <w:pPr>
              <w:rPr>
                <w:b/>
              </w:rPr>
            </w:pPr>
            <w:bookmarkStart w:id="212" w:name="_Toc332687678"/>
            <w:r>
              <w:rPr>
                <w:b/>
              </w:rPr>
              <w:t>Value</w:t>
            </w:r>
            <w:bookmarkEnd w:id="212"/>
          </w:p>
        </w:tc>
        <w:tc>
          <w:tcPr>
            <w:tcW w:w="2690" w:type="dxa"/>
          </w:tcPr>
          <w:p w14:paraId="63EADF51" w14:textId="77777777" w:rsidR="00744718" w:rsidRDefault="00744718" w:rsidP="00744718">
            <w:pPr>
              <w:rPr>
                <w:b/>
              </w:rPr>
            </w:pPr>
            <w:bookmarkStart w:id="213" w:name="_Toc332687679"/>
            <w:r>
              <w:rPr>
                <w:b/>
              </w:rPr>
              <w:t>Function</w:t>
            </w:r>
            <w:bookmarkEnd w:id="213"/>
          </w:p>
        </w:tc>
      </w:tr>
      <w:tr w:rsidR="00744718" w14:paraId="02F2D21D" w14:textId="77777777" w:rsidTr="00744718">
        <w:trPr>
          <w:cantSplit/>
        </w:trPr>
        <w:tc>
          <w:tcPr>
            <w:tcW w:w="2127" w:type="dxa"/>
            <w:tcBorders>
              <w:top w:val="nil"/>
            </w:tcBorders>
          </w:tcPr>
          <w:p w14:paraId="656E6F3C" w14:textId="77777777" w:rsidR="00744718" w:rsidRDefault="00744718" w:rsidP="00744718">
            <w:r>
              <w:t>DE_DORG[24:4]</w:t>
            </w:r>
          </w:p>
        </w:tc>
        <w:tc>
          <w:tcPr>
            <w:tcW w:w="2127" w:type="dxa"/>
            <w:tcBorders>
              <w:top w:val="nil"/>
            </w:tcBorders>
          </w:tcPr>
          <w:p w14:paraId="58AE2E15" w14:textId="77777777" w:rsidR="00744718" w:rsidRDefault="00744718" w:rsidP="00744718">
            <w:r>
              <w:t>DORGL</w:t>
            </w:r>
          </w:p>
        </w:tc>
        <w:tc>
          <w:tcPr>
            <w:tcW w:w="886" w:type="dxa"/>
            <w:tcBorders>
              <w:top w:val="nil"/>
            </w:tcBorders>
          </w:tcPr>
          <w:p w14:paraId="2D2ABAF0" w14:textId="77777777" w:rsidR="00744718" w:rsidRDefault="00744718" w:rsidP="00744718"/>
        </w:tc>
        <w:tc>
          <w:tcPr>
            <w:tcW w:w="2690" w:type="dxa"/>
            <w:tcBorders>
              <w:top w:val="nil"/>
            </w:tcBorders>
          </w:tcPr>
          <w:p w14:paraId="5B5264D3" w14:textId="77777777" w:rsidR="00744718" w:rsidRDefault="00744718" w:rsidP="00744718">
            <w:r>
              <w:t>Linear origin mode.</w:t>
            </w:r>
          </w:p>
        </w:tc>
      </w:tr>
    </w:tbl>
    <w:p w14:paraId="387365BF" w14:textId="77777777" w:rsidR="00744718" w:rsidRDefault="00744718" w:rsidP="00744718">
      <w:r>
        <w:object w:dxaOrig="6157" w:dyaOrig="1460" w14:anchorId="2B1140FB">
          <v:shape id="_x0000_i1103" type="#_x0000_t75" style="width:302.1pt;height:71.45pt" o:ole="">
            <v:imagedata r:id="rId166" o:title=""/>
          </v:shape>
          <o:OLEObject Type="Embed" ProgID="MSDraw" ShapeID="_x0000_i1103" DrawAspect="Content" ObjectID="_1342457350" r:id="rId167">
            <o:FieldCodes>\* MERGEFORMAT</o:FieldCodes>
          </o:OLEObject>
        </w:object>
      </w:r>
    </w:p>
    <w:p w14:paraId="3E13279B" w14:textId="77777777" w:rsidR="00744718" w:rsidRDefault="00744718" w:rsidP="00744718">
      <w:pPr>
        <w:pStyle w:val="NormalIndent"/>
        <w:ind w:left="0"/>
        <w:rPr>
          <w:rFonts w:ascii="Times New Roman" w:hAnsi="Times New Roman"/>
        </w:rPr>
      </w:pPr>
    </w:p>
    <w:tbl>
      <w:tblP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34"/>
        <w:gridCol w:w="2134"/>
        <w:gridCol w:w="889"/>
        <w:gridCol w:w="1773"/>
      </w:tblGrid>
      <w:tr w:rsidR="00744718" w14:paraId="50B62F25" w14:textId="77777777" w:rsidTr="00744718">
        <w:trPr>
          <w:cantSplit/>
        </w:trPr>
        <w:tc>
          <w:tcPr>
            <w:tcW w:w="2134" w:type="dxa"/>
          </w:tcPr>
          <w:p w14:paraId="7FE34045" w14:textId="77777777" w:rsidR="00744718" w:rsidRDefault="00744718" w:rsidP="00744718">
            <w:pPr>
              <w:rPr>
                <w:b/>
              </w:rPr>
            </w:pPr>
            <w:bookmarkStart w:id="214" w:name="_Toc332687680"/>
            <w:r>
              <w:rPr>
                <w:b/>
              </w:rPr>
              <w:t>Bits</w:t>
            </w:r>
            <w:bookmarkEnd w:id="214"/>
          </w:p>
        </w:tc>
        <w:tc>
          <w:tcPr>
            <w:tcW w:w="2134" w:type="dxa"/>
          </w:tcPr>
          <w:p w14:paraId="4C258489" w14:textId="77777777" w:rsidR="00744718" w:rsidRDefault="00744718" w:rsidP="00744718">
            <w:pPr>
              <w:rPr>
                <w:b/>
              </w:rPr>
            </w:pPr>
            <w:bookmarkStart w:id="215" w:name="_Toc332687681"/>
            <w:r>
              <w:rPr>
                <w:b/>
              </w:rPr>
              <w:t>Name</w:t>
            </w:r>
            <w:bookmarkEnd w:id="215"/>
          </w:p>
        </w:tc>
        <w:tc>
          <w:tcPr>
            <w:tcW w:w="889" w:type="dxa"/>
          </w:tcPr>
          <w:p w14:paraId="565A6425" w14:textId="77777777" w:rsidR="00744718" w:rsidRDefault="00744718" w:rsidP="00744718">
            <w:pPr>
              <w:rPr>
                <w:b/>
              </w:rPr>
            </w:pPr>
            <w:bookmarkStart w:id="216" w:name="_Toc332687682"/>
            <w:r>
              <w:rPr>
                <w:b/>
              </w:rPr>
              <w:t>Value</w:t>
            </w:r>
            <w:bookmarkEnd w:id="216"/>
          </w:p>
        </w:tc>
        <w:tc>
          <w:tcPr>
            <w:tcW w:w="1773" w:type="dxa"/>
          </w:tcPr>
          <w:p w14:paraId="64C0BA41" w14:textId="77777777" w:rsidR="00744718" w:rsidRDefault="00744718" w:rsidP="00744718">
            <w:pPr>
              <w:rPr>
                <w:b/>
              </w:rPr>
            </w:pPr>
            <w:bookmarkStart w:id="217" w:name="_Toc332687683"/>
            <w:r>
              <w:rPr>
                <w:b/>
              </w:rPr>
              <w:t>Function</w:t>
            </w:r>
            <w:bookmarkEnd w:id="217"/>
          </w:p>
        </w:tc>
      </w:tr>
      <w:tr w:rsidR="00744718" w14:paraId="69EBCC2C" w14:textId="77777777" w:rsidTr="00744718">
        <w:trPr>
          <w:cantSplit/>
        </w:trPr>
        <w:tc>
          <w:tcPr>
            <w:tcW w:w="2134" w:type="dxa"/>
            <w:tcBorders>
              <w:top w:val="nil"/>
            </w:tcBorders>
          </w:tcPr>
          <w:p w14:paraId="783B8EFB" w14:textId="77777777" w:rsidR="00744718" w:rsidRDefault="00744718" w:rsidP="00744718">
            <w:r>
              <w:t>DE_DORG[31:0]</w:t>
            </w:r>
          </w:p>
        </w:tc>
        <w:tc>
          <w:tcPr>
            <w:tcW w:w="2134" w:type="dxa"/>
            <w:tcBorders>
              <w:top w:val="nil"/>
            </w:tcBorders>
          </w:tcPr>
          <w:p w14:paraId="1FE92CA5" w14:textId="77777777" w:rsidR="00744718" w:rsidRDefault="00744718" w:rsidP="00744718">
            <w:r>
              <w:t>DORGXY</w:t>
            </w:r>
          </w:p>
        </w:tc>
        <w:tc>
          <w:tcPr>
            <w:tcW w:w="889" w:type="dxa"/>
            <w:tcBorders>
              <w:top w:val="nil"/>
            </w:tcBorders>
          </w:tcPr>
          <w:p w14:paraId="4F627A5A" w14:textId="77777777" w:rsidR="00744718" w:rsidRDefault="00744718" w:rsidP="00744718"/>
        </w:tc>
        <w:tc>
          <w:tcPr>
            <w:tcW w:w="1773" w:type="dxa"/>
            <w:tcBorders>
              <w:top w:val="nil"/>
            </w:tcBorders>
          </w:tcPr>
          <w:p w14:paraId="0FFCA252" w14:textId="77777777" w:rsidR="00744718" w:rsidRDefault="00744718" w:rsidP="00744718">
            <w:r>
              <w:t>XY origin mode.</w:t>
            </w:r>
          </w:p>
        </w:tc>
      </w:tr>
    </w:tbl>
    <w:p w14:paraId="4CF48D72" w14:textId="77777777" w:rsidR="00744718" w:rsidRDefault="00744718" w:rsidP="00744718">
      <w:pPr>
        <w:pStyle w:val="Heading3"/>
        <w:ind w:left="504" w:hanging="504"/>
      </w:pPr>
      <w:r>
        <w:t>5.8.9</w:t>
      </w:r>
      <w:r>
        <w:tab/>
        <w:t xml:space="preserve"> DE Texture Pitch RBASE_D + (0x0038)</w:t>
      </w:r>
    </w:p>
    <w:p w14:paraId="5CE331EB" w14:textId="77777777" w:rsidR="00744718" w:rsidRDefault="00744718" w:rsidP="00744718">
      <w:pPr>
        <w:pStyle w:val="NormalIndent"/>
        <w:ind w:left="0"/>
        <w:rPr>
          <w:rFonts w:ascii="Times New Roman" w:hAnsi="Times New Roman"/>
          <w:b/>
        </w:rPr>
      </w:pPr>
      <w:r>
        <w:rPr>
          <w:rFonts w:ascii="Times New Roman" w:hAnsi="Times New Roman"/>
          <w:b/>
        </w:rPr>
        <w:t>Name: DE_TPTCH</w:t>
      </w:r>
    </w:p>
    <w:p w14:paraId="12FEE69B" w14:textId="77777777" w:rsidR="00744718" w:rsidRDefault="00744718" w:rsidP="00744718">
      <w:pPr>
        <w:pStyle w:val="NormalIndent"/>
        <w:ind w:left="0"/>
        <w:rPr>
          <w:rFonts w:ascii="Times New Roman" w:hAnsi="Times New Roman"/>
          <w:b/>
        </w:rPr>
      </w:pPr>
      <w:r>
        <w:rPr>
          <w:rFonts w:ascii="Times New Roman" w:hAnsi="Times New Roman"/>
          <w:b/>
        </w:rPr>
        <w:t>Type: Memory mapped read write</w:t>
      </w:r>
    </w:p>
    <w:p w14:paraId="57E180CE" w14:textId="77777777" w:rsidR="00744718" w:rsidRDefault="00744718" w:rsidP="00744718">
      <w:pPr>
        <w:pStyle w:val="NormalIndent"/>
        <w:ind w:left="0"/>
        <w:rPr>
          <w:rFonts w:ascii="Times New Roman" w:hAnsi="Times New Roman"/>
        </w:rPr>
      </w:pPr>
      <w:r>
        <w:rPr>
          <w:rFonts w:ascii="Times New Roman" w:hAnsi="Times New Roman"/>
        </w:rPr>
        <w:t>This register defines the pitch of the texture map in LOD0 in bytes.  All subsequent texture maps have a pitch equal to the previous texture/2, with a minimum size of 1.  It is aligned to a 16 byte boundary.</w:t>
      </w:r>
    </w:p>
    <w:p w14:paraId="01173708" w14:textId="77777777" w:rsidR="00744718" w:rsidRDefault="00744718" w:rsidP="00744718">
      <w:r>
        <w:object w:dxaOrig="5801" w:dyaOrig="1463" w14:anchorId="4FF6A21E">
          <v:shape id="_x0000_i1104" type="#_x0000_t75" style="width:284.2pt;height:71.45pt" o:ole="">
            <v:imagedata r:id="rId168" o:title=""/>
          </v:shape>
          <o:OLEObject Type="Embed" ProgID="MSDraw" ShapeID="_x0000_i1104" DrawAspect="Content" ObjectID="_1342457351" r:id="rId169">
            <o:FieldCodes>\* MERGEFORMAT</o:FieldCodes>
          </o:OLEObject>
        </w:object>
      </w:r>
    </w:p>
    <w:p w14:paraId="72A6D95D" w14:textId="77777777" w:rsidR="00744718" w:rsidRDefault="00744718" w:rsidP="00744718">
      <w:pPr>
        <w:pStyle w:val="NormalIndent"/>
        <w:ind w:left="0"/>
      </w:pPr>
    </w:p>
    <w:p w14:paraId="58B9B77C" w14:textId="77777777" w:rsidR="009D64B4" w:rsidRDefault="009D64B4">
      <w:pPr>
        <w:overflowPunct/>
        <w:autoSpaceDE/>
        <w:autoSpaceDN/>
        <w:adjustRightInd/>
        <w:textAlignment w:val="auto"/>
        <w:rPr>
          <w:sz w:val="24"/>
        </w:rPr>
      </w:pPr>
      <w:r>
        <w:br w:type="page"/>
      </w:r>
    </w:p>
    <w:p w14:paraId="05EDAC1E" w14:textId="6E29E817" w:rsidR="00744718" w:rsidRDefault="00744718" w:rsidP="00744718">
      <w:pPr>
        <w:pStyle w:val="Heading3"/>
        <w:ind w:left="504" w:hanging="504"/>
      </w:pPr>
      <w:r>
        <w:t>5.8.10</w:t>
      </w:r>
      <w:r>
        <w:tab/>
        <w:t>DE Z Buffer Pitch RBASE_D  + (0x003C)</w:t>
      </w:r>
    </w:p>
    <w:p w14:paraId="09F0A623" w14:textId="77777777" w:rsidR="00744718" w:rsidRDefault="00744718" w:rsidP="00744718">
      <w:pPr>
        <w:pStyle w:val="NormalIndent"/>
        <w:ind w:left="0"/>
        <w:rPr>
          <w:rFonts w:ascii="Times New Roman" w:hAnsi="Times New Roman"/>
          <w:b/>
        </w:rPr>
      </w:pPr>
      <w:r>
        <w:rPr>
          <w:rFonts w:ascii="Times New Roman" w:hAnsi="Times New Roman"/>
          <w:b/>
        </w:rPr>
        <w:t>Name: DE_ZPTCH</w:t>
      </w:r>
    </w:p>
    <w:p w14:paraId="702238C5" w14:textId="77777777" w:rsidR="00744718" w:rsidRDefault="00744718" w:rsidP="00744718">
      <w:pPr>
        <w:pStyle w:val="NormalIndent"/>
        <w:ind w:left="0"/>
        <w:rPr>
          <w:rFonts w:ascii="Times New Roman" w:hAnsi="Times New Roman"/>
          <w:b/>
        </w:rPr>
      </w:pPr>
      <w:r>
        <w:rPr>
          <w:rFonts w:ascii="Times New Roman" w:hAnsi="Times New Roman"/>
          <w:b/>
        </w:rPr>
        <w:t>Type: Memory mapped read write</w:t>
      </w:r>
    </w:p>
    <w:p w14:paraId="6BE8D646" w14:textId="77777777" w:rsidR="00744718" w:rsidRDefault="00744718" w:rsidP="00744718">
      <w:pPr>
        <w:pStyle w:val="NormalIndent"/>
        <w:ind w:left="0"/>
        <w:rPr>
          <w:rFonts w:ascii="Times New Roman" w:hAnsi="Times New Roman"/>
        </w:rPr>
      </w:pPr>
      <w:r>
        <w:rPr>
          <w:rFonts w:ascii="Times New Roman" w:hAnsi="Times New Roman"/>
        </w:rPr>
        <w:t>This register defines the pitch of the Z buffer in bytes.  It is aligned to a 16 byte boundary.</w:t>
      </w:r>
    </w:p>
    <w:p w14:paraId="5E712D3F" w14:textId="77777777" w:rsidR="00744718" w:rsidRDefault="00744718" w:rsidP="00744718">
      <w:r>
        <w:object w:dxaOrig="5801" w:dyaOrig="1463" w14:anchorId="43B636EF">
          <v:shape id="_x0000_i1105" type="#_x0000_t75" style="width:284.2pt;height:71.45pt" o:ole="">
            <v:imagedata r:id="rId170" o:title=""/>
          </v:shape>
          <o:OLEObject Type="Embed" ProgID="MSDraw" ShapeID="_x0000_i1105" DrawAspect="Content" ObjectID="_1342457352" r:id="rId171">
            <o:FieldCodes>\* MERGEFORMAT</o:FieldCodes>
          </o:OLEObject>
        </w:object>
      </w:r>
    </w:p>
    <w:p w14:paraId="36E1A06E" w14:textId="77777777" w:rsidR="00744718" w:rsidRDefault="00744718" w:rsidP="00744718"/>
    <w:p w14:paraId="08D46DF0" w14:textId="77777777" w:rsidR="00744718" w:rsidRDefault="00744718" w:rsidP="00744718">
      <w:pPr>
        <w:pStyle w:val="NormalIndent"/>
      </w:pPr>
    </w:p>
    <w:p w14:paraId="588A38B9" w14:textId="77777777" w:rsidR="00744718" w:rsidRDefault="00744718" w:rsidP="00744718">
      <w:pPr>
        <w:pStyle w:val="Heading3"/>
      </w:pPr>
    </w:p>
    <w:p w14:paraId="49AEF550" w14:textId="77777777" w:rsidR="00744718" w:rsidRDefault="00744718" w:rsidP="00744718">
      <w:pPr>
        <w:pStyle w:val="Heading3"/>
      </w:pPr>
      <w:r>
        <w:t>5.8.11</w:t>
      </w:r>
      <w:r>
        <w:tab/>
        <w:t xml:space="preserve"> DE Source Pitch RBASE_D  + (0x0040)</w:t>
      </w:r>
    </w:p>
    <w:p w14:paraId="5805CB50"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Name: </w:t>
      </w:r>
      <w:r>
        <w:rPr>
          <w:rFonts w:ascii="Times New Roman" w:hAnsi="Times New Roman"/>
          <w:b/>
        </w:rPr>
        <w:tab/>
        <w:t>DE_SPTCH</w:t>
      </w:r>
    </w:p>
    <w:p w14:paraId="7155A050"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Type: </w:t>
      </w:r>
      <w:r>
        <w:rPr>
          <w:rFonts w:ascii="Times New Roman" w:hAnsi="Times New Roman"/>
          <w:b/>
        </w:rPr>
        <w:tab/>
        <w:t>Memory mapped read write</w:t>
      </w:r>
    </w:p>
    <w:p w14:paraId="7CF41E9C" w14:textId="77777777" w:rsidR="00744718" w:rsidRDefault="00744718" w:rsidP="00744718">
      <w:pPr>
        <w:pStyle w:val="NormalIndent"/>
        <w:ind w:left="0"/>
        <w:rPr>
          <w:rFonts w:ascii="Times New Roman" w:hAnsi="Times New Roman"/>
        </w:rPr>
      </w:pPr>
      <w:r>
        <w:rPr>
          <w:rFonts w:ascii="Times New Roman" w:hAnsi="Times New Roman"/>
        </w:rPr>
        <w:t>This register defines the pitch of the source bit map in bytes.  It is aligned to a 16 byte boundary.</w:t>
      </w:r>
    </w:p>
    <w:p w14:paraId="3C47491F" w14:textId="77777777" w:rsidR="00744718" w:rsidRDefault="00744718" w:rsidP="00744718">
      <w:r>
        <w:object w:dxaOrig="5801" w:dyaOrig="1463" w14:anchorId="40664717">
          <v:shape id="_x0000_i1106" type="#_x0000_t75" style="width:284.2pt;height:71.45pt" o:ole="">
            <v:imagedata r:id="rId172" o:title=""/>
          </v:shape>
          <o:OLEObject Type="Embed" ProgID="MSDraw" ShapeID="_x0000_i1106" DrawAspect="Content" ObjectID="_1342457353" r:id="rId173">
            <o:FieldCodes>\* MERGEFORMAT</o:FieldCodes>
          </o:OLEObject>
        </w:object>
      </w:r>
    </w:p>
    <w:p w14:paraId="15CD0D3F" w14:textId="77777777" w:rsidR="00744718" w:rsidRDefault="00744718" w:rsidP="00744718"/>
    <w:p w14:paraId="7681DB56" w14:textId="77777777" w:rsidR="00744718" w:rsidRDefault="00744718" w:rsidP="00744718">
      <w:pPr>
        <w:pStyle w:val="Heading3"/>
      </w:pPr>
      <w:r>
        <w:t>5.8.12</w:t>
      </w:r>
      <w:r>
        <w:tab/>
      </w:r>
      <w:r>
        <w:tab/>
        <w:t>DE Destination Pitch RBASE_D  + (0x0044)</w:t>
      </w:r>
    </w:p>
    <w:p w14:paraId="6EC86DF2"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Name: </w:t>
      </w:r>
      <w:r>
        <w:rPr>
          <w:rFonts w:ascii="Times New Roman" w:hAnsi="Times New Roman"/>
          <w:b/>
        </w:rPr>
        <w:tab/>
        <w:t>DE_DPTCH</w:t>
      </w:r>
    </w:p>
    <w:p w14:paraId="1A2ED8EC" w14:textId="77777777" w:rsidR="00744718" w:rsidRDefault="00744718" w:rsidP="00744718">
      <w:pPr>
        <w:pStyle w:val="NormalIndent"/>
        <w:tabs>
          <w:tab w:val="left" w:pos="720"/>
        </w:tabs>
        <w:ind w:left="0"/>
        <w:rPr>
          <w:rFonts w:ascii="Times New Roman" w:hAnsi="Times New Roman"/>
        </w:rPr>
      </w:pPr>
      <w:r>
        <w:rPr>
          <w:rFonts w:ascii="Times New Roman" w:hAnsi="Times New Roman"/>
          <w:b/>
        </w:rPr>
        <w:t xml:space="preserve">Type: </w:t>
      </w:r>
      <w:r>
        <w:rPr>
          <w:rFonts w:ascii="Times New Roman" w:hAnsi="Times New Roman"/>
          <w:b/>
        </w:rPr>
        <w:tab/>
        <w:t>Memory mapped read write</w:t>
      </w:r>
    </w:p>
    <w:p w14:paraId="1244A0E4" w14:textId="77777777" w:rsidR="00744718" w:rsidRDefault="00744718" w:rsidP="00744718">
      <w:pPr>
        <w:pStyle w:val="NormalIndent"/>
        <w:ind w:left="0"/>
        <w:rPr>
          <w:rFonts w:ascii="Times New Roman" w:hAnsi="Times New Roman"/>
        </w:rPr>
      </w:pPr>
      <w:r>
        <w:rPr>
          <w:rFonts w:ascii="Times New Roman" w:hAnsi="Times New Roman"/>
        </w:rPr>
        <w:t>This register defines the pitch of the destination bit map in bytes.  It is aligned to a 16 byte boundary.</w:t>
      </w:r>
    </w:p>
    <w:p w14:paraId="6DDD056B" w14:textId="77777777" w:rsidR="00744718" w:rsidRDefault="00744718" w:rsidP="00744718">
      <w:r>
        <w:object w:dxaOrig="5798" w:dyaOrig="1460" w14:anchorId="2EC21626">
          <v:shape id="_x0000_i1107" type="#_x0000_t75" style="width:284.2pt;height:71.45pt" o:ole="">
            <v:imagedata r:id="rId174" o:title=""/>
          </v:shape>
          <o:OLEObject Type="Embed" ProgID="MSDraw" ShapeID="_x0000_i1107" DrawAspect="Content" ObjectID="_1342457354" r:id="rId175">
            <o:FieldCodes>\* MERGEFORMAT</o:FieldCodes>
          </o:OLEObject>
        </w:object>
      </w:r>
    </w:p>
    <w:p w14:paraId="5325DBB9" w14:textId="77777777" w:rsidR="00744718" w:rsidRDefault="00744718" w:rsidP="00744718"/>
    <w:p w14:paraId="6E6B19CD" w14:textId="77777777" w:rsidR="00744718" w:rsidRDefault="00744718" w:rsidP="00744718">
      <w:pPr>
        <w:pStyle w:val="Heading3"/>
      </w:pPr>
      <w:r>
        <w:t>5.8.13</w:t>
      </w:r>
      <w:r>
        <w:tab/>
      </w:r>
      <w:r>
        <w:tab/>
        <w:t>Command Register RBASE_D +(0x0048)</w:t>
      </w:r>
    </w:p>
    <w:p w14:paraId="1DC9C642"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Name: </w:t>
      </w:r>
      <w:r>
        <w:rPr>
          <w:rFonts w:ascii="Times New Roman" w:hAnsi="Times New Roman"/>
          <w:b/>
        </w:rPr>
        <w:tab/>
        <w:t>CMD</w:t>
      </w:r>
    </w:p>
    <w:p w14:paraId="60C7A452" w14:textId="77777777" w:rsidR="00744718" w:rsidRDefault="00744718" w:rsidP="00744718">
      <w:pPr>
        <w:pStyle w:val="NormalIndent"/>
        <w:tabs>
          <w:tab w:val="left" w:pos="720"/>
        </w:tabs>
        <w:ind w:left="0"/>
        <w:rPr>
          <w:rFonts w:ascii="Times New Roman" w:hAnsi="Times New Roman"/>
        </w:rPr>
      </w:pPr>
      <w:r>
        <w:rPr>
          <w:rFonts w:ascii="Times New Roman" w:hAnsi="Times New Roman"/>
          <w:b/>
        </w:rPr>
        <w:t xml:space="preserve">Type: </w:t>
      </w:r>
      <w:r>
        <w:rPr>
          <w:rFonts w:ascii="Times New Roman" w:hAnsi="Times New Roman"/>
          <w:b/>
        </w:rPr>
        <w:tab/>
        <w:t>Memory mapped read write</w:t>
      </w:r>
    </w:p>
    <w:p w14:paraId="65F7CF87" w14:textId="77777777" w:rsidR="00744718" w:rsidRDefault="00744718" w:rsidP="00744718">
      <w:pPr>
        <w:pStyle w:val="NormalIndent"/>
        <w:ind w:left="0"/>
        <w:jc w:val="both"/>
        <w:rPr>
          <w:rFonts w:ascii="Times New Roman" w:hAnsi="Times New Roman"/>
        </w:rPr>
      </w:pPr>
      <w:r>
        <w:rPr>
          <w:rFonts w:ascii="Times New Roman" w:hAnsi="Times New Roman"/>
        </w:rPr>
        <w:t>The drawing engine command register can be accessed as a single 32 bit register or individual fields can be accessed in their own register space as described in the following pages.</w:t>
      </w:r>
    </w:p>
    <w:p w14:paraId="6EE163E7" w14:textId="77777777" w:rsidR="00744718" w:rsidRDefault="00744718" w:rsidP="00744718">
      <w:pPr>
        <w:pStyle w:val="NormalIndent"/>
        <w:ind w:left="0"/>
        <w:rPr>
          <w:rFonts w:ascii="Times New Roman" w:hAnsi="Times New Roman"/>
        </w:rPr>
      </w:pPr>
      <w:r>
        <w:rPr>
          <w:rFonts w:ascii="Times New Roman" w:hAnsi="Times New Roman"/>
        </w:rPr>
        <w:object w:dxaOrig="6163" w:dyaOrig="1470" w14:anchorId="66D86CA5">
          <v:shape id="_x0000_i1108" type="#_x0000_t75" style="width:277.7pt;height:66.05pt" o:ole="">
            <v:imagedata r:id="rId176" o:title=""/>
          </v:shape>
          <o:OLEObject Type="Embed" ProgID="MSDraw" ShapeID="_x0000_i1108" DrawAspect="Content" ObjectID="_1342457355" r:id="rId177">
            <o:FieldCodes>\* MERGEFORMAT</o:FieldCodes>
          </o:OLEObject>
        </w:object>
      </w:r>
    </w:p>
    <w:p w14:paraId="57C28A68" w14:textId="67C0F712" w:rsidR="00744718" w:rsidRDefault="00744718" w:rsidP="00744718">
      <w:pPr>
        <w:pStyle w:val="NormalIndent"/>
        <w:rPr>
          <w:rFonts w:ascii="Times New Roman" w:hAnsi="Times New Roman"/>
        </w:rPr>
      </w:pPr>
    </w:p>
    <w:tbl>
      <w:tblPr>
        <w:tblW w:w="0" w:type="auto"/>
        <w:tblInd w:w="108" w:type="dxa"/>
        <w:tblLayout w:type="fixed"/>
        <w:tblLook w:val="0000" w:firstRow="0" w:lastRow="0" w:firstColumn="0" w:lastColumn="0" w:noHBand="0" w:noVBand="0"/>
      </w:tblPr>
      <w:tblGrid>
        <w:gridCol w:w="2131"/>
        <w:gridCol w:w="2131"/>
        <w:gridCol w:w="4918"/>
      </w:tblGrid>
      <w:tr w:rsidR="00744718" w14:paraId="77B7383D" w14:textId="77777777" w:rsidTr="00744718">
        <w:trPr>
          <w:cantSplit/>
        </w:trPr>
        <w:tc>
          <w:tcPr>
            <w:tcW w:w="2131" w:type="dxa"/>
            <w:tcBorders>
              <w:top w:val="single" w:sz="12" w:space="0" w:color="auto"/>
              <w:left w:val="single" w:sz="12" w:space="0" w:color="auto"/>
              <w:bottom w:val="single" w:sz="12" w:space="0" w:color="auto"/>
              <w:right w:val="single" w:sz="6" w:space="0" w:color="auto"/>
            </w:tcBorders>
          </w:tcPr>
          <w:p w14:paraId="5D448A6D" w14:textId="77777777" w:rsidR="00744718" w:rsidRDefault="00744718" w:rsidP="00744718">
            <w:pPr>
              <w:rPr>
                <w:b/>
              </w:rPr>
            </w:pPr>
            <w:bookmarkStart w:id="218" w:name="_Toc332687684"/>
            <w:r>
              <w:rPr>
                <w:b/>
              </w:rPr>
              <w:t>Bits</w:t>
            </w:r>
            <w:bookmarkEnd w:id="218"/>
          </w:p>
        </w:tc>
        <w:tc>
          <w:tcPr>
            <w:tcW w:w="2131" w:type="dxa"/>
            <w:tcBorders>
              <w:top w:val="single" w:sz="12" w:space="0" w:color="auto"/>
              <w:left w:val="single" w:sz="6" w:space="0" w:color="auto"/>
              <w:bottom w:val="single" w:sz="12" w:space="0" w:color="auto"/>
              <w:right w:val="single" w:sz="6" w:space="0" w:color="auto"/>
            </w:tcBorders>
          </w:tcPr>
          <w:p w14:paraId="297F5EDA" w14:textId="77777777" w:rsidR="00744718" w:rsidRDefault="00744718" w:rsidP="00744718">
            <w:pPr>
              <w:rPr>
                <w:b/>
              </w:rPr>
            </w:pPr>
            <w:bookmarkStart w:id="219" w:name="_Toc332687685"/>
            <w:r>
              <w:rPr>
                <w:b/>
              </w:rPr>
              <w:t>Name</w:t>
            </w:r>
            <w:bookmarkEnd w:id="219"/>
          </w:p>
        </w:tc>
        <w:tc>
          <w:tcPr>
            <w:tcW w:w="4918" w:type="dxa"/>
            <w:tcBorders>
              <w:top w:val="single" w:sz="12" w:space="0" w:color="auto"/>
              <w:left w:val="single" w:sz="6" w:space="0" w:color="auto"/>
              <w:bottom w:val="single" w:sz="12" w:space="0" w:color="auto"/>
              <w:right w:val="single" w:sz="12" w:space="0" w:color="auto"/>
            </w:tcBorders>
          </w:tcPr>
          <w:p w14:paraId="16669036" w14:textId="77777777" w:rsidR="00744718" w:rsidRDefault="00744718" w:rsidP="00744718">
            <w:pPr>
              <w:rPr>
                <w:b/>
              </w:rPr>
            </w:pPr>
            <w:bookmarkStart w:id="220" w:name="_Toc332687686"/>
            <w:r>
              <w:rPr>
                <w:b/>
              </w:rPr>
              <w:t>Function</w:t>
            </w:r>
            <w:bookmarkEnd w:id="220"/>
          </w:p>
        </w:tc>
      </w:tr>
      <w:tr w:rsidR="00744718" w14:paraId="3865C1B9" w14:textId="77777777" w:rsidTr="00744718">
        <w:trPr>
          <w:cantSplit/>
        </w:trPr>
        <w:tc>
          <w:tcPr>
            <w:tcW w:w="2131" w:type="dxa"/>
            <w:tcBorders>
              <w:left w:val="single" w:sz="12" w:space="0" w:color="auto"/>
              <w:bottom w:val="single" w:sz="6" w:space="0" w:color="auto"/>
              <w:right w:val="single" w:sz="6" w:space="0" w:color="auto"/>
            </w:tcBorders>
          </w:tcPr>
          <w:p w14:paraId="4AF56715" w14:textId="77777777" w:rsidR="00744718" w:rsidRDefault="00744718" w:rsidP="00744718">
            <w:r>
              <w:t>CMD[7:0]</w:t>
            </w:r>
          </w:p>
        </w:tc>
        <w:tc>
          <w:tcPr>
            <w:tcW w:w="2131" w:type="dxa"/>
            <w:tcBorders>
              <w:left w:val="single" w:sz="6" w:space="0" w:color="auto"/>
              <w:bottom w:val="single" w:sz="6" w:space="0" w:color="auto"/>
              <w:right w:val="single" w:sz="6" w:space="0" w:color="auto"/>
            </w:tcBorders>
          </w:tcPr>
          <w:p w14:paraId="43807243" w14:textId="77777777" w:rsidR="00744718" w:rsidRDefault="00744718" w:rsidP="00744718">
            <w:r>
              <w:t>OPC</w:t>
            </w:r>
          </w:p>
        </w:tc>
        <w:tc>
          <w:tcPr>
            <w:tcW w:w="4918" w:type="dxa"/>
            <w:tcBorders>
              <w:left w:val="single" w:sz="6" w:space="0" w:color="auto"/>
              <w:bottom w:val="single" w:sz="6" w:space="0" w:color="auto"/>
              <w:right w:val="single" w:sz="12" w:space="0" w:color="auto"/>
            </w:tcBorders>
          </w:tcPr>
          <w:p w14:paraId="31AC41D1" w14:textId="77777777" w:rsidR="00744718" w:rsidRDefault="00744718" w:rsidP="00744718">
            <w:r>
              <w:t>Drawing command opcode</w:t>
            </w:r>
          </w:p>
        </w:tc>
      </w:tr>
      <w:tr w:rsidR="00744718" w14:paraId="0AA4FE08" w14:textId="77777777" w:rsidTr="00744718">
        <w:trPr>
          <w:cantSplit/>
        </w:trPr>
        <w:tc>
          <w:tcPr>
            <w:tcW w:w="2131" w:type="dxa"/>
            <w:tcBorders>
              <w:top w:val="single" w:sz="6" w:space="0" w:color="auto"/>
              <w:left w:val="single" w:sz="12" w:space="0" w:color="auto"/>
              <w:bottom w:val="single" w:sz="6" w:space="0" w:color="auto"/>
              <w:right w:val="single" w:sz="6" w:space="0" w:color="auto"/>
            </w:tcBorders>
          </w:tcPr>
          <w:p w14:paraId="32C5A508" w14:textId="77777777" w:rsidR="00744718" w:rsidRDefault="00744718" w:rsidP="00744718">
            <w:r>
              <w:t>CMD[15:8]</w:t>
            </w:r>
          </w:p>
        </w:tc>
        <w:tc>
          <w:tcPr>
            <w:tcW w:w="2131" w:type="dxa"/>
            <w:tcBorders>
              <w:top w:val="single" w:sz="6" w:space="0" w:color="auto"/>
              <w:left w:val="single" w:sz="6" w:space="0" w:color="auto"/>
              <w:bottom w:val="single" w:sz="6" w:space="0" w:color="auto"/>
              <w:right w:val="single" w:sz="6" w:space="0" w:color="auto"/>
            </w:tcBorders>
          </w:tcPr>
          <w:p w14:paraId="6359010A" w14:textId="77777777" w:rsidR="00744718" w:rsidRDefault="00744718" w:rsidP="00744718">
            <w:r>
              <w:t>ROP</w:t>
            </w:r>
          </w:p>
        </w:tc>
        <w:tc>
          <w:tcPr>
            <w:tcW w:w="4918" w:type="dxa"/>
            <w:tcBorders>
              <w:top w:val="single" w:sz="6" w:space="0" w:color="auto"/>
              <w:left w:val="single" w:sz="6" w:space="0" w:color="auto"/>
              <w:bottom w:val="single" w:sz="6" w:space="0" w:color="auto"/>
              <w:right w:val="single" w:sz="12" w:space="0" w:color="auto"/>
            </w:tcBorders>
          </w:tcPr>
          <w:p w14:paraId="6889D45E" w14:textId="77777777" w:rsidR="00744718" w:rsidRDefault="00744718" w:rsidP="00744718">
            <w:r>
              <w:t>Drawing Raster or logical operation</w:t>
            </w:r>
          </w:p>
        </w:tc>
      </w:tr>
      <w:tr w:rsidR="00744718" w14:paraId="5D7DE690" w14:textId="77777777" w:rsidTr="00744718">
        <w:trPr>
          <w:cantSplit/>
        </w:trPr>
        <w:tc>
          <w:tcPr>
            <w:tcW w:w="2131" w:type="dxa"/>
            <w:tcBorders>
              <w:top w:val="single" w:sz="6" w:space="0" w:color="auto"/>
              <w:left w:val="single" w:sz="12" w:space="0" w:color="auto"/>
              <w:bottom w:val="single" w:sz="6" w:space="0" w:color="auto"/>
              <w:right w:val="single" w:sz="6" w:space="0" w:color="auto"/>
            </w:tcBorders>
          </w:tcPr>
          <w:p w14:paraId="76B23140" w14:textId="77777777" w:rsidR="00744718" w:rsidRDefault="00744718" w:rsidP="00744718">
            <w:r>
              <w:t>CMD[19:16]</w:t>
            </w:r>
          </w:p>
        </w:tc>
        <w:tc>
          <w:tcPr>
            <w:tcW w:w="2131" w:type="dxa"/>
            <w:tcBorders>
              <w:top w:val="single" w:sz="6" w:space="0" w:color="auto"/>
              <w:left w:val="single" w:sz="6" w:space="0" w:color="auto"/>
              <w:bottom w:val="single" w:sz="6" w:space="0" w:color="auto"/>
              <w:right w:val="single" w:sz="6" w:space="0" w:color="auto"/>
            </w:tcBorders>
          </w:tcPr>
          <w:p w14:paraId="2D1854DE" w14:textId="77777777" w:rsidR="00744718" w:rsidRDefault="00744718" w:rsidP="00744718">
            <w:r>
              <w:t>STYLE</w:t>
            </w:r>
          </w:p>
        </w:tc>
        <w:tc>
          <w:tcPr>
            <w:tcW w:w="4918" w:type="dxa"/>
            <w:tcBorders>
              <w:top w:val="single" w:sz="6" w:space="0" w:color="auto"/>
              <w:left w:val="single" w:sz="6" w:space="0" w:color="auto"/>
              <w:bottom w:val="single" w:sz="6" w:space="0" w:color="auto"/>
              <w:right w:val="single" w:sz="12" w:space="0" w:color="auto"/>
            </w:tcBorders>
          </w:tcPr>
          <w:p w14:paraId="197CA2CA" w14:textId="77777777" w:rsidR="00744718" w:rsidRDefault="00744718" w:rsidP="00744718">
            <w:r>
              <w:t>Solid, Transparency, Stipple control</w:t>
            </w:r>
          </w:p>
        </w:tc>
      </w:tr>
      <w:tr w:rsidR="00744718" w14:paraId="4CA13A5A" w14:textId="77777777" w:rsidTr="00744718">
        <w:trPr>
          <w:cantSplit/>
        </w:trPr>
        <w:tc>
          <w:tcPr>
            <w:tcW w:w="2131" w:type="dxa"/>
            <w:tcBorders>
              <w:top w:val="single" w:sz="6" w:space="0" w:color="auto"/>
              <w:left w:val="single" w:sz="12" w:space="0" w:color="auto"/>
              <w:bottom w:val="single" w:sz="6" w:space="0" w:color="auto"/>
              <w:right w:val="single" w:sz="6" w:space="0" w:color="auto"/>
            </w:tcBorders>
          </w:tcPr>
          <w:p w14:paraId="42031195" w14:textId="77777777" w:rsidR="00744718" w:rsidRDefault="00744718" w:rsidP="00744718">
            <w:r>
              <w:t>CMD[20]</w:t>
            </w:r>
          </w:p>
        </w:tc>
        <w:tc>
          <w:tcPr>
            <w:tcW w:w="2131" w:type="dxa"/>
            <w:tcBorders>
              <w:top w:val="single" w:sz="6" w:space="0" w:color="auto"/>
              <w:left w:val="single" w:sz="6" w:space="0" w:color="auto"/>
              <w:bottom w:val="single" w:sz="6" w:space="0" w:color="auto"/>
              <w:right w:val="single" w:sz="6" w:space="0" w:color="auto"/>
            </w:tcBorders>
          </w:tcPr>
          <w:p w14:paraId="0AC650DB" w14:textId="77777777" w:rsidR="00744718" w:rsidRDefault="00744718" w:rsidP="00744718">
            <w:r>
              <w:t>Reserved</w:t>
            </w:r>
          </w:p>
        </w:tc>
        <w:tc>
          <w:tcPr>
            <w:tcW w:w="4918" w:type="dxa"/>
            <w:tcBorders>
              <w:top w:val="single" w:sz="6" w:space="0" w:color="auto"/>
              <w:left w:val="single" w:sz="6" w:space="0" w:color="auto"/>
              <w:bottom w:val="single" w:sz="6" w:space="0" w:color="auto"/>
              <w:right w:val="single" w:sz="12" w:space="0" w:color="auto"/>
            </w:tcBorders>
          </w:tcPr>
          <w:p w14:paraId="75189F39" w14:textId="77777777" w:rsidR="00744718" w:rsidRDefault="00744718" w:rsidP="00744718">
            <w:r>
              <w:t>Reserved</w:t>
            </w:r>
          </w:p>
        </w:tc>
      </w:tr>
      <w:tr w:rsidR="00744718" w14:paraId="649AB604" w14:textId="77777777" w:rsidTr="00744718">
        <w:trPr>
          <w:cantSplit/>
        </w:trPr>
        <w:tc>
          <w:tcPr>
            <w:tcW w:w="2131" w:type="dxa"/>
            <w:tcBorders>
              <w:top w:val="single" w:sz="6" w:space="0" w:color="auto"/>
              <w:left w:val="single" w:sz="12" w:space="0" w:color="auto"/>
              <w:bottom w:val="single" w:sz="6" w:space="0" w:color="auto"/>
              <w:right w:val="single" w:sz="6" w:space="0" w:color="auto"/>
            </w:tcBorders>
          </w:tcPr>
          <w:p w14:paraId="60487738" w14:textId="77777777" w:rsidR="00744718" w:rsidRDefault="00744718" w:rsidP="00744718">
            <w:r>
              <w:t>CMD[23:21]</w:t>
            </w:r>
          </w:p>
        </w:tc>
        <w:tc>
          <w:tcPr>
            <w:tcW w:w="2131" w:type="dxa"/>
            <w:tcBorders>
              <w:top w:val="single" w:sz="6" w:space="0" w:color="auto"/>
              <w:left w:val="single" w:sz="6" w:space="0" w:color="auto"/>
              <w:bottom w:val="single" w:sz="6" w:space="0" w:color="auto"/>
              <w:right w:val="single" w:sz="6" w:space="0" w:color="auto"/>
            </w:tcBorders>
          </w:tcPr>
          <w:p w14:paraId="57128818" w14:textId="77777777" w:rsidR="00744718" w:rsidRDefault="00744718" w:rsidP="00744718">
            <w:r>
              <w:t>CLP</w:t>
            </w:r>
          </w:p>
        </w:tc>
        <w:tc>
          <w:tcPr>
            <w:tcW w:w="4918" w:type="dxa"/>
            <w:tcBorders>
              <w:top w:val="single" w:sz="6" w:space="0" w:color="auto"/>
              <w:left w:val="single" w:sz="6" w:space="0" w:color="auto"/>
              <w:bottom w:val="single" w:sz="6" w:space="0" w:color="auto"/>
              <w:right w:val="single" w:sz="12" w:space="0" w:color="auto"/>
            </w:tcBorders>
          </w:tcPr>
          <w:p w14:paraId="7CFBD802" w14:textId="77777777" w:rsidR="00744718" w:rsidRDefault="00744718" w:rsidP="00744718">
            <w:r>
              <w:t>Clipping control</w:t>
            </w:r>
          </w:p>
        </w:tc>
      </w:tr>
      <w:tr w:rsidR="00744718" w14:paraId="45A36CA6" w14:textId="77777777" w:rsidTr="00744718">
        <w:trPr>
          <w:cantSplit/>
        </w:trPr>
        <w:tc>
          <w:tcPr>
            <w:tcW w:w="2131" w:type="dxa"/>
            <w:tcBorders>
              <w:top w:val="single" w:sz="6" w:space="0" w:color="auto"/>
              <w:left w:val="single" w:sz="12" w:space="0" w:color="auto"/>
              <w:bottom w:val="single" w:sz="6" w:space="0" w:color="auto"/>
              <w:right w:val="single" w:sz="6" w:space="0" w:color="auto"/>
            </w:tcBorders>
          </w:tcPr>
          <w:p w14:paraId="1E45A9DF" w14:textId="77777777" w:rsidR="00744718" w:rsidRDefault="00744718" w:rsidP="00744718">
            <w:r>
              <w:t>CMD[27:24]</w:t>
            </w:r>
          </w:p>
        </w:tc>
        <w:tc>
          <w:tcPr>
            <w:tcW w:w="2131" w:type="dxa"/>
            <w:tcBorders>
              <w:top w:val="single" w:sz="6" w:space="0" w:color="auto"/>
              <w:left w:val="single" w:sz="6" w:space="0" w:color="auto"/>
              <w:bottom w:val="single" w:sz="6" w:space="0" w:color="auto"/>
              <w:right w:val="single" w:sz="6" w:space="0" w:color="auto"/>
            </w:tcBorders>
          </w:tcPr>
          <w:p w14:paraId="7192917F" w14:textId="77777777" w:rsidR="00744718" w:rsidRDefault="00744718" w:rsidP="00744718">
            <w:r>
              <w:t>PATRN</w:t>
            </w:r>
          </w:p>
        </w:tc>
        <w:tc>
          <w:tcPr>
            <w:tcW w:w="4918" w:type="dxa"/>
            <w:tcBorders>
              <w:top w:val="single" w:sz="6" w:space="0" w:color="auto"/>
              <w:left w:val="single" w:sz="6" w:space="0" w:color="auto"/>
              <w:bottom w:val="single" w:sz="6" w:space="0" w:color="auto"/>
              <w:right w:val="single" w:sz="12" w:space="0" w:color="auto"/>
            </w:tcBorders>
          </w:tcPr>
          <w:p w14:paraId="1EE4ABE7" w14:textId="77777777" w:rsidR="00744718" w:rsidRDefault="00744718" w:rsidP="00744718">
            <w:r>
              <w:t>No last, pat reset, area pattern, and pattern cache enable.</w:t>
            </w:r>
          </w:p>
        </w:tc>
      </w:tr>
      <w:tr w:rsidR="00744718" w14:paraId="28B1A3DB" w14:textId="77777777" w:rsidTr="00744718">
        <w:trPr>
          <w:cantSplit/>
        </w:trPr>
        <w:tc>
          <w:tcPr>
            <w:tcW w:w="2131" w:type="dxa"/>
            <w:tcBorders>
              <w:top w:val="single" w:sz="6" w:space="0" w:color="auto"/>
              <w:left w:val="single" w:sz="12" w:space="0" w:color="auto"/>
              <w:bottom w:val="single" w:sz="6" w:space="0" w:color="auto"/>
              <w:right w:val="single" w:sz="6" w:space="0" w:color="auto"/>
            </w:tcBorders>
          </w:tcPr>
          <w:p w14:paraId="298BEAD5" w14:textId="77777777" w:rsidR="00744718" w:rsidRDefault="00744718" w:rsidP="00744718">
            <w:r>
              <w:t>CMD[30:28]</w:t>
            </w:r>
          </w:p>
        </w:tc>
        <w:tc>
          <w:tcPr>
            <w:tcW w:w="2131" w:type="dxa"/>
            <w:tcBorders>
              <w:top w:val="single" w:sz="6" w:space="0" w:color="auto"/>
              <w:left w:val="single" w:sz="6" w:space="0" w:color="auto"/>
              <w:bottom w:val="single" w:sz="6" w:space="0" w:color="auto"/>
              <w:right w:val="single" w:sz="6" w:space="0" w:color="auto"/>
            </w:tcBorders>
          </w:tcPr>
          <w:p w14:paraId="77BCAEA3" w14:textId="77777777" w:rsidR="00744718" w:rsidRDefault="00744718" w:rsidP="00744718">
            <w:r>
              <w:t>HDF</w:t>
            </w:r>
          </w:p>
        </w:tc>
        <w:tc>
          <w:tcPr>
            <w:tcW w:w="4918" w:type="dxa"/>
            <w:tcBorders>
              <w:top w:val="single" w:sz="6" w:space="0" w:color="auto"/>
              <w:left w:val="single" w:sz="6" w:space="0" w:color="auto"/>
              <w:bottom w:val="single" w:sz="6" w:space="0" w:color="auto"/>
              <w:right w:val="single" w:sz="12" w:space="0" w:color="auto"/>
            </w:tcBorders>
          </w:tcPr>
          <w:p w14:paraId="1C84AB70" w14:textId="77777777" w:rsidR="00744718" w:rsidRDefault="00744718" w:rsidP="00744718">
            <w:r>
              <w:t>Host Data Format</w:t>
            </w:r>
          </w:p>
        </w:tc>
      </w:tr>
    </w:tbl>
    <w:p w14:paraId="41E7DCEE" w14:textId="77777777" w:rsidR="00744718" w:rsidRDefault="00744718" w:rsidP="00744718"/>
    <w:p w14:paraId="3D106AF1" w14:textId="77777777" w:rsidR="00744718" w:rsidRDefault="00744718" w:rsidP="00744718">
      <w:pPr>
        <w:pStyle w:val="Heading3"/>
      </w:pPr>
      <w:r>
        <w:t>5.8.15</w:t>
      </w:r>
      <w:r>
        <w:tab/>
        <w:t>Command Opcode RBASE_D +(0x0050)</w:t>
      </w:r>
    </w:p>
    <w:p w14:paraId="39E378CB"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Name: </w:t>
      </w:r>
      <w:r>
        <w:rPr>
          <w:rFonts w:ascii="Times New Roman" w:hAnsi="Times New Roman"/>
          <w:b/>
        </w:rPr>
        <w:tab/>
        <w:t>CMD_OPC</w:t>
      </w:r>
    </w:p>
    <w:p w14:paraId="669DC408" w14:textId="77777777" w:rsidR="00744718" w:rsidRDefault="00744718" w:rsidP="00744718">
      <w:pPr>
        <w:pStyle w:val="NormalIndent"/>
        <w:tabs>
          <w:tab w:val="left" w:pos="720"/>
        </w:tabs>
        <w:ind w:left="0"/>
        <w:rPr>
          <w:rFonts w:ascii="Times New Roman" w:hAnsi="Times New Roman"/>
        </w:rPr>
      </w:pPr>
      <w:r>
        <w:rPr>
          <w:rFonts w:ascii="Times New Roman" w:hAnsi="Times New Roman"/>
          <w:b/>
        </w:rPr>
        <w:t xml:space="preserve">Type: </w:t>
      </w:r>
      <w:r>
        <w:rPr>
          <w:rFonts w:ascii="Times New Roman" w:hAnsi="Times New Roman"/>
          <w:b/>
        </w:rPr>
        <w:tab/>
        <w:t>Memory mapped read write</w:t>
      </w:r>
    </w:p>
    <w:p w14:paraId="4D766143" w14:textId="77777777" w:rsidR="00744718" w:rsidRDefault="00744718" w:rsidP="00744718">
      <w:pPr>
        <w:pStyle w:val="NormalIndent"/>
        <w:ind w:left="0"/>
        <w:rPr>
          <w:rFonts w:ascii="Times New Roman" w:hAnsi="Times New Roman"/>
        </w:rPr>
      </w:pPr>
      <w:r>
        <w:rPr>
          <w:rFonts w:ascii="Times New Roman" w:hAnsi="Times New Roman"/>
        </w:rPr>
        <w:object w:dxaOrig="6163" w:dyaOrig="1220" w14:anchorId="17CCE2AA">
          <v:shape id="_x0000_i1109" type="#_x0000_t75" style="width:308.55pt;height:61.15pt" o:ole="">
            <v:imagedata r:id="rId178" o:title=""/>
          </v:shape>
          <o:OLEObject Type="Embed" ProgID="MSDraw" ShapeID="_x0000_i1109" DrawAspect="Content" ObjectID="_1342457356" r:id="rId179">
            <o:FieldCodes>\* MERGEFORMAT</o:FieldCodes>
          </o:OLEObject>
        </w:object>
      </w:r>
    </w:p>
    <w:p w14:paraId="517E38EE" w14:textId="77777777" w:rsidR="00744718" w:rsidRDefault="00744718" w:rsidP="00744718">
      <w:pPr>
        <w:pStyle w:val="NormalIndent"/>
        <w:rPr>
          <w:rFonts w:ascii="Times New Roman" w:hAnsi="Times New Roman"/>
        </w:rPr>
      </w:pPr>
    </w:p>
    <w:tbl>
      <w:tblPr>
        <w:tblW w:w="0" w:type="auto"/>
        <w:tblInd w:w="108" w:type="dxa"/>
        <w:tblLayout w:type="fixed"/>
        <w:tblLook w:val="0000" w:firstRow="0" w:lastRow="0" w:firstColumn="0" w:lastColumn="0" w:noHBand="0" w:noVBand="0"/>
      </w:tblPr>
      <w:tblGrid>
        <w:gridCol w:w="2131"/>
        <w:gridCol w:w="2131"/>
        <w:gridCol w:w="3765"/>
      </w:tblGrid>
      <w:tr w:rsidR="00744718" w14:paraId="299756F8" w14:textId="77777777" w:rsidTr="00744718">
        <w:trPr>
          <w:cantSplit/>
        </w:trPr>
        <w:tc>
          <w:tcPr>
            <w:tcW w:w="2131" w:type="dxa"/>
            <w:tcBorders>
              <w:top w:val="single" w:sz="12" w:space="0" w:color="auto"/>
              <w:left w:val="single" w:sz="12" w:space="0" w:color="auto"/>
              <w:bottom w:val="single" w:sz="12" w:space="0" w:color="auto"/>
              <w:right w:val="single" w:sz="6" w:space="0" w:color="auto"/>
            </w:tcBorders>
          </w:tcPr>
          <w:p w14:paraId="725AEA62" w14:textId="77777777" w:rsidR="00744718" w:rsidRDefault="00744718" w:rsidP="00744718">
            <w:pPr>
              <w:rPr>
                <w:b/>
              </w:rPr>
            </w:pPr>
            <w:bookmarkStart w:id="221" w:name="_Toc332687687"/>
            <w:r>
              <w:rPr>
                <w:b/>
              </w:rPr>
              <w:t>Value</w:t>
            </w:r>
            <w:bookmarkEnd w:id="221"/>
          </w:p>
        </w:tc>
        <w:tc>
          <w:tcPr>
            <w:tcW w:w="2131" w:type="dxa"/>
            <w:tcBorders>
              <w:top w:val="single" w:sz="12" w:space="0" w:color="auto"/>
              <w:left w:val="single" w:sz="6" w:space="0" w:color="auto"/>
              <w:bottom w:val="single" w:sz="12" w:space="0" w:color="auto"/>
              <w:right w:val="single" w:sz="6" w:space="0" w:color="auto"/>
            </w:tcBorders>
          </w:tcPr>
          <w:p w14:paraId="24DEAF55" w14:textId="77777777" w:rsidR="00744718" w:rsidRDefault="00744718" w:rsidP="00744718">
            <w:pPr>
              <w:rPr>
                <w:b/>
              </w:rPr>
            </w:pPr>
            <w:bookmarkStart w:id="222" w:name="_Toc332687688"/>
            <w:r>
              <w:rPr>
                <w:b/>
              </w:rPr>
              <w:t>Name</w:t>
            </w:r>
            <w:bookmarkEnd w:id="222"/>
          </w:p>
        </w:tc>
        <w:tc>
          <w:tcPr>
            <w:tcW w:w="3765" w:type="dxa"/>
            <w:tcBorders>
              <w:top w:val="single" w:sz="12" w:space="0" w:color="auto"/>
              <w:left w:val="single" w:sz="6" w:space="0" w:color="auto"/>
              <w:bottom w:val="single" w:sz="12" w:space="0" w:color="auto"/>
              <w:right w:val="single" w:sz="12" w:space="0" w:color="auto"/>
            </w:tcBorders>
          </w:tcPr>
          <w:p w14:paraId="0DF921EE" w14:textId="77777777" w:rsidR="00744718" w:rsidRDefault="00744718" w:rsidP="00744718">
            <w:pPr>
              <w:rPr>
                <w:b/>
              </w:rPr>
            </w:pPr>
            <w:bookmarkStart w:id="223" w:name="_Toc332687689"/>
            <w:r>
              <w:rPr>
                <w:b/>
              </w:rPr>
              <w:t>Function</w:t>
            </w:r>
            <w:bookmarkEnd w:id="223"/>
          </w:p>
        </w:tc>
      </w:tr>
      <w:tr w:rsidR="00744718" w14:paraId="712F8627" w14:textId="77777777" w:rsidTr="00744718">
        <w:trPr>
          <w:cantSplit/>
        </w:trPr>
        <w:tc>
          <w:tcPr>
            <w:tcW w:w="2131" w:type="dxa"/>
            <w:tcBorders>
              <w:left w:val="single" w:sz="12" w:space="0" w:color="auto"/>
              <w:bottom w:val="single" w:sz="6" w:space="0" w:color="auto"/>
              <w:right w:val="single" w:sz="6" w:space="0" w:color="auto"/>
            </w:tcBorders>
          </w:tcPr>
          <w:p w14:paraId="2DF021B7" w14:textId="77777777" w:rsidR="00744718" w:rsidRDefault="00744718" w:rsidP="00744718">
            <w:r>
              <w:t>0x00</w:t>
            </w:r>
          </w:p>
        </w:tc>
        <w:tc>
          <w:tcPr>
            <w:tcW w:w="2131" w:type="dxa"/>
            <w:tcBorders>
              <w:left w:val="single" w:sz="6" w:space="0" w:color="auto"/>
              <w:bottom w:val="single" w:sz="6" w:space="0" w:color="auto"/>
              <w:right w:val="single" w:sz="6" w:space="0" w:color="auto"/>
            </w:tcBorders>
          </w:tcPr>
          <w:p w14:paraId="704A371B" w14:textId="77777777" w:rsidR="00744718" w:rsidRDefault="00744718" w:rsidP="00744718">
            <w:r>
              <w:t>NOOP</w:t>
            </w:r>
          </w:p>
        </w:tc>
        <w:tc>
          <w:tcPr>
            <w:tcW w:w="3765" w:type="dxa"/>
            <w:tcBorders>
              <w:left w:val="single" w:sz="6" w:space="0" w:color="auto"/>
              <w:bottom w:val="single" w:sz="6" w:space="0" w:color="auto"/>
              <w:right w:val="single" w:sz="12" w:space="0" w:color="auto"/>
            </w:tcBorders>
          </w:tcPr>
          <w:p w14:paraId="6A30E78A" w14:textId="77777777" w:rsidR="00744718" w:rsidRDefault="00744718" w:rsidP="00744718">
            <w:r>
              <w:t>Transfer parameters no drawing</w:t>
            </w:r>
          </w:p>
        </w:tc>
      </w:tr>
      <w:tr w:rsidR="00744718" w14:paraId="50578D3A" w14:textId="77777777" w:rsidTr="00744718">
        <w:trPr>
          <w:cantSplit/>
        </w:trPr>
        <w:tc>
          <w:tcPr>
            <w:tcW w:w="2131" w:type="dxa"/>
            <w:tcBorders>
              <w:top w:val="single" w:sz="6" w:space="0" w:color="auto"/>
              <w:left w:val="single" w:sz="12" w:space="0" w:color="auto"/>
              <w:bottom w:val="single" w:sz="6" w:space="0" w:color="auto"/>
              <w:right w:val="single" w:sz="6" w:space="0" w:color="auto"/>
            </w:tcBorders>
          </w:tcPr>
          <w:p w14:paraId="473A6B05" w14:textId="77777777" w:rsidR="00744718" w:rsidRDefault="00744718" w:rsidP="00744718">
            <w:r>
              <w:t>0x01</w:t>
            </w:r>
          </w:p>
        </w:tc>
        <w:tc>
          <w:tcPr>
            <w:tcW w:w="2131" w:type="dxa"/>
            <w:tcBorders>
              <w:top w:val="single" w:sz="6" w:space="0" w:color="auto"/>
              <w:left w:val="single" w:sz="6" w:space="0" w:color="auto"/>
              <w:bottom w:val="single" w:sz="6" w:space="0" w:color="auto"/>
              <w:right w:val="single" w:sz="6" w:space="0" w:color="auto"/>
            </w:tcBorders>
          </w:tcPr>
          <w:p w14:paraId="27288B8A" w14:textId="77777777" w:rsidR="00744718" w:rsidRDefault="00744718" w:rsidP="00744718">
            <w:r>
              <w:t>BITBLT</w:t>
            </w:r>
          </w:p>
        </w:tc>
        <w:tc>
          <w:tcPr>
            <w:tcW w:w="3765" w:type="dxa"/>
            <w:tcBorders>
              <w:top w:val="single" w:sz="6" w:space="0" w:color="auto"/>
              <w:left w:val="single" w:sz="6" w:space="0" w:color="auto"/>
              <w:bottom w:val="single" w:sz="6" w:space="0" w:color="auto"/>
              <w:right w:val="single" w:sz="12" w:space="0" w:color="auto"/>
            </w:tcBorders>
          </w:tcPr>
          <w:p w14:paraId="597DF61D" w14:textId="77777777" w:rsidR="00744718" w:rsidRDefault="00744718" w:rsidP="00744718">
            <w:r>
              <w:t>BIT BLT command</w:t>
            </w:r>
          </w:p>
        </w:tc>
      </w:tr>
      <w:tr w:rsidR="00744718" w14:paraId="18847794" w14:textId="77777777" w:rsidTr="00744718">
        <w:trPr>
          <w:cantSplit/>
        </w:trPr>
        <w:tc>
          <w:tcPr>
            <w:tcW w:w="2131" w:type="dxa"/>
            <w:tcBorders>
              <w:top w:val="single" w:sz="6" w:space="0" w:color="auto"/>
              <w:left w:val="single" w:sz="12" w:space="0" w:color="auto"/>
              <w:bottom w:val="single" w:sz="6" w:space="0" w:color="auto"/>
              <w:right w:val="single" w:sz="6" w:space="0" w:color="auto"/>
            </w:tcBorders>
          </w:tcPr>
          <w:p w14:paraId="49D1C9FA" w14:textId="77777777" w:rsidR="00744718" w:rsidRDefault="00744718" w:rsidP="00744718">
            <w:r>
              <w:t>0x02</w:t>
            </w:r>
          </w:p>
        </w:tc>
        <w:tc>
          <w:tcPr>
            <w:tcW w:w="2131" w:type="dxa"/>
            <w:tcBorders>
              <w:top w:val="single" w:sz="6" w:space="0" w:color="auto"/>
              <w:left w:val="single" w:sz="6" w:space="0" w:color="auto"/>
              <w:bottom w:val="single" w:sz="6" w:space="0" w:color="auto"/>
              <w:right w:val="single" w:sz="6" w:space="0" w:color="auto"/>
            </w:tcBorders>
          </w:tcPr>
          <w:p w14:paraId="103E68D8" w14:textId="77777777" w:rsidR="00744718" w:rsidRDefault="00744718" w:rsidP="00744718">
            <w:r>
              <w:t>LINE</w:t>
            </w:r>
          </w:p>
        </w:tc>
        <w:tc>
          <w:tcPr>
            <w:tcW w:w="3765" w:type="dxa"/>
            <w:tcBorders>
              <w:top w:val="single" w:sz="6" w:space="0" w:color="auto"/>
              <w:left w:val="single" w:sz="6" w:space="0" w:color="auto"/>
              <w:bottom w:val="single" w:sz="6" w:space="0" w:color="auto"/>
              <w:right w:val="single" w:sz="12" w:space="0" w:color="auto"/>
            </w:tcBorders>
          </w:tcPr>
          <w:p w14:paraId="4548E4F5" w14:textId="77777777" w:rsidR="00744718" w:rsidRDefault="00744718" w:rsidP="00744718">
            <w:r>
              <w:t>Line command</w:t>
            </w:r>
          </w:p>
        </w:tc>
      </w:tr>
      <w:tr w:rsidR="00744718" w14:paraId="290FDD71" w14:textId="77777777" w:rsidTr="00744718">
        <w:trPr>
          <w:cantSplit/>
        </w:trPr>
        <w:tc>
          <w:tcPr>
            <w:tcW w:w="2131" w:type="dxa"/>
            <w:tcBorders>
              <w:top w:val="single" w:sz="6" w:space="0" w:color="auto"/>
              <w:left w:val="single" w:sz="12" w:space="0" w:color="auto"/>
              <w:bottom w:val="single" w:sz="6" w:space="0" w:color="auto"/>
              <w:right w:val="single" w:sz="6" w:space="0" w:color="auto"/>
            </w:tcBorders>
          </w:tcPr>
          <w:p w14:paraId="2CEC23D0" w14:textId="77777777" w:rsidR="00744718" w:rsidRDefault="00744718" w:rsidP="00744718">
            <w:r>
              <w:t>0x03</w:t>
            </w:r>
          </w:p>
        </w:tc>
        <w:tc>
          <w:tcPr>
            <w:tcW w:w="2131" w:type="dxa"/>
            <w:tcBorders>
              <w:top w:val="single" w:sz="6" w:space="0" w:color="auto"/>
              <w:left w:val="single" w:sz="6" w:space="0" w:color="auto"/>
              <w:bottom w:val="single" w:sz="6" w:space="0" w:color="auto"/>
              <w:right w:val="single" w:sz="6" w:space="0" w:color="auto"/>
            </w:tcBorders>
          </w:tcPr>
          <w:p w14:paraId="7A269B21" w14:textId="77777777" w:rsidR="00744718" w:rsidRDefault="00744718" w:rsidP="00744718">
            <w:r>
              <w:t>ELINE</w:t>
            </w:r>
          </w:p>
        </w:tc>
        <w:tc>
          <w:tcPr>
            <w:tcW w:w="3765" w:type="dxa"/>
            <w:tcBorders>
              <w:top w:val="single" w:sz="6" w:space="0" w:color="auto"/>
              <w:left w:val="single" w:sz="6" w:space="0" w:color="auto"/>
              <w:bottom w:val="single" w:sz="6" w:space="0" w:color="auto"/>
              <w:right w:val="single" w:sz="12" w:space="0" w:color="auto"/>
            </w:tcBorders>
          </w:tcPr>
          <w:p w14:paraId="361A4683" w14:textId="77777777" w:rsidR="00744718" w:rsidRDefault="00744718" w:rsidP="00744718">
            <w:r>
              <w:t>Error Line</w:t>
            </w:r>
          </w:p>
        </w:tc>
      </w:tr>
      <w:tr w:rsidR="00744718" w14:paraId="1D768877" w14:textId="77777777" w:rsidTr="00744718">
        <w:trPr>
          <w:cantSplit/>
        </w:trPr>
        <w:tc>
          <w:tcPr>
            <w:tcW w:w="2131" w:type="dxa"/>
            <w:tcBorders>
              <w:top w:val="single" w:sz="6" w:space="0" w:color="auto"/>
              <w:left w:val="single" w:sz="12" w:space="0" w:color="auto"/>
              <w:bottom w:val="single" w:sz="6" w:space="0" w:color="auto"/>
              <w:right w:val="single" w:sz="6" w:space="0" w:color="auto"/>
            </w:tcBorders>
          </w:tcPr>
          <w:p w14:paraId="60AF0753" w14:textId="77777777" w:rsidR="00744718" w:rsidRDefault="00744718" w:rsidP="00744718">
            <w:r>
              <w:t>0x04</w:t>
            </w:r>
          </w:p>
        </w:tc>
        <w:tc>
          <w:tcPr>
            <w:tcW w:w="2131" w:type="dxa"/>
            <w:tcBorders>
              <w:top w:val="single" w:sz="6" w:space="0" w:color="auto"/>
              <w:left w:val="single" w:sz="6" w:space="0" w:color="auto"/>
              <w:bottom w:val="single" w:sz="6" w:space="0" w:color="auto"/>
              <w:right w:val="single" w:sz="6" w:space="0" w:color="auto"/>
            </w:tcBorders>
          </w:tcPr>
          <w:p w14:paraId="35B8DBBC" w14:textId="77777777" w:rsidR="00744718" w:rsidRDefault="00744718" w:rsidP="00744718">
            <w:r>
              <w:t>Reserved</w:t>
            </w:r>
          </w:p>
        </w:tc>
        <w:tc>
          <w:tcPr>
            <w:tcW w:w="3765" w:type="dxa"/>
            <w:tcBorders>
              <w:top w:val="single" w:sz="6" w:space="0" w:color="auto"/>
              <w:left w:val="single" w:sz="6" w:space="0" w:color="auto"/>
              <w:bottom w:val="single" w:sz="6" w:space="0" w:color="auto"/>
              <w:right w:val="single" w:sz="12" w:space="0" w:color="auto"/>
            </w:tcBorders>
          </w:tcPr>
          <w:p w14:paraId="0FD29A4F" w14:textId="77777777" w:rsidR="00744718" w:rsidRDefault="00744718" w:rsidP="00744718">
            <w:r>
              <w:t>Reserved</w:t>
            </w:r>
          </w:p>
        </w:tc>
      </w:tr>
      <w:tr w:rsidR="00744718" w14:paraId="6D2FC2F3" w14:textId="77777777" w:rsidTr="00744718">
        <w:trPr>
          <w:cantSplit/>
        </w:trPr>
        <w:tc>
          <w:tcPr>
            <w:tcW w:w="2131" w:type="dxa"/>
            <w:tcBorders>
              <w:top w:val="single" w:sz="6" w:space="0" w:color="auto"/>
              <w:left w:val="single" w:sz="12" w:space="0" w:color="auto"/>
              <w:bottom w:val="single" w:sz="6" w:space="0" w:color="auto"/>
              <w:right w:val="single" w:sz="6" w:space="0" w:color="auto"/>
            </w:tcBorders>
          </w:tcPr>
          <w:p w14:paraId="675E06CF" w14:textId="77777777" w:rsidR="00744718" w:rsidRDefault="00744718" w:rsidP="00744718">
            <w:r>
              <w:t>0x05</w:t>
            </w:r>
          </w:p>
        </w:tc>
        <w:tc>
          <w:tcPr>
            <w:tcW w:w="2131" w:type="dxa"/>
            <w:tcBorders>
              <w:top w:val="single" w:sz="6" w:space="0" w:color="auto"/>
              <w:left w:val="single" w:sz="6" w:space="0" w:color="auto"/>
              <w:bottom w:val="single" w:sz="6" w:space="0" w:color="auto"/>
              <w:right w:val="single" w:sz="6" w:space="0" w:color="auto"/>
            </w:tcBorders>
          </w:tcPr>
          <w:p w14:paraId="1D381B47" w14:textId="77777777" w:rsidR="00744718" w:rsidRDefault="00744718" w:rsidP="00744718">
            <w:r>
              <w:t>PLINE</w:t>
            </w:r>
          </w:p>
        </w:tc>
        <w:tc>
          <w:tcPr>
            <w:tcW w:w="3765" w:type="dxa"/>
            <w:tcBorders>
              <w:top w:val="single" w:sz="6" w:space="0" w:color="auto"/>
              <w:left w:val="single" w:sz="6" w:space="0" w:color="auto"/>
              <w:bottom w:val="single" w:sz="6" w:space="0" w:color="auto"/>
              <w:right w:val="single" w:sz="12" w:space="0" w:color="auto"/>
            </w:tcBorders>
          </w:tcPr>
          <w:p w14:paraId="0C7B31BC" w14:textId="77777777" w:rsidR="00744718" w:rsidRDefault="00744718" w:rsidP="00744718">
            <w:r>
              <w:t>Poly line command.</w:t>
            </w:r>
          </w:p>
        </w:tc>
      </w:tr>
      <w:tr w:rsidR="00744718" w14:paraId="0509DF5B" w14:textId="77777777" w:rsidTr="00744718">
        <w:trPr>
          <w:cantSplit/>
        </w:trPr>
        <w:tc>
          <w:tcPr>
            <w:tcW w:w="2131" w:type="dxa"/>
            <w:tcBorders>
              <w:top w:val="single" w:sz="6" w:space="0" w:color="auto"/>
              <w:left w:val="single" w:sz="12" w:space="0" w:color="auto"/>
              <w:bottom w:val="single" w:sz="6" w:space="0" w:color="auto"/>
              <w:right w:val="single" w:sz="6" w:space="0" w:color="auto"/>
            </w:tcBorders>
          </w:tcPr>
          <w:p w14:paraId="5C56D352" w14:textId="77777777" w:rsidR="00744718" w:rsidRDefault="00744718" w:rsidP="00744718">
            <w:r>
              <w:t>0x06</w:t>
            </w:r>
          </w:p>
        </w:tc>
        <w:tc>
          <w:tcPr>
            <w:tcW w:w="2131" w:type="dxa"/>
            <w:tcBorders>
              <w:top w:val="single" w:sz="6" w:space="0" w:color="auto"/>
              <w:left w:val="single" w:sz="6" w:space="0" w:color="auto"/>
              <w:bottom w:val="single" w:sz="6" w:space="0" w:color="auto"/>
              <w:right w:val="single" w:sz="6" w:space="0" w:color="auto"/>
            </w:tcBorders>
          </w:tcPr>
          <w:p w14:paraId="09F5D220" w14:textId="77777777" w:rsidR="00744718" w:rsidRDefault="00744718" w:rsidP="00744718">
            <w:r>
              <w:t>RXFER</w:t>
            </w:r>
          </w:p>
        </w:tc>
        <w:tc>
          <w:tcPr>
            <w:tcW w:w="3765" w:type="dxa"/>
            <w:tcBorders>
              <w:top w:val="single" w:sz="6" w:space="0" w:color="auto"/>
              <w:left w:val="single" w:sz="6" w:space="0" w:color="auto"/>
              <w:bottom w:val="single" w:sz="6" w:space="0" w:color="auto"/>
              <w:right w:val="single" w:sz="12" w:space="0" w:color="auto"/>
            </w:tcBorders>
          </w:tcPr>
          <w:p w14:paraId="368AC73A" w14:textId="77777777" w:rsidR="00744718" w:rsidRDefault="00744718" w:rsidP="00744718">
            <w:r>
              <w:t>Host X-Y window read image transfer</w:t>
            </w:r>
          </w:p>
        </w:tc>
      </w:tr>
      <w:tr w:rsidR="00744718" w14:paraId="7F36B18F" w14:textId="77777777" w:rsidTr="00744718">
        <w:trPr>
          <w:cantSplit/>
        </w:trPr>
        <w:tc>
          <w:tcPr>
            <w:tcW w:w="2131" w:type="dxa"/>
            <w:tcBorders>
              <w:top w:val="single" w:sz="6" w:space="0" w:color="auto"/>
              <w:left w:val="single" w:sz="12" w:space="0" w:color="auto"/>
              <w:bottom w:val="single" w:sz="6" w:space="0" w:color="auto"/>
              <w:right w:val="single" w:sz="6" w:space="0" w:color="auto"/>
            </w:tcBorders>
          </w:tcPr>
          <w:p w14:paraId="66CA4D05" w14:textId="77777777" w:rsidR="00744718" w:rsidRDefault="00744718" w:rsidP="00744718">
            <w:r>
              <w:t>0x07</w:t>
            </w:r>
          </w:p>
        </w:tc>
        <w:tc>
          <w:tcPr>
            <w:tcW w:w="2131" w:type="dxa"/>
            <w:tcBorders>
              <w:top w:val="single" w:sz="6" w:space="0" w:color="auto"/>
              <w:left w:val="single" w:sz="6" w:space="0" w:color="auto"/>
              <w:bottom w:val="single" w:sz="6" w:space="0" w:color="auto"/>
              <w:right w:val="single" w:sz="6" w:space="0" w:color="auto"/>
            </w:tcBorders>
          </w:tcPr>
          <w:p w14:paraId="79F9A409" w14:textId="77777777" w:rsidR="00744718" w:rsidRDefault="00744718" w:rsidP="00744718">
            <w:r>
              <w:t>WXFER</w:t>
            </w:r>
          </w:p>
        </w:tc>
        <w:tc>
          <w:tcPr>
            <w:tcW w:w="3765" w:type="dxa"/>
            <w:tcBorders>
              <w:top w:val="single" w:sz="6" w:space="0" w:color="auto"/>
              <w:left w:val="single" w:sz="6" w:space="0" w:color="auto"/>
              <w:bottom w:val="single" w:sz="6" w:space="0" w:color="auto"/>
              <w:right w:val="single" w:sz="12" w:space="0" w:color="auto"/>
            </w:tcBorders>
          </w:tcPr>
          <w:p w14:paraId="7916EAB2" w14:textId="77777777" w:rsidR="00744718" w:rsidRDefault="00744718" w:rsidP="00744718">
            <w:r>
              <w:t>Host X-Y window write image transfer</w:t>
            </w:r>
          </w:p>
        </w:tc>
      </w:tr>
      <w:tr w:rsidR="00744718" w14:paraId="7748472F" w14:textId="77777777" w:rsidTr="00744718">
        <w:trPr>
          <w:cantSplit/>
        </w:trPr>
        <w:tc>
          <w:tcPr>
            <w:tcW w:w="2131" w:type="dxa"/>
            <w:tcBorders>
              <w:top w:val="single" w:sz="6" w:space="0" w:color="auto"/>
              <w:left w:val="single" w:sz="12" w:space="0" w:color="auto"/>
              <w:bottom w:val="single" w:sz="6" w:space="0" w:color="auto"/>
              <w:right w:val="single" w:sz="6" w:space="0" w:color="auto"/>
            </w:tcBorders>
          </w:tcPr>
          <w:p w14:paraId="7046C7BD" w14:textId="77777777" w:rsidR="00744718" w:rsidRDefault="00744718" w:rsidP="00744718">
            <w:r>
              <w:t>0x08</w:t>
            </w:r>
          </w:p>
        </w:tc>
        <w:tc>
          <w:tcPr>
            <w:tcW w:w="2131" w:type="dxa"/>
            <w:tcBorders>
              <w:top w:val="single" w:sz="6" w:space="0" w:color="auto"/>
              <w:left w:val="single" w:sz="6" w:space="0" w:color="auto"/>
              <w:bottom w:val="single" w:sz="6" w:space="0" w:color="auto"/>
              <w:right w:val="single" w:sz="6" w:space="0" w:color="auto"/>
            </w:tcBorders>
          </w:tcPr>
          <w:p w14:paraId="66698330" w14:textId="77777777" w:rsidR="00744718" w:rsidRDefault="00744718" w:rsidP="00744718">
            <w:r>
              <w:t>LINE_3D</w:t>
            </w:r>
          </w:p>
        </w:tc>
        <w:tc>
          <w:tcPr>
            <w:tcW w:w="3765" w:type="dxa"/>
            <w:tcBorders>
              <w:top w:val="single" w:sz="6" w:space="0" w:color="auto"/>
              <w:left w:val="single" w:sz="6" w:space="0" w:color="auto"/>
              <w:bottom w:val="single" w:sz="6" w:space="0" w:color="auto"/>
              <w:right w:val="single" w:sz="12" w:space="0" w:color="auto"/>
            </w:tcBorders>
          </w:tcPr>
          <w:p w14:paraId="78DAA712" w14:textId="77777777" w:rsidR="00744718" w:rsidRDefault="00744718" w:rsidP="00744718">
            <w:r>
              <w:t>3D Line command, Texture mapped, Z buffer, Gouraud shaded, setup</w:t>
            </w:r>
          </w:p>
        </w:tc>
      </w:tr>
      <w:tr w:rsidR="00744718" w14:paraId="30A2190B" w14:textId="77777777" w:rsidTr="00744718">
        <w:trPr>
          <w:cantSplit/>
        </w:trPr>
        <w:tc>
          <w:tcPr>
            <w:tcW w:w="2131" w:type="dxa"/>
            <w:tcBorders>
              <w:top w:val="single" w:sz="6" w:space="0" w:color="auto"/>
              <w:left w:val="single" w:sz="12" w:space="0" w:color="auto"/>
              <w:bottom w:val="single" w:sz="6" w:space="0" w:color="auto"/>
              <w:right w:val="single" w:sz="6" w:space="0" w:color="auto"/>
            </w:tcBorders>
          </w:tcPr>
          <w:p w14:paraId="2ADFDAC6" w14:textId="77777777" w:rsidR="00744718" w:rsidRDefault="00744718" w:rsidP="00744718">
            <w:r>
              <w:t>0x09</w:t>
            </w:r>
          </w:p>
        </w:tc>
        <w:tc>
          <w:tcPr>
            <w:tcW w:w="2131" w:type="dxa"/>
            <w:tcBorders>
              <w:top w:val="single" w:sz="6" w:space="0" w:color="auto"/>
              <w:left w:val="single" w:sz="6" w:space="0" w:color="auto"/>
              <w:bottom w:val="single" w:sz="6" w:space="0" w:color="auto"/>
              <w:right w:val="single" w:sz="6" w:space="0" w:color="auto"/>
            </w:tcBorders>
          </w:tcPr>
          <w:p w14:paraId="68D8ABC7" w14:textId="77777777" w:rsidR="00744718" w:rsidRDefault="00744718" w:rsidP="00744718">
            <w:r>
              <w:t>TRIAN_3D</w:t>
            </w:r>
          </w:p>
        </w:tc>
        <w:tc>
          <w:tcPr>
            <w:tcW w:w="3765" w:type="dxa"/>
            <w:tcBorders>
              <w:top w:val="single" w:sz="6" w:space="0" w:color="auto"/>
              <w:left w:val="single" w:sz="6" w:space="0" w:color="auto"/>
              <w:bottom w:val="single" w:sz="6" w:space="0" w:color="auto"/>
              <w:right w:val="single" w:sz="12" w:space="0" w:color="auto"/>
            </w:tcBorders>
          </w:tcPr>
          <w:p w14:paraId="5B42E6EE" w14:textId="77777777" w:rsidR="00744718" w:rsidRDefault="00744718" w:rsidP="00744718">
            <w:r>
              <w:t>3D Triangle Command, Full floating point setup, Texture Mapped, Perspective Corrected, Z buffered, Gouraud Shaded.</w:t>
            </w:r>
          </w:p>
        </w:tc>
      </w:tr>
      <w:tr w:rsidR="00744718" w14:paraId="06ADF1C6" w14:textId="77777777" w:rsidTr="00744718">
        <w:trPr>
          <w:cantSplit/>
        </w:trPr>
        <w:tc>
          <w:tcPr>
            <w:tcW w:w="2131" w:type="dxa"/>
            <w:tcBorders>
              <w:top w:val="single" w:sz="6" w:space="0" w:color="auto"/>
              <w:left w:val="single" w:sz="12" w:space="0" w:color="auto"/>
              <w:bottom w:val="single" w:sz="6" w:space="0" w:color="auto"/>
              <w:right w:val="single" w:sz="6" w:space="0" w:color="auto"/>
            </w:tcBorders>
          </w:tcPr>
          <w:p w14:paraId="55A79A01" w14:textId="77777777" w:rsidR="00744718" w:rsidRDefault="00744718" w:rsidP="00744718">
            <w:r>
              <w:t>0x0A</w:t>
            </w:r>
          </w:p>
        </w:tc>
        <w:tc>
          <w:tcPr>
            <w:tcW w:w="2131" w:type="dxa"/>
            <w:tcBorders>
              <w:top w:val="single" w:sz="6" w:space="0" w:color="auto"/>
              <w:left w:val="single" w:sz="6" w:space="0" w:color="auto"/>
              <w:bottom w:val="single" w:sz="6" w:space="0" w:color="auto"/>
              <w:right w:val="single" w:sz="6" w:space="0" w:color="auto"/>
            </w:tcBorders>
          </w:tcPr>
          <w:p w14:paraId="19CBFE7E" w14:textId="77777777" w:rsidR="00744718" w:rsidRDefault="00744718" w:rsidP="00744718">
            <w:r>
              <w:t>TEX_INV</w:t>
            </w:r>
          </w:p>
        </w:tc>
        <w:tc>
          <w:tcPr>
            <w:tcW w:w="3765" w:type="dxa"/>
            <w:tcBorders>
              <w:top w:val="single" w:sz="6" w:space="0" w:color="auto"/>
              <w:left w:val="single" w:sz="6" w:space="0" w:color="auto"/>
              <w:bottom w:val="single" w:sz="6" w:space="0" w:color="auto"/>
              <w:right w:val="single" w:sz="12" w:space="0" w:color="auto"/>
            </w:tcBorders>
          </w:tcPr>
          <w:p w14:paraId="41EEF15A" w14:textId="77777777" w:rsidR="00744718" w:rsidRDefault="00744718" w:rsidP="00744718">
            <w:r>
              <w:t>Invalidate Texture Cache</w:t>
            </w:r>
          </w:p>
        </w:tc>
      </w:tr>
      <w:tr w:rsidR="00744718" w14:paraId="03D708A9" w14:textId="77777777" w:rsidTr="00744718">
        <w:trPr>
          <w:cantSplit/>
        </w:trPr>
        <w:tc>
          <w:tcPr>
            <w:tcW w:w="2131" w:type="dxa"/>
            <w:tcBorders>
              <w:top w:val="single" w:sz="6" w:space="0" w:color="auto"/>
              <w:left w:val="single" w:sz="12" w:space="0" w:color="auto"/>
              <w:bottom w:val="single" w:sz="6" w:space="0" w:color="auto"/>
              <w:right w:val="single" w:sz="6" w:space="0" w:color="auto"/>
            </w:tcBorders>
          </w:tcPr>
          <w:p w14:paraId="5A20F7DE" w14:textId="77777777" w:rsidR="00744718" w:rsidRDefault="00744718" w:rsidP="00744718">
            <w:r>
              <w:t>0x0B</w:t>
            </w:r>
          </w:p>
        </w:tc>
        <w:tc>
          <w:tcPr>
            <w:tcW w:w="2131" w:type="dxa"/>
            <w:tcBorders>
              <w:top w:val="single" w:sz="6" w:space="0" w:color="auto"/>
              <w:left w:val="single" w:sz="6" w:space="0" w:color="auto"/>
              <w:bottom w:val="single" w:sz="6" w:space="0" w:color="auto"/>
              <w:right w:val="single" w:sz="6" w:space="0" w:color="auto"/>
            </w:tcBorders>
          </w:tcPr>
          <w:p w14:paraId="3DD1EFAB" w14:textId="77777777" w:rsidR="00744718" w:rsidRDefault="00744718" w:rsidP="00744718">
            <w:r>
              <w:t>LD_PAL</w:t>
            </w:r>
          </w:p>
        </w:tc>
        <w:tc>
          <w:tcPr>
            <w:tcW w:w="3765" w:type="dxa"/>
            <w:tcBorders>
              <w:top w:val="single" w:sz="6" w:space="0" w:color="auto"/>
              <w:left w:val="single" w:sz="6" w:space="0" w:color="auto"/>
              <w:bottom w:val="single" w:sz="6" w:space="0" w:color="auto"/>
              <w:right w:val="single" w:sz="12" w:space="0" w:color="auto"/>
            </w:tcBorders>
          </w:tcPr>
          <w:p w14:paraId="39E43BCD" w14:textId="77777777" w:rsidR="00744718" w:rsidRDefault="00744718" w:rsidP="00744718">
            <w:r>
              <w:t>Palette Load Command</w:t>
            </w:r>
          </w:p>
        </w:tc>
      </w:tr>
      <w:tr w:rsidR="00744718" w14:paraId="1FF8E30B" w14:textId="77777777" w:rsidTr="00744718">
        <w:trPr>
          <w:cantSplit/>
        </w:trPr>
        <w:tc>
          <w:tcPr>
            <w:tcW w:w="2131" w:type="dxa"/>
            <w:tcBorders>
              <w:top w:val="single" w:sz="6" w:space="0" w:color="auto"/>
              <w:left w:val="single" w:sz="12" w:space="0" w:color="auto"/>
              <w:bottom w:val="single" w:sz="6" w:space="0" w:color="auto"/>
              <w:right w:val="single" w:sz="6" w:space="0" w:color="auto"/>
            </w:tcBorders>
          </w:tcPr>
          <w:p w14:paraId="6B73DF0F" w14:textId="77777777" w:rsidR="00744718" w:rsidRDefault="00744718" w:rsidP="00744718">
            <w:r>
              <w:t>0x0C---0xFF</w:t>
            </w:r>
          </w:p>
        </w:tc>
        <w:tc>
          <w:tcPr>
            <w:tcW w:w="2131" w:type="dxa"/>
            <w:tcBorders>
              <w:top w:val="single" w:sz="6" w:space="0" w:color="auto"/>
              <w:left w:val="single" w:sz="6" w:space="0" w:color="auto"/>
              <w:bottom w:val="single" w:sz="6" w:space="0" w:color="auto"/>
              <w:right w:val="single" w:sz="6" w:space="0" w:color="auto"/>
            </w:tcBorders>
          </w:tcPr>
          <w:p w14:paraId="57412DF8" w14:textId="77777777" w:rsidR="00744718" w:rsidRDefault="00744718" w:rsidP="00744718">
            <w:r>
              <w:t>Reserved</w:t>
            </w:r>
          </w:p>
        </w:tc>
        <w:tc>
          <w:tcPr>
            <w:tcW w:w="3765" w:type="dxa"/>
            <w:tcBorders>
              <w:top w:val="single" w:sz="6" w:space="0" w:color="auto"/>
              <w:left w:val="single" w:sz="6" w:space="0" w:color="auto"/>
              <w:bottom w:val="single" w:sz="6" w:space="0" w:color="auto"/>
              <w:right w:val="single" w:sz="12" w:space="0" w:color="auto"/>
            </w:tcBorders>
          </w:tcPr>
          <w:p w14:paraId="7A8D761B" w14:textId="77777777" w:rsidR="00744718" w:rsidRDefault="00744718" w:rsidP="00744718">
            <w:r>
              <w:t>For future expansion (no action taken)</w:t>
            </w:r>
          </w:p>
        </w:tc>
      </w:tr>
    </w:tbl>
    <w:p w14:paraId="78BE93DC" w14:textId="77777777" w:rsidR="009D64B4" w:rsidRDefault="009D64B4" w:rsidP="00744718">
      <w:pPr>
        <w:pStyle w:val="Heading3"/>
      </w:pPr>
    </w:p>
    <w:p w14:paraId="776486E8" w14:textId="77777777" w:rsidR="009D64B4" w:rsidRDefault="009D64B4">
      <w:pPr>
        <w:overflowPunct/>
        <w:autoSpaceDE/>
        <w:autoSpaceDN/>
        <w:adjustRightInd/>
        <w:textAlignment w:val="auto"/>
        <w:rPr>
          <w:sz w:val="24"/>
        </w:rPr>
      </w:pPr>
      <w:r>
        <w:br w:type="page"/>
      </w:r>
    </w:p>
    <w:p w14:paraId="2A2AF2F1" w14:textId="423B48CC" w:rsidR="00744718" w:rsidRDefault="00744718" w:rsidP="00744718">
      <w:pPr>
        <w:pStyle w:val="Heading3"/>
      </w:pPr>
      <w:r>
        <w:t>5.8.16</w:t>
      </w:r>
      <w:r>
        <w:tab/>
      </w:r>
      <w:r>
        <w:tab/>
        <w:t>Command Raster Operation RBASE_D +(0x0054)</w:t>
      </w:r>
    </w:p>
    <w:p w14:paraId="4CB6C823"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Name: </w:t>
      </w:r>
      <w:r>
        <w:rPr>
          <w:rFonts w:ascii="Times New Roman" w:hAnsi="Times New Roman"/>
          <w:b/>
        </w:rPr>
        <w:tab/>
        <w:t>CMD_ROP</w:t>
      </w:r>
    </w:p>
    <w:p w14:paraId="1B28D696" w14:textId="77777777" w:rsidR="00744718" w:rsidRDefault="00744718" w:rsidP="00744718">
      <w:pPr>
        <w:pStyle w:val="NormalIndent"/>
        <w:tabs>
          <w:tab w:val="left" w:pos="720"/>
        </w:tabs>
        <w:ind w:left="0"/>
        <w:rPr>
          <w:rFonts w:ascii="Times New Roman" w:hAnsi="Times New Roman"/>
        </w:rPr>
      </w:pPr>
      <w:r>
        <w:rPr>
          <w:rFonts w:ascii="Times New Roman" w:hAnsi="Times New Roman"/>
          <w:b/>
        </w:rPr>
        <w:t xml:space="preserve">Type: </w:t>
      </w:r>
      <w:r>
        <w:rPr>
          <w:rFonts w:ascii="Times New Roman" w:hAnsi="Times New Roman"/>
          <w:b/>
        </w:rPr>
        <w:tab/>
        <w:t>Memory mapped read write</w:t>
      </w:r>
    </w:p>
    <w:p w14:paraId="08BCF33D" w14:textId="77777777" w:rsidR="00744718" w:rsidRDefault="00744718" w:rsidP="00744718">
      <w:pPr>
        <w:pStyle w:val="NormalIndent"/>
        <w:ind w:left="0"/>
        <w:rPr>
          <w:rFonts w:ascii="Times New Roman" w:hAnsi="Times New Roman"/>
        </w:rPr>
      </w:pPr>
      <w:r>
        <w:rPr>
          <w:rFonts w:ascii="Times New Roman" w:hAnsi="Times New Roman"/>
        </w:rPr>
        <w:t>The ROP field sets the logical operation for all drawing commands.</w:t>
      </w:r>
    </w:p>
    <w:p w14:paraId="53CC2E38" w14:textId="77777777" w:rsidR="00744718" w:rsidRDefault="00744718" w:rsidP="00744718">
      <w:pPr>
        <w:pStyle w:val="NormalIndent"/>
        <w:ind w:left="0"/>
        <w:rPr>
          <w:rFonts w:ascii="Times New Roman" w:hAnsi="Times New Roman"/>
        </w:rPr>
      </w:pPr>
      <w:r>
        <w:rPr>
          <w:rFonts w:ascii="Times New Roman" w:hAnsi="Times New Roman"/>
        </w:rPr>
        <w:object w:dxaOrig="6163" w:dyaOrig="1219" w14:anchorId="2A205CBD">
          <v:shape id="_x0000_i1110" type="#_x0000_t75" style="width:308.55pt;height:61.15pt" o:ole="">
            <v:imagedata r:id="rId180" o:title=""/>
          </v:shape>
          <o:OLEObject Type="Embed" ProgID="Word.Picture.8" ShapeID="_x0000_i1110" DrawAspect="Content" ObjectID="_1342457357" r:id="rId181"/>
        </w:object>
      </w:r>
    </w:p>
    <w:p w14:paraId="5B1609FC" w14:textId="77777777" w:rsidR="00744718" w:rsidRDefault="00744718" w:rsidP="00744718">
      <w:pPr>
        <w:pStyle w:val="NormalIndent"/>
        <w:rPr>
          <w:rFonts w:ascii="Times New Roman" w:hAnsi="Times New Roman"/>
        </w:rPr>
      </w:pPr>
    </w:p>
    <w:tbl>
      <w:tblPr>
        <w:tblW w:w="0" w:type="auto"/>
        <w:tblLayout w:type="fixed"/>
        <w:tblLook w:val="0000" w:firstRow="0" w:lastRow="0" w:firstColumn="0" w:lastColumn="0" w:noHBand="0" w:noVBand="0"/>
      </w:tblPr>
      <w:tblGrid>
        <w:gridCol w:w="2160"/>
        <w:gridCol w:w="2160"/>
        <w:gridCol w:w="3816"/>
      </w:tblGrid>
      <w:tr w:rsidR="00744718" w14:paraId="60B46272" w14:textId="77777777" w:rsidTr="00744718">
        <w:trPr>
          <w:cantSplit/>
        </w:trPr>
        <w:tc>
          <w:tcPr>
            <w:tcW w:w="2160" w:type="dxa"/>
            <w:tcBorders>
              <w:top w:val="single" w:sz="12" w:space="0" w:color="auto"/>
              <w:left w:val="single" w:sz="12" w:space="0" w:color="auto"/>
              <w:bottom w:val="single" w:sz="12" w:space="0" w:color="auto"/>
              <w:right w:val="single" w:sz="6" w:space="0" w:color="auto"/>
            </w:tcBorders>
          </w:tcPr>
          <w:p w14:paraId="7789FB1C" w14:textId="77777777" w:rsidR="00744718" w:rsidRDefault="00744718" w:rsidP="00744718">
            <w:pPr>
              <w:rPr>
                <w:b/>
              </w:rPr>
            </w:pPr>
            <w:bookmarkStart w:id="224" w:name="_Toc332687690"/>
            <w:r>
              <w:rPr>
                <w:b/>
              </w:rPr>
              <w:t>Value</w:t>
            </w:r>
            <w:bookmarkEnd w:id="224"/>
          </w:p>
        </w:tc>
        <w:tc>
          <w:tcPr>
            <w:tcW w:w="2160" w:type="dxa"/>
            <w:tcBorders>
              <w:top w:val="single" w:sz="12" w:space="0" w:color="auto"/>
              <w:left w:val="single" w:sz="6" w:space="0" w:color="auto"/>
              <w:bottom w:val="single" w:sz="12" w:space="0" w:color="auto"/>
              <w:right w:val="single" w:sz="6" w:space="0" w:color="auto"/>
            </w:tcBorders>
          </w:tcPr>
          <w:p w14:paraId="037356F7" w14:textId="77777777" w:rsidR="00744718" w:rsidRDefault="00744718" w:rsidP="00744718">
            <w:pPr>
              <w:rPr>
                <w:b/>
              </w:rPr>
            </w:pPr>
            <w:bookmarkStart w:id="225" w:name="_Toc332687691"/>
            <w:r>
              <w:rPr>
                <w:b/>
              </w:rPr>
              <w:t>Name</w:t>
            </w:r>
            <w:bookmarkEnd w:id="225"/>
          </w:p>
        </w:tc>
        <w:tc>
          <w:tcPr>
            <w:tcW w:w="3816" w:type="dxa"/>
            <w:tcBorders>
              <w:top w:val="single" w:sz="12" w:space="0" w:color="auto"/>
              <w:left w:val="single" w:sz="6" w:space="0" w:color="auto"/>
              <w:bottom w:val="single" w:sz="12" w:space="0" w:color="auto"/>
              <w:right w:val="single" w:sz="12" w:space="0" w:color="auto"/>
            </w:tcBorders>
          </w:tcPr>
          <w:p w14:paraId="7ADBE385" w14:textId="77777777" w:rsidR="00744718" w:rsidRDefault="00744718" w:rsidP="00744718">
            <w:pPr>
              <w:rPr>
                <w:b/>
              </w:rPr>
            </w:pPr>
            <w:bookmarkStart w:id="226" w:name="_Toc332687692"/>
            <w:r>
              <w:rPr>
                <w:b/>
              </w:rPr>
              <w:t>Function</w:t>
            </w:r>
            <w:bookmarkEnd w:id="226"/>
          </w:p>
        </w:tc>
      </w:tr>
      <w:tr w:rsidR="00744718" w14:paraId="0A69EC90" w14:textId="77777777" w:rsidTr="00744718">
        <w:trPr>
          <w:cantSplit/>
        </w:trPr>
        <w:tc>
          <w:tcPr>
            <w:tcW w:w="2160" w:type="dxa"/>
            <w:tcBorders>
              <w:left w:val="single" w:sz="12" w:space="0" w:color="auto"/>
              <w:bottom w:val="single" w:sz="6" w:space="0" w:color="auto"/>
              <w:right w:val="single" w:sz="6" w:space="0" w:color="auto"/>
            </w:tcBorders>
          </w:tcPr>
          <w:p w14:paraId="03319672" w14:textId="77777777" w:rsidR="00744718" w:rsidRDefault="00744718" w:rsidP="00744718">
            <w:r>
              <w:t>0x00</w:t>
            </w:r>
          </w:p>
        </w:tc>
        <w:tc>
          <w:tcPr>
            <w:tcW w:w="2160" w:type="dxa"/>
            <w:tcBorders>
              <w:left w:val="single" w:sz="6" w:space="0" w:color="auto"/>
              <w:bottom w:val="single" w:sz="6" w:space="0" w:color="auto"/>
              <w:right w:val="single" w:sz="6" w:space="0" w:color="auto"/>
            </w:tcBorders>
          </w:tcPr>
          <w:p w14:paraId="20653D87" w14:textId="77777777" w:rsidR="00744718" w:rsidRDefault="00744718" w:rsidP="00744718">
            <w:r>
              <w:t>clear</w:t>
            </w:r>
          </w:p>
        </w:tc>
        <w:tc>
          <w:tcPr>
            <w:tcW w:w="3816" w:type="dxa"/>
            <w:tcBorders>
              <w:left w:val="single" w:sz="6" w:space="0" w:color="auto"/>
              <w:bottom w:val="single" w:sz="6" w:space="0" w:color="auto"/>
              <w:right w:val="single" w:sz="12" w:space="0" w:color="auto"/>
            </w:tcBorders>
          </w:tcPr>
          <w:p w14:paraId="66F61AAA" w14:textId="77777777" w:rsidR="00744718" w:rsidRDefault="00744718" w:rsidP="00744718">
            <w:r>
              <w:t>0 (zero)</w:t>
            </w:r>
          </w:p>
        </w:tc>
      </w:tr>
      <w:tr w:rsidR="00744718" w14:paraId="7D84A77C" w14:textId="77777777" w:rsidTr="00744718">
        <w:trPr>
          <w:cantSplit/>
        </w:trPr>
        <w:tc>
          <w:tcPr>
            <w:tcW w:w="2160" w:type="dxa"/>
            <w:tcBorders>
              <w:top w:val="single" w:sz="6" w:space="0" w:color="auto"/>
              <w:left w:val="single" w:sz="12" w:space="0" w:color="auto"/>
              <w:bottom w:val="single" w:sz="6" w:space="0" w:color="auto"/>
              <w:right w:val="single" w:sz="6" w:space="0" w:color="auto"/>
            </w:tcBorders>
          </w:tcPr>
          <w:p w14:paraId="1CA50D02" w14:textId="77777777" w:rsidR="00744718" w:rsidRDefault="00744718" w:rsidP="00744718">
            <w:r>
              <w:t>0x01</w:t>
            </w:r>
          </w:p>
        </w:tc>
        <w:tc>
          <w:tcPr>
            <w:tcW w:w="2160" w:type="dxa"/>
            <w:tcBorders>
              <w:top w:val="single" w:sz="6" w:space="0" w:color="auto"/>
              <w:left w:val="single" w:sz="6" w:space="0" w:color="auto"/>
              <w:bottom w:val="single" w:sz="6" w:space="0" w:color="auto"/>
              <w:right w:val="single" w:sz="6" w:space="0" w:color="auto"/>
            </w:tcBorders>
          </w:tcPr>
          <w:p w14:paraId="02F0BE27" w14:textId="77777777" w:rsidR="00744718" w:rsidRDefault="00744718" w:rsidP="00744718">
            <w:r>
              <w:t>nor</w:t>
            </w:r>
          </w:p>
        </w:tc>
        <w:tc>
          <w:tcPr>
            <w:tcW w:w="3816" w:type="dxa"/>
            <w:tcBorders>
              <w:top w:val="single" w:sz="6" w:space="0" w:color="auto"/>
              <w:left w:val="single" w:sz="6" w:space="0" w:color="auto"/>
              <w:bottom w:val="single" w:sz="6" w:space="0" w:color="auto"/>
              <w:right w:val="single" w:sz="12" w:space="0" w:color="auto"/>
            </w:tcBorders>
          </w:tcPr>
          <w:p w14:paraId="68BB8906" w14:textId="77777777" w:rsidR="00744718" w:rsidRDefault="00744718" w:rsidP="00744718">
            <w:r>
              <w:t>(NOT source) AND (NOT destination)</w:t>
            </w:r>
          </w:p>
        </w:tc>
      </w:tr>
      <w:tr w:rsidR="00744718" w14:paraId="51F780A8" w14:textId="77777777" w:rsidTr="00744718">
        <w:trPr>
          <w:cantSplit/>
        </w:trPr>
        <w:tc>
          <w:tcPr>
            <w:tcW w:w="2160" w:type="dxa"/>
            <w:tcBorders>
              <w:top w:val="single" w:sz="6" w:space="0" w:color="auto"/>
              <w:left w:val="single" w:sz="12" w:space="0" w:color="auto"/>
              <w:bottom w:val="single" w:sz="6" w:space="0" w:color="auto"/>
              <w:right w:val="single" w:sz="6" w:space="0" w:color="auto"/>
            </w:tcBorders>
          </w:tcPr>
          <w:p w14:paraId="651A3E00" w14:textId="77777777" w:rsidR="00744718" w:rsidRDefault="00744718" w:rsidP="00744718">
            <w:r>
              <w:t>0x02</w:t>
            </w:r>
          </w:p>
        </w:tc>
        <w:tc>
          <w:tcPr>
            <w:tcW w:w="2160" w:type="dxa"/>
            <w:tcBorders>
              <w:top w:val="single" w:sz="6" w:space="0" w:color="auto"/>
              <w:left w:val="single" w:sz="6" w:space="0" w:color="auto"/>
              <w:bottom w:val="single" w:sz="6" w:space="0" w:color="auto"/>
              <w:right w:val="single" w:sz="6" w:space="0" w:color="auto"/>
            </w:tcBorders>
          </w:tcPr>
          <w:p w14:paraId="3AC96CE1" w14:textId="77777777" w:rsidR="00744718" w:rsidRDefault="00744718" w:rsidP="00744718">
            <w:r>
              <w:t>andInverted</w:t>
            </w:r>
          </w:p>
        </w:tc>
        <w:tc>
          <w:tcPr>
            <w:tcW w:w="3816" w:type="dxa"/>
            <w:tcBorders>
              <w:top w:val="single" w:sz="6" w:space="0" w:color="auto"/>
              <w:left w:val="single" w:sz="6" w:space="0" w:color="auto"/>
              <w:bottom w:val="single" w:sz="6" w:space="0" w:color="auto"/>
              <w:right w:val="single" w:sz="12" w:space="0" w:color="auto"/>
            </w:tcBorders>
          </w:tcPr>
          <w:p w14:paraId="5C62B646" w14:textId="77777777" w:rsidR="00744718" w:rsidRDefault="00744718" w:rsidP="00744718">
            <w:r>
              <w:t>(NOT source) AND destination</w:t>
            </w:r>
          </w:p>
        </w:tc>
      </w:tr>
      <w:tr w:rsidR="00744718" w14:paraId="4E29AF1E" w14:textId="77777777" w:rsidTr="00744718">
        <w:trPr>
          <w:cantSplit/>
        </w:trPr>
        <w:tc>
          <w:tcPr>
            <w:tcW w:w="2160" w:type="dxa"/>
            <w:tcBorders>
              <w:top w:val="single" w:sz="6" w:space="0" w:color="auto"/>
              <w:left w:val="single" w:sz="12" w:space="0" w:color="auto"/>
              <w:bottom w:val="single" w:sz="6" w:space="0" w:color="auto"/>
              <w:right w:val="single" w:sz="6" w:space="0" w:color="auto"/>
            </w:tcBorders>
          </w:tcPr>
          <w:p w14:paraId="1F0F9615" w14:textId="77777777" w:rsidR="00744718" w:rsidRDefault="00744718" w:rsidP="00744718">
            <w:r>
              <w:t>0x03</w:t>
            </w:r>
          </w:p>
        </w:tc>
        <w:tc>
          <w:tcPr>
            <w:tcW w:w="2160" w:type="dxa"/>
            <w:tcBorders>
              <w:top w:val="single" w:sz="6" w:space="0" w:color="auto"/>
              <w:left w:val="single" w:sz="6" w:space="0" w:color="auto"/>
              <w:bottom w:val="single" w:sz="6" w:space="0" w:color="auto"/>
              <w:right w:val="single" w:sz="6" w:space="0" w:color="auto"/>
            </w:tcBorders>
          </w:tcPr>
          <w:p w14:paraId="33FD706E" w14:textId="77777777" w:rsidR="00744718" w:rsidRDefault="00744718" w:rsidP="00744718">
            <w:r>
              <w:t>copyInverted</w:t>
            </w:r>
          </w:p>
        </w:tc>
        <w:tc>
          <w:tcPr>
            <w:tcW w:w="3816" w:type="dxa"/>
            <w:tcBorders>
              <w:top w:val="single" w:sz="6" w:space="0" w:color="auto"/>
              <w:left w:val="single" w:sz="6" w:space="0" w:color="auto"/>
              <w:bottom w:val="single" w:sz="6" w:space="0" w:color="auto"/>
              <w:right w:val="single" w:sz="12" w:space="0" w:color="auto"/>
            </w:tcBorders>
          </w:tcPr>
          <w:p w14:paraId="1CCF0CC5" w14:textId="77777777" w:rsidR="00744718" w:rsidRDefault="00744718" w:rsidP="00744718">
            <w:r>
              <w:t>(NOT source)</w:t>
            </w:r>
          </w:p>
        </w:tc>
      </w:tr>
      <w:tr w:rsidR="00744718" w14:paraId="5CC32E16" w14:textId="77777777" w:rsidTr="00744718">
        <w:trPr>
          <w:cantSplit/>
        </w:trPr>
        <w:tc>
          <w:tcPr>
            <w:tcW w:w="2160" w:type="dxa"/>
            <w:tcBorders>
              <w:top w:val="single" w:sz="6" w:space="0" w:color="auto"/>
              <w:left w:val="single" w:sz="12" w:space="0" w:color="auto"/>
              <w:bottom w:val="single" w:sz="6" w:space="0" w:color="auto"/>
              <w:right w:val="single" w:sz="6" w:space="0" w:color="auto"/>
            </w:tcBorders>
          </w:tcPr>
          <w:p w14:paraId="302FEBAA" w14:textId="77777777" w:rsidR="00744718" w:rsidRDefault="00744718" w:rsidP="00744718">
            <w:r>
              <w:t>0x04</w:t>
            </w:r>
          </w:p>
        </w:tc>
        <w:tc>
          <w:tcPr>
            <w:tcW w:w="2160" w:type="dxa"/>
            <w:tcBorders>
              <w:top w:val="single" w:sz="6" w:space="0" w:color="auto"/>
              <w:left w:val="single" w:sz="6" w:space="0" w:color="auto"/>
              <w:bottom w:val="single" w:sz="6" w:space="0" w:color="auto"/>
              <w:right w:val="single" w:sz="6" w:space="0" w:color="auto"/>
            </w:tcBorders>
          </w:tcPr>
          <w:p w14:paraId="3970A376" w14:textId="77777777" w:rsidR="00744718" w:rsidRDefault="00744718" w:rsidP="00744718">
            <w:r>
              <w:t>andReverse</w:t>
            </w:r>
          </w:p>
        </w:tc>
        <w:tc>
          <w:tcPr>
            <w:tcW w:w="3816" w:type="dxa"/>
            <w:tcBorders>
              <w:top w:val="single" w:sz="6" w:space="0" w:color="auto"/>
              <w:left w:val="single" w:sz="6" w:space="0" w:color="auto"/>
              <w:bottom w:val="single" w:sz="6" w:space="0" w:color="auto"/>
              <w:right w:val="single" w:sz="12" w:space="0" w:color="auto"/>
            </w:tcBorders>
          </w:tcPr>
          <w:p w14:paraId="313BC361" w14:textId="77777777" w:rsidR="00744718" w:rsidRDefault="00744718" w:rsidP="00744718">
            <w:r>
              <w:t>source AND (NOT destination)</w:t>
            </w:r>
          </w:p>
        </w:tc>
      </w:tr>
      <w:tr w:rsidR="00744718" w14:paraId="700E29FC" w14:textId="77777777" w:rsidTr="00744718">
        <w:trPr>
          <w:cantSplit/>
        </w:trPr>
        <w:tc>
          <w:tcPr>
            <w:tcW w:w="2160" w:type="dxa"/>
            <w:tcBorders>
              <w:top w:val="single" w:sz="6" w:space="0" w:color="auto"/>
              <w:left w:val="single" w:sz="12" w:space="0" w:color="auto"/>
              <w:bottom w:val="single" w:sz="6" w:space="0" w:color="auto"/>
              <w:right w:val="single" w:sz="6" w:space="0" w:color="auto"/>
            </w:tcBorders>
          </w:tcPr>
          <w:p w14:paraId="46CBF7A1" w14:textId="77777777" w:rsidR="00744718" w:rsidRDefault="00744718" w:rsidP="00744718">
            <w:r>
              <w:t>0x05</w:t>
            </w:r>
          </w:p>
        </w:tc>
        <w:tc>
          <w:tcPr>
            <w:tcW w:w="2160" w:type="dxa"/>
            <w:tcBorders>
              <w:top w:val="single" w:sz="6" w:space="0" w:color="auto"/>
              <w:left w:val="single" w:sz="6" w:space="0" w:color="auto"/>
              <w:bottom w:val="single" w:sz="6" w:space="0" w:color="auto"/>
              <w:right w:val="single" w:sz="6" w:space="0" w:color="auto"/>
            </w:tcBorders>
          </w:tcPr>
          <w:p w14:paraId="19E7BC13" w14:textId="77777777" w:rsidR="00744718" w:rsidRDefault="00744718" w:rsidP="00744718">
            <w:r>
              <w:t>invert</w:t>
            </w:r>
          </w:p>
        </w:tc>
        <w:tc>
          <w:tcPr>
            <w:tcW w:w="3816" w:type="dxa"/>
            <w:tcBorders>
              <w:top w:val="single" w:sz="6" w:space="0" w:color="auto"/>
              <w:left w:val="single" w:sz="6" w:space="0" w:color="auto"/>
              <w:bottom w:val="single" w:sz="6" w:space="0" w:color="auto"/>
              <w:right w:val="single" w:sz="12" w:space="0" w:color="auto"/>
            </w:tcBorders>
          </w:tcPr>
          <w:p w14:paraId="6A26DD8C" w14:textId="77777777" w:rsidR="00744718" w:rsidRDefault="00744718" w:rsidP="00744718">
            <w:r>
              <w:t>(NOT destination)</w:t>
            </w:r>
          </w:p>
        </w:tc>
      </w:tr>
      <w:tr w:rsidR="00744718" w14:paraId="3D445F22" w14:textId="77777777" w:rsidTr="00744718">
        <w:trPr>
          <w:cantSplit/>
        </w:trPr>
        <w:tc>
          <w:tcPr>
            <w:tcW w:w="2160" w:type="dxa"/>
            <w:tcBorders>
              <w:top w:val="single" w:sz="6" w:space="0" w:color="auto"/>
              <w:left w:val="single" w:sz="12" w:space="0" w:color="auto"/>
              <w:bottom w:val="single" w:sz="6" w:space="0" w:color="auto"/>
              <w:right w:val="single" w:sz="6" w:space="0" w:color="auto"/>
            </w:tcBorders>
          </w:tcPr>
          <w:p w14:paraId="6A6D987D" w14:textId="77777777" w:rsidR="00744718" w:rsidRDefault="00744718" w:rsidP="00744718">
            <w:r>
              <w:t>0x06</w:t>
            </w:r>
          </w:p>
        </w:tc>
        <w:tc>
          <w:tcPr>
            <w:tcW w:w="2160" w:type="dxa"/>
            <w:tcBorders>
              <w:top w:val="single" w:sz="6" w:space="0" w:color="auto"/>
              <w:left w:val="single" w:sz="6" w:space="0" w:color="auto"/>
              <w:bottom w:val="single" w:sz="6" w:space="0" w:color="auto"/>
              <w:right w:val="single" w:sz="6" w:space="0" w:color="auto"/>
            </w:tcBorders>
          </w:tcPr>
          <w:p w14:paraId="097FDBA4" w14:textId="77777777" w:rsidR="00744718" w:rsidRDefault="00744718" w:rsidP="00744718">
            <w:r>
              <w:t>xor</w:t>
            </w:r>
          </w:p>
        </w:tc>
        <w:tc>
          <w:tcPr>
            <w:tcW w:w="3816" w:type="dxa"/>
            <w:tcBorders>
              <w:top w:val="single" w:sz="6" w:space="0" w:color="auto"/>
              <w:left w:val="single" w:sz="6" w:space="0" w:color="auto"/>
              <w:bottom w:val="single" w:sz="6" w:space="0" w:color="auto"/>
              <w:right w:val="single" w:sz="12" w:space="0" w:color="auto"/>
            </w:tcBorders>
          </w:tcPr>
          <w:p w14:paraId="0919C918" w14:textId="77777777" w:rsidR="00744718" w:rsidRDefault="00744718" w:rsidP="00744718">
            <w:r>
              <w:t>source XOR destination</w:t>
            </w:r>
          </w:p>
        </w:tc>
      </w:tr>
      <w:tr w:rsidR="00744718" w14:paraId="61E24827" w14:textId="77777777" w:rsidTr="00744718">
        <w:trPr>
          <w:cantSplit/>
        </w:trPr>
        <w:tc>
          <w:tcPr>
            <w:tcW w:w="2160" w:type="dxa"/>
            <w:tcBorders>
              <w:top w:val="single" w:sz="6" w:space="0" w:color="auto"/>
              <w:left w:val="single" w:sz="12" w:space="0" w:color="auto"/>
              <w:bottom w:val="single" w:sz="6" w:space="0" w:color="auto"/>
              <w:right w:val="single" w:sz="6" w:space="0" w:color="auto"/>
            </w:tcBorders>
          </w:tcPr>
          <w:p w14:paraId="030264C9" w14:textId="77777777" w:rsidR="00744718" w:rsidRDefault="00744718" w:rsidP="00744718">
            <w:r>
              <w:t>0x07</w:t>
            </w:r>
          </w:p>
        </w:tc>
        <w:tc>
          <w:tcPr>
            <w:tcW w:w="2160" w:type="dxa"/>
            <w:tcBorders>
              <w:top w:val="single" w:sz="6" w:space="0" w:color="auto"/>
              <w:left w:val="single" w:sz="6" w:space="0" w:color="auto"/>
              <w:bottom w:val="single" w:sz="6" w:space="0" w:color="auto"/>
              <w:right w:val="single" w:sz="6" w:space="0" w:color="auto"/>
            </w:tcBorders>
          </w:tcPr>
          <w:p w14:paraId="0DE126CC" w14:textId="77777777" w:rsidR="00744718" w:rsidRDefault="00744718" w:rsidP="00744718">
            <w:r>
              <w:t>nand</w:t>
            </w:r>
          </w:p>
        </w:tc>
        <w:tc>
          <w:tcPr>
            <w:tcW w:w="3816" w:type="dxa"/>
            <w:tcBorders>
              <w:top w:val="single" w:sz="6" w:space="0" w:color="auto"/>
              <w:left w:val="single" w:sz="6" w:space="0" w:color="auto"/>
              <w:bottom w:val="single" w:sz="6" w:space="0" w:color="auto"/>
              <w:right w:val="single" w:sz="12" w:space="0" w:color="auto"/>
            </w:tcBorders>
          </w:tcPr>
          <w:p w14:paraId="119A274C" w14:textId="77777777" w:rsidR="00744718" w:rsidRDefault="00744718" w:rsidP="00744718">
            <w:r>
              <w:t>(NOT source) OR (NOT Destination)</w:t>
            </w:r>
          </w:p>
        </w:tc>
      </w:tr>
      <w:tr w:rsidR="00744718" w14:paraId="0947418D" w14:textId="77777777" w:rsidTr="00744718">
        <w:trPr>
          <w:cantSplit/>
        </w:trPr>
        <w:tc>
          <w:tcPr>
            <w:tcW w:w="2160" w:type="dxa"/>
            <w:tcBorders>
              <w:top w:val="single" w:sz="6" w:space="0" w:color="auto"/>
              <w:left w:val="single" w:sz="12" w:space="0" w:color="auto"/>
              <w:bottom w:val="single" w:sz="6" w:space="0" w:color="auto"/>
              <w:right w:val="single" w:sz="6" w:space="0" w:color="auto"/>
            </w:tcBorders>
          </w:tcPr>
          <w:p w14:paraId="40F6ED30" w14:textId="77777777" w:rsidR="00744718" w:rsidRDefault="00744718" w:rsidP="00744718">
            <w:r>
              <w:t>0x08</w:t>
            </w:r>
          </w:p>
        </w:tc>
        <w:tc>
          <w:tcPr>
            <w:tcW w:w="2160" w:type="dxa"/>
            <w:tcBorders>
              <w:top w:val="single" w:sz="6" w:space="0" w:color="auto"/>
              <w:left w:val="single" w:sz="6" w:space="0" w:color="auto"/>
              <w:bottom w:val="single" w:sz="6" w:space="0" w:color="auto"/>
              <w:right w:val="single" w:sz="6" w:space="0" w:color="auto"/>
            </w:tcBorders>
          </w:tcPr>
          <w:p w14:paraId="5BF62F4A" w14:textId="77777777" w:rsidR="00744718" w:rsidRDefault="00744718" w:rsidP="00744718">
            <w:r>
              <w:t>and</w:t>
            </w:r>
          </w:p>
        </w:tc>
        <w:tc>
          <w:tcPr>
            <w:tcW w:w="3816" w:type="dxa"/>
            <w:tcBorders>
              <w:top w:val="single" w:sz="6" w:space="0" w:color="auto"/>
              <w:left w:val="single" w:sz="6" w:space="0" w:color="auto"/>
              <w:bottom w:val="single" w:sz="6" w:space="0" w:color="auto"/>
              <w:right w:val="single" w:sz="12" w:space="0" w:color="auto"/>
            </w:tcBorders>
          </w:tcPr>
          <w:p w14:paraId="0E811675" w14:textId="77777777" w:rsidR="00744718" w:rsidRDefault="00744718" w:rsidP="00744718">
            <w:r>
              <w:t>source AND destination</w:t>
            </w:r>
          </w:p>
        </w:tc>
      </w:tr>
      <w:tr w:rsidR="00744718" w14:paraId="3E2399E3" w14:textId="77777777" w:rsidTr="00744718">
        <w:trPr>
          <w:cantSplit/>
        </w:trPr>
        <w:tc>
          <w:tcPr>
            <w:tcW w:w="2160" w:type="dxa"/>
            <w:tcBorders>
              <w:top w:val="single" w:sz="6" w:space="0" w:color="auto"/>
              <w:left w:val="single" w:sz="12" w:space="0" w:color="auto"/>
              <w:bottom w:val="single" w:sz="6" w:space="0" w:color="auto"/>
              <w:right w:val="single" w:sz="6" w:space="0" w:color="auto"/>
            </w:tcBorders>
          </w:tcPr>
          <w:p w14:paraId="0DAA76CC" w14:textId="77777777" w:rsidR="00744718" w:rsidRDefault="00744718" w:rsidP="00744718">
            <w:r>
              <w:t>0x09</w:t>
            </w:r>
          </w:p>
        </w:tc>
        <w:tc>
          <w:tcPr>
            <w:tcW w:w="2160" w:type="dxa"/>
            <w:tcBorders>
              <w:top w:val="single" w:sz="6" w:space="0" w:color="auto"/>
              <w:left w:val="single" w:sz="6" w:space="0" w:color="auto"/>
              <w:bottom w:val="single" w:sz="6" w:space="0" w:color="auto"/>
              <w:right w:val="single" w:sz="6" w:space="0" w:color="auto"/>
            </w:tcBorders>
          </w:tcPr>
          <w:p w14:paraId="5F9C28E7" w14:textId="77777777" w:rsidR="00744718" w:rsidRDefault="00744718" w:rsidP="00744718">
            <w:r>
              <w:t>equiv</w:t>
            </w:r>
          </w:p>
        </w:tc>
        <w:tc>
          <w:tcPr>
            <w:tcW w:w="3816" w:type="dxa"/>
            <w:tcBorders>
              <w:top w:val="single" w:sz="6" w:space="0" w:color="auto"/>
              <w:left w:val="single" w:sz="6" w:space="0" w:color="auto"/>
              <w:bottom w:val="single" w:sz="6" w:space="0" w:color="auto"/>
              <w:right w:val="single" w:sz="12" w:space="0" w:color="auto"/>
            </w:tcBorders>
          </w:tcPr>
          <w:p w14:paraId="04DA19FC" w14:textId="77777777" w:rsidR="00744718" w:rsidRDefault="00744718" w:rsidP="00744718">
            <w:r>
              <w:t>(NOT source) XOR destination</w:t>
            </w:r>
          </w:p>
        </w:tc>
      </w:tr>
      <w:tr w:rsidR="00744718" w14:paraId="06B16C9B" w14:textId="77777777" w:rsidTr="00744718">
        <w:trPr>
          <w:cantSplit/>
        </w:trPr>
        <w:tc>
          <w:tcPr>
            <w:tcW w:w="2160" w:type="dxa"/>
            <w:tcBorders>
              <w:top w:val="single" w:sz="6" w:space="0" w:color="auto"/>
              <w:left w:val="single" w:sz="12" w:space="0" w:color="auto"/>
              <w:bottom w:val="single" w:sz="6" w:space="0" w:color="auto"/>
              <w:right w:val="single" w:sz="6" w:space="0" w:color="auto"/>
            </w:tcBorders>
          </w:tcPr>
          <w:p w14:paraId="76D35BEC" w14:textId="77777777" w:rsidR="00744718" w:rsidRDefault="00744718" w:rsidP="00744718">
            <w:r>
              <w:t>0x0A</w:t>
            </w:r>
          </w:p>
        </w:tc>
        <w:tc>
          <w:tcPr>
            <w:tcW w:w="2160" w:type="dxa"/>
            <w:tcBorders>
              <w:top w:val="single" w:sz="6" w:space="0" w:color="auto"/>
              <w:left w:val="single" w:sz="6" w:space="0" w:color="auto"/>
              <w:bottom w:val="single" w:sz="6" w:space="0" w:color="auto"/>
              <w:right w:val="single" w:sz="6" w:space="0" w:color="auto"/>
            </w:tcBorders>
          </w:tcPr>
          <w:p w14:paraId="257A715C" w14:textId="77777777" w:rsidR="00744718" w:rsidRDefault="00744718" w:rsidP="00744718">
            <w:r>
              <w:t>noop</w:t>
            </w:r>
          </w:p>
        </w:tc>
        <w:tc>
          <w:tcPr>
            <w:tcW w:w="3816" w:type="dxa"/>
            <w:tcBorders>
              <w:top w:val="single" w:sz="6" w:space="0" w:color="auto"/>
              <w:left w:val="single" w:sz="6" w:space="0" w:color="auto"/>
              <w:bottom w:val="single" w:sz="6" w:space="0" w:color="auto"/>
              <w:right w:val="single" w:sz="12" w:space="0" w:color="auto"/>
            </w:tcBorders>
          </w:tcPr>
          <w:p w14:paraId="655B9D61" w14:textId="77777777" w:rsidR="00744718" w:rsidRDefault="00744718" w:rsidP="00744718">
            <w:r>
              <w:t>Destination</w:t>
            </w:r>
          </w:p>
        </w:tc>
      </w:tr>
      <w:tr w:rsidR="00744718" w14:paraId="148F7A9D" w14:textId="77777777" w:rsidTr="00744718">
        <w:trPr>
          <w:cantSplit/>
        </w:trPr>
        <w:tc>
          <w:tcPr>
            <w:tcW w:w="2160" w:type="dxa"/>
            <w:tcBorders>
              <w:top w:val="single" w:sz="6" w:space="0" w:color="auto"/>
              <w:left w:val="single" w:sz="12" w:space="0" w:color="auto"/>
              <w:bottom w:val="single" w:sz="6" w:space="0" w:color="auto"/>
              <w:right w:val="single" w:sz="6" w:space="0" w:color="auto"/>
            </w:tcBorders>
          </w:tcPr>
          <w:p w14:paraId="5FA02C08" w14:textId="77777777" w:rsidR="00744718" w:rsidRDefault="00744718" w:rsidP="00744718">
            <w:r>
              <w:t>0x0B</w:t>
            </w:r>
          </w:p>
        </w:tc>
        <w:tc>
          <w:tcPr>
            <w:tcW w:w="2160" w:type="dxa"/>
            <w:tcBorders>
              <w:top w:val="single" w:sz="6" w:space="0" w:color="auto"/>
              <w:left w:val="single" w:sz="6" w:space="0" w:color="auto"/>
              <w:bottom w:val="single" w:sz="6" w:space="0" w:color="auto"/>
              <w:right w:val="single" w:sz="6" w:space="0" w:color="auto"/>
            </w:tcBorders>
          </w:tcPr>
          <w:p w14:paraId="1EC611D0" w14:textId="77777777" w:rsidR="00744718" w:rsidRDefault="00744718" w:rsidP="00744718">
            <w:r>
              <w:t>orInverted</w:t>
            </w:r>
          </w:p>
        </w:tc>
        <w:tc>
          <w:tcPr>
            <w:tcW w:w="3816" w:type="dxa"/>
            <w:tcBorders>
              <w:top w:val="single" w:sz="6" w:space="0" w:color="auto"/>
              <w:left w:val="single" w:sz="6" w:space="0" w:color="auto"/>
              <w:bottom w:val="single" w:sz="6" w:space="0" w:color="auto"/>
              <w:right w:val="single" w:sz="12" w:space="0" w:color="auto"/>
            </w:tcBorders>
          </w:tcPr>
          <w:p w14:paraId="2FA62969" w14:textId="77777777" w:rsidR="00744718" w:rsidRDefault="00744718" w:rsidP="00744718">
            <w:r>
              <w:t>(NOT source) OR destination</w:t>
            </w:r>
          </w:p>
        </w:tc>
      </w:tr>
      <w:tr w:rsidR="00744718" w14:paraId="004EE5AB" w14:textId="77777777" w:rsidTr="00744718">
        <w:trPr>
          <w:cantSplit/>
        </w:trPr>
        <w:tc>
          <w:tcPr>
            <w:tcW w:w="2160" w:type="dxa"/>
            <w:tcBorders>
              <w:top w:val="single" w:sz="6" w:space="0" w:color="auto"/>
              <w:left w:val="single" w:sz="12" w:space="0" w:color="auto"/>
              <w:bottom w:val="single" w:sz="6" w:space="0" w:color="auto"/>
              <w:right w:val="single" w:sz="6" w:space="0" w:color="auto"/>
            </w:tcBorders>
          </w:tcPr>
          <w:p w14:paraId="5F5F87DD" w14:textId="77777777" w:rsidR="00744718" w:rsidRDefault="00744718" w:rsidP="00744718">
            <w:r>
              <w:t>0x0C</w:t>
            </w:r>
          </w:p>
        </w:tc>
        <w:tc>
          <w:tcPr>
            <w:tcW w:w="2160" w:type="dxa"/>
            <w:tcBorders>
              <w:top w:val="single" w:sz="6" w:space="0" w:color="auto"/>
              <w:left w:val="single" w:sz="6" w:space="0" w:color="auto"/>
              <w:bottom w:val="single" w:sz="6" w:space="0" w:color="auto"/>
              <w:right w:val="single" w:sz="6" w:space="0" w:color="auto"/>
            </w:tcBorders>
          </w:tcPr>
          <w:p w14:paraId="6EEC1747" w14:textId="77777777" w:rsidR="00744718" w:rsidRDefault="00744718" w:rsidP="00744718">
            <w:r>
              <w:t>copy</w:t>
            </w:r>
          </w:p>
        </w:tc>
        <w:tc>
          <w:tcPr>
            <w:tcW w:w="3816" w:type="dxa"/>
            <w:tcBorders>
              <w:top w:val="single" w:sz="6" w:space="0" w:color="auto"/>
              <w:left w:val="single" w:sz="6" w:space="0" w:color="auto"/>
              <w:bottom w:val="single" w:sz="6" w:space="0" w:color="auto"/>
              <w:right w:val="single" w:sz="12" w:space="0" w:color="auto"/>
            </w:tcBorders>
          </w:tcPr>
          <w:p w14:paraId="7245F181" w14:textId="77777777" w:rsidR="00744718" w:rsidRDefault="00744718" w:rsidP="00744718">
            <w:r>
              <w:t>source</w:t>
            </w:r>
          </w:p>
        </w:tc>
      </w:tr>
      <w:tr w:rsidR="00744718" w14:paraId="43EC4EBC" w14:textId="77777777" w:rsidTr="00744718">
        <w:trPr>
          <w:cantSplit/>
        </w:trPr>
        <w:tc>
          <w:tcPr>
            <w:tcW w:w="2160" w:type="dxa"/>
            <w:tcBorders>
              <w:top w:val="single" w:sz="6" w:space="0" w:color="auto"/>
              <w:left w:val="single" w:sz="12" w:space="0" w:color="auto"/>
              <w:bottom w:val="single" w:sz="6" w:space="0" w:color="auto"/>
              <w:right w:val="single" w:sz="6" w:space="0" w:color="auto"/>
            </w:tcBorders>
          </w:tcPr>
          <w:p w14:paraId="6DCD71B6" w14:textId="77777777" w:rsidR="00744718" w:rsidRDefault="00744718" w:rsidP="00744718">
            <w:r>
              <w:t>0x0D</w:t>
            </w:r>
          </w:p>
        </w:tc>
        <w:tc>
          <w:tcPr>
            <w:tcW w:w="2160" w:type="dxa"/>
            <w:tcBorders>
              <w:top w:val="single" w:sz="6" w:space="0" w:color="auto"/>
              <w:left w:val="single" w:sz="6" w:space="0" w:color="auto"/>
              <w:bottom w:val="single" w:sz="6" w:space="0" w:color="auto"/>
              <w:right w:val="single" w:sz="6" w:space="0" w:color="auto"/>
            </w:tcBorders>
          </w:tcPr>
          <w:p w14:paraId="7D9053D8" w14:textId="77777777" w:rsidR="00744718" w:rsidRDefault="00744718" w:rsidP="00744718">
            <w:r>
              <w:t>orReverse</w:t>
            </w:r>
          </w:p>
        </w:tc>
        <w:tc>
          <w:tcPr>
            <w:tcW w:w="3816" w:type="dxa"/>
            <w:tcBorders>
              <w:top w:val="single" w:sz="6" w:space="0" w:color="auto"/>
              <w:left w:val="single" w:sz="6" w:space="0" w:color="auto"/>
              <w:bottom w:val="single" w:sz="6" w:space="0" w:color="auto"/>
              <w:right w:val="single" w:sz="12" w:space="0" w:color="auto"/>
            </w:tcBorders>
          </w:tcPr>
          <w:p w14:paraId="24ED6FF2" w14:textId="77777777" w:rsidR="00744718" w:rsidRDefault="00744718" w:rsidP="00744718">
            <w:r>
              <w:t>source OR (NOT destination)</w:t>
            </w:r>
          </w:p>
        </w:tc>
      </w:tr>
      <w:tr w:rsidR="00744718" w14:paraId="051C11BE" w14:textId="77777777" w:rsidTr="00744718">
        <w:trPr>
          <w:cantSplit/>
        </w:trPr>
        <w:tc>
          <w:tcPr>
            <w:tcW w:w="2160" w:type="dxa"/>
            <w:tcBorders>
              <w:top w:val="single" w:sz="6" w:space="0" w:color="auto"/>
              <w:left w:val="single" w:sz="12" w:space="0" w:color="auto"/>
              <w:bottom w:val="single" w:sz="6" w:space="0" w:color="auto"/>
              <w:right w:val="single" w:sz="6" w:space="0" w:color="auto"/>
            </w:tcBorders>
          </w:tcPr>
          <w:p w14:paraId="5B95687F" w14:textId="77777777" w:rsidR="00744718" w:rsidRDefault="00744718" w:rsidP="00744718">
            <w:r>
              <w:t>0x0E</w:t>
            </w:r>
          </w:p>
        </w:tc>
        <w:tc>
          <w:tcPr>
            <w:tcW w:w="2160" w:type="dxa"/>
            <w:tcBorders>
              <w:top w:val="single" w:sz="6" w:space="0" w:color="auto"/>
              <w:left w:val="single" w:sz="6" w:space="0" w:color="auto"/>
              <w:bottom w:val="single" w:sz="6" w:space="0" w:color="auto"/>
              <w:right w:val="single" w:sz="6" w:space="0" w:color="auto"/>
            </w:tcBorders>
          </w:tcPr>
          <w:p w14:paraId="0DD6C70D" w14:textId="77777777" w:rsidR="00744718" w:rsidRDefault="00744718" w:rsidP="00744718">
            <w:r>
              <w:t>or</w:t>
            </w:r>
          </w:p>
        </w:tc>
        <w:tc>
          <w:tcPr>
            <w:tcW w:w="3816" w:type="dxa"/>
            <w:tcBorders>
              <w:top w:val="single" w:sz="6" w:space="0" w:color="auto"/>
              <w:left w:val="single" w:sz="6" w:space="0" w:color="auto"/>
              <w:bottom w:val="single" w:sz="6" w:space="0" w:color="auto"/>
              <w:right w:val="single" w:sz="12" w:space="0" w:color="auto"/>
            </w:tcBorders>
          </w:tcPr>
          <w:p w14:paraId="039EFB51" w14:textId="77777777" w:rsidR="00744718" w:rsidRDefault="00744718" w:rsidP="00744718">
            <w:r>
              <w:t>source OR destination</w:t>
            </w:r>
          </w:p>
        </w:tc>
      </w:tr>
      <w:tr w:rsidR="00744718" w14:paraId="0239FD98" w14:textId="77777777" w:rsidTr="00744718">
        <w:trPr>
          <w:cantSplit/>
        </w:trPr>
        <w:tc>
          <w:tcPr>
            <w:tcW w:w="2160" w:type="dxa"/>
            <w:tcBorders>
              <w:top w:val="single" w:sz="6" w:space="0" w:color="auto"/>
              <w:left w:val="single" w:sz="12" w:space="0" w:color="auto"/>
              <w:bottom w:val="single" w:sz="6" w:space="0" w:color="auto"/>
              <w:right w:val="single" w:sz="6" w:space="0" w:color="auto"/>
            </w:tcBorders>
          </w:tcPr>
          <w:p w14:paraId="20E16C29" w14:textId="77777777" w:rsidR="00744718" w:rsidRDefault="00744718" w:rsidP="00744718">
            <w:r>
              <w:t>0x0F</w:t>
            </w:r>
          </w:p>
        </w:tc>
        <w:tc>
          <w:tcPr>
            <w:tcW w:w="2160" w:type="dxa"/>
            <w:tcBorders>
              <w:top w:val="single" w:sz="6" w:space="0" w:color="auto"/>
              <w:left w:val="single" w:sz="6" w:space="0" w:color="auto"/>
              <w:bottom w:val="single" w:sz="6" w:space="0" w:color="auto"/>
              <w:right w:val="single" w:sz="6" w:space="0" w:color="auto"/>
            </w:tcBorders>
          </w:tcPr>
          <w:p w14:paraId="02FF14F9" w14:textId="77777777" w:rsidR="00744718" w:rsidRDefault="00744718" w:rsidP="00744718">
            <w:r>
              <w:t>set</w:t>
            </w:r>
          </w:p>
        </w:tc>
        <w:tc>
          <w:tcPr>
            <w:tcW w:w="3816" w:type="dxa"/>
            <w:tcBorders>
              <w:top w:val="single" w:sz="6" w:space="0" w:color="auto"/>
              <w:left w:val="single" w:sz="6" w:space="0" w:color="auto"/>
              <w:bottom w:val="single" w:sz="6" w:space="0" w:color="auto"/>
              <w:right w:val="single" w:sz="12" w:space="0" w:color="auto"/>
            </w:tcBorders>
          </w:tcPr>
          <w:p w14:paraId="0ED45127" w14:textId="77777777" w:rsidR="00744718" w:rsidRDefault="00744718" w:rsidP="00744718">
            <w:r>
              <w:t>1 (one)</w:t>
            </w:r>
          </w:p>
        </w:tc>
      </w:tr>
      <w:tr w:rsidR="00744718" w14:paraId="51408154" w14:textId="77777777" w:rsidTr="00744718">
        <w:trPr>
          <w:cantSplit/>
        </w:trPr>
        <w:tc>
          <w:tcPr>
            <w:tcW w:w="2160" w:type="dxa"/>
            <w:tcBorders>
              <w:top w:val="single" w:sz="6" w:space="0" w:color="auto"/>
              <w:left w:val="single" w:sz="12" w:space="0" w:color="auto"/>
              <w:bottom w:val="single" w:sz="6" w:space="0" w:color="auto"/>
              <w:right w:val="single" w:sz="6" w:space="0" w:color="auto"/>
            </w:tcBorders>
          </w:tcPr>
          <w:p w14:paraId="05C27216" w14:textId="77777777" w:rsidR="00744718" w:rsidRDefault="00744718" w:rsidP="00744718">
            <w:r>
              <w:t>0x10 – 0xFF</w:t>
            </w:r>
          </w:p>
        </w:tc>
        <w:tc>
          <w:tcPr>
            <w:tcW w:w="2160" w:type="dxa"/>
            <w:tcBorders>
              <w:top w:val="single" w:sz="6" w:space="0" w:color="auto"/>
              <w:left w:val="single" w:sz="6" w:space="0" w:color="auto"/>
              <w:bottom w:val="single" w:sz="6" w:space="0" w:color="auto"/>
              <w:right w:val="single" w:sz="6" w:space="0" w:color="auto"/>
            </w:tcBorders>
          </w:tcPr>
          <w:p w14:paraId="0F9F5C83" w14:textId="77777777" w:rsidR="00744718" w:rsidRDefault="00744718" w:rsidP="00744718">
            <w:r>
              <w:t>RESERVED</w:t>
            </w:r>
          </w:p>
        </w:tc>
        <w:tc>
          <w:tcPr>
            <w:tcW w:w="3816" w:type="dxa"/>
            <w:tcBorders>
              <w:top w:val="single" w:sz="6" w:space="0" w:color="auto"/>
              <w:left w:val="single" w:sz="6" w:space="0" w:color="auto"/>
              <w:bottom w:val="single" w:sz="6" w:space="0" w:color="auto"/>
              <w:right w:val="single" w:sz="12" w:space="0" w:color="auto"/>
            </w:tcBorders>
          </w:tcPr>
          <w:p w14:paraId="6FACBFA1" w14:textId="77777777" w:rsidR="00744718" w:rsidRDefault="00744718" w:rsidP="00744718">
            <w:r>
              <w:t>reserved for future expansion</w:t>
            </w:r>
          </w:p>
        </w:tc>
      </w:tr>
    </w:tbl>
    <w:p w14:paraId="32AE6316" w14:textId="77777777" w:rsidR="00744718" w:rsidRDefault="00744718" w:rsidP="00744718"/>
    <w:p w14:paraId="671C0839" w14:textId="77777777" w:rsidR="00744718" w:rsidRDefault="00744718" w:rsidP="00744718">
      <w:pPr>
        <w:pStyle w:val="Heading3"/>
      </w:pPr>
      <w:r>
        <w:t>5.8.17</w:t>
      </w:r>
      <w:r>
        <w:tab/>
      </w:r>
      <w:r>
        <w:tab/>
        <w:t>Line/Fill Style Register RBASE_D +(0x0058)</w:t>
      </w:r>
    </w:p>
    <w:p w14:paraId="39746C9E"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Name: </w:t>
      </w:r>
      <w:r>
        <w:rPr>
          <w:rFonts w:ascii="Times New Roman" w:hAnsi="Times New Roman"/>
          <w:b/>
        </w:rPr>
        <w:tab/>
        <w:t>CMD_STYLE</w:t>
      </w:r>
    </w:p>
    <w:p w14:paraId="4277B12E"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Type: </w:t>
      </w:r>
      <w:r>
        <w:rPr>
          <w:rFonts w:ascii="Times New Roman" w:hAnsi="Times New Roman"/>
          <w:b/>
        </w:rPr>
        <w:tab/>
        <w:t>Memory mapped read write</w:t>
      </w:r>
    </w:p>
    <w:p w14:paraId="04D50C01" w14:textId="77777777" w:rsidR="00744718" w:rsidRDefault="00744718" w:rsidP="00744718">
      <w:pPr>
        <w:pStyle w:val="NormalIndent"/>
        <w:ind w:left="0"/>
        <w:rPr>
          <w:rFonts w:ascii="Times New Roman" w:hAnsi="Times New Roman"/>
        </w:rPr>
      </w:pPr>
      <w:r>
        <w:rPr>
          <w:rFonts w:ascii="Times New Roman" w:hAnsi="Times New Roman"/>
        </w:rPr>
        <w:object w:dxaOrig="6163" w:dyaOrig="1222" w14:anchorId="3692955A">
          <v:shape id="_x0000_i1111" type="#_x0000_t75" style="width:308.55pt;height:61.15pt" o:ole="">
            <v:imagedata r:id="rId182" o:title=""/>
          </v:shape>
          <o:OLEObject Type="Embed" ProgID="MSDraw" ShapeID="_x0000_i1111" DrawAspect="Content" ObjectID="_1342457358" r:id="rId183">
            <o:FieldCodes>\* MERGEFORMAT</o:FieldCodes>
          </o:OLEObject>
        </w:object>
      </w:r>
    </w:p>
    <w:p w14:paraId="7C3A311D" w14:textId="77777777" w:rsidR="00744718" w:rsidRDefault="00744718" w:rsidP="00744718">
      <w:pPr>
        <w:pStyle w:val="NormalIndent"/>
        <w:rPr>
          <w:rFonts w:ascii="Times New Roman" w:hAnsi="Times New Roman"/>
        </w:rPr>
      </w:pPr>
    </w:p>
    <w:tbl>
      <w:tblPr>
        <w:tblW w:w="0" w:type="auto"/>
        <w:tblLayout w:type="fixed"/>
        <w:tblLook w:val="0000" w:firstRow="0" w:lastRow="0" w:firstColumn="0" w:lastColumn="0" w:noHBand="0" w:noVBand="0"/>
      </w:tblPr>
      <w:tblGrid>
        <w:gridCol w:w="2160"/>
        <w:gridCol w:w="1236"/>
        <w:gridCol w:w="996"/>
        <w:gridCol w:w="4452"/>
      </w:tblGrid>
      <w:tr w:rsidR="00744718" w14:paraId="000D8A26" w14:textId="77777777" w:rsidTr="00744718">
        <w:trPr>
          <w:cantSplit/>
        </w:trPr>
        <w:tc>
          <w:tcPr>
            <w:tcW w:w="2160" w:type="dxa"/>
            <w:tcBorders>
              <w:top w:val="single" w:sz="12" w:space="0" w:color="auto"/>
              <w:left w:val="single" w:sz="12" w:space="0" w:color="auto"/>
              <w:bottom w:val="single" w:sz="12" w:space="0" w:color="auto"/>
              <w:right w:val="single" w:sz="6" w:space="0" w:color="auto"/>
            </w:tcBorders>
          </w:tcPr>
          <w:p w14:paraId="5F7B32EC" w14:textId="77777777" w:rsidR="00744718" w:rsidRDefault="00744718" w:rsidP="00744718">
            <w:pPr>
              <w:rPr>
                <w:b/>
              </w:rPr>
            </w:pPr>
            <w:bookmarkStart w:id="227" w:name="_Toc332687693"/>
            <w:r>
              <w:rPr>
                <w:b/>
              </w:rPr>
              <w:t>Bits</w:t>
            </w:r>
            <w:bookmarkEnd w:id="227"/>
          </w:p>
        </w:tc>
        <w:tc>
          <w:tcPr>
            <w:tcW w:w="1236" w:type="dxa"/>
            <w:tcBorders>
              <w:top w:val="single" w:sz="12" w:space="0" w:color="auto"/>
              <w:left w:val="single" w:sz="6" w:space="0" w:color="auto"/>
              <w:bottom w:val="single" w:sz="12" w:space="0" w:color="auto"/>
              <w:right w:val="single" w:sz="6" w:space="0" w:color="auto"/>
            </w:tcBorders>
          </w:tcPr>
          <w:p w14:paraId="145D7EA6" w14:textId="77777777" w:rsidR="00744718" w:rsidRDefault="00744718" w:rsidP="00744718">
            <w:pPr>
              <w:rPr>
                <w:b/>
              </w:rPr>
            </w:pPr>
            <w:bookmarkStart w:id="228" w:name="_Toc332687694"/>
            <w:r>
              <w:rPr>
                <w:b/>
              </w:rPr>
              <w:t>Name</w:t>
            </w:r>
            <w:bookmarkEnd w:id="228"/>
          </w:p>
        </w:tc>
        <w:tc>
          <w:tcPr>
            <w:tcW w:w="996" w:type="dxa"/>
            <w:tcBorders>
              <w:top w:val="single" w:sz="12" w:space="0" w:color="auto"/>
              <w:left w:val="single" w:sz="6" w:space="0" w:color="auto"/>
              <w:bottom w:val="single" w:sz="12" w:space="0" w:color="auto"/>
              <w:right w:val="single" w:sz="6" w:space="0" w:color="auto"/>
            </w:tcBorders>
          </w:tcPr>
          <w:p w14:paraId="61D063E5" w14:textId="77777777" w:rsidR="00744718" w:rsidRDefault="00744718" w:rsidP="00744718">
            <w:pPr>
              <w:rPr>
                <w:b/>
              </w:rPr>
            </w:pPr>
            <w:bookmarkStart w:id="229" w:name="_Toc332687695"/>
            <w:r>
              <w:rPr>
                <w:b/>
              </w:rPr>
              <w:t>Value</w:t>
            </w:r>
            <w:bookmarkEnd w:id="229"/>
          </w:p>
        </w:tc>
        <w:tc>
          <w:tcPr>
            <w:tcW w:w="4452" w:type="dxa"/>
            <w:tcBorders>
              <w:top w:val="single" w:sz="12" w:space="0" w:color="auto"/>
              <w:left w:val="single" w:sz="6" w:space="0" w:color="auto"/>
              <w:bottom w:val="single" w:sz="12" w:space="0" w:color="auto"/>
              <w:right w:val="single" w:sz="12" w:space="0" w:color="auto"/>
            </w:tcBorders>
          </w:tcPr>
          <w:p w14:paraId="12952DDF" w14:textId="77777777" w:rsidR="00744718" w:rsidRDefault="00744718" w:rsidP="00744718">
            <w:pPr>
              <w:rPr>
                <w:b/>
              </w:rPr>
            </w:pPr>
            <w:bookmarkStart w:id="230" w:name="_Toc332687696"/>
            <w:r>
              <w:rPr>
                <w:b/>
              </w:rPr>
              <w:t>Function</w:t>
            </w:r>
            <w:bookmarkEnd w:id="230"/>
          </w:p>
        </w:tc>
      </w:tr>
      <w:tr w:rsidR="00744718" w14:paraId="5D9A2EE4" w14:textId="77777777" w:rsidTr="00744718">
        <w:trPr>
          <w:cantSplit/>
        </w:trPr>
        <w:tc>
          <w:tcPr>
            <w:tcW w:w="2160" w:type="dxa"/>
            <w:tcBorders>
              <w:left w:val="single" w:sz="12" w:space="0" w:color="auto"/>
              <w:bottom w:val="single" w:sz="6" w:space="0" w:color="auto"/>
              <w:right w:val="single" w:sz="6" w:space="0" w:color="auto"/>
            </w:tcBorders>
          </w:tcPr>
          <w:p w14:paraId="227987E2" w14:textId="77777777" w:rsidR="00744718" w:rsidRDefault="00744718" w:rsidP="00744718">
            <w:r>
              <w:t>CMD_STYLE[0]</w:t>
            </w:r>
          </w:p>
        </w:tc>
        <w:tc>
          <w:tcPr>
            <w:tcW w:w="1236" w:type="dxa"/>
            <w:tcBorders>
              <w:left w:val="single" w:sz="6" w:space="0" w:color="auto"/>
              <w:bottom w:val="single" w:sz="6" w:space="0" w:color="auto"/>
              <w:right w:val="single" w:sz="6" w:space="0" w:color="auto"/>
            </w:tcBorders>
          </w:tcPr>
          <w:p w14:paraId="2B5EA5CC" w14:textId="77777777" w:rsidR="00744718" w:rsidRDefault="00744718" w:rsidP="00744718">
            <w:r>
              <w:t>SOLID</w:t>
            </w:r>
          </w:p>
        </w:tc>
        <w:tc>
          <w:tcPr>
            <w:tcW w:w="996" w:type="dxa"/>
            <w:tcBorders>
              <w:left w:val="single" w:sz="6" w:space="0" w:color="auto"/>
              <w:bottom w:val="single" w:sz="6" w:space="0" w:color="auto"/>
              <w:right w:val="single" w:sz="6" w:space="0" w:color="auto"/>
            </w:tcBorders>
          </w:tcPr>
          <w:p w14:paraId="690B492A" w14:textId="77777777" w:rsidR="00744718" w:rsidRDefault="00744718" w:rsidP="00744718"/>
        </w:tc>
        <w:tc>
          <w:tcPr>
            <w:tcW w:w="4452" w:type="dxa"/>
            <w:tcBorders>
              <w:left w:val="single" w:sz="6" w:space="0" w:color="auto"/>
              <w:bottom w:val="single" w:sz="6" w:space="0" w:color="auto"/>
              <w:right w:val="single" w:sz="12" w:space="0" w:color="auto"/>
            </w:tcBorders>
          </w:tcPr>
          <w:p w14:paraId="7102CA17" w14:textId="77777777" w:rsidR="00744718" w:rsidRDefault="00744718" w:rsidP="00744718">
            <w:r>
              <w:t>Solid</w:t>
            </w:r>
          </w:p>
          <w:p w14:paraId="130FBB89" w14:textId="77777777" w:rsidR="00744718" w:rsidRDefault="00744718" w:rsidP="00744718">
            <w:r>
              <w:t>When SOLID is set to one the source of the data for all operations is the FORE register.</w:t>
            </w:r>
          </w:p>
        </w:tc>
      </w:tr>
      <w:tr w:rsidR="00744718" w14:paraId="0B423241" w14:textId="77777777" w:rsidTr="00744718">
        <w:trPr>
          <w:cantSplit/>
        </w:trPr>
        <w:tc>
          <w:tcPr>
            <w:tcW w:w="2160" w:type="dxa"/>
            <w:tcBorders>
              <w:top w:val="single" w:sz="6" w:space="0" w:color="auto"/>
              <w:left w:val="single" w:sz="12" w:space="0" w:color="auto"/>
              <w:bottom w:val="single" w:sz="6" w:space="0" w:color="auto"/>
              <w:right w:val="single" w:sz="6" w:space="0" w:color="auto"/>
            </w:tcBorders>
          </w:tcPr>
          <w:p w14:paraId="7F05BC89" w14:textId="77777777" w:rsidR="00744718" w:rsidRDefault="00744718" w:rsidP="00744718">
            <w:r>
              <w:t>CMD_STYLE[1]</w:t>
            </w:r>
          </w:p>
        </w:tc>
        <w:tc>
          <w:tcPr>
            <w:tcW w:w="1236" w:type="dxa"/>
            <w:tcBorders>
              <w:top w:val="single" w:sz="6" w:space="0" w:color="auto"/>
              <w:left w:val="single" w:sz="6" w:space="0" w:color="auto"/>
              <w:bottom w:val="single" w:sz="6" w:space="0" w:color="auto"/>
              <w:right w:val="single" w:sz="6" w:space="0" w:color="auto"/>
            </w:tcBorders>
          </w:tcPr>
          <w:p w14:paraId="1A1EE090" w14:textId="77777777" w:rsidR="00744718" w:rsidRDefault="00744718" w:rsidP="00744718">
            <w:r>
              <w:t>TRNSP</w:t>
            </w:r>
          </w:p>
        </w:tc>
        <w:tc>
          <w:tcPr>
            <w:tcW w:w="996" w:type="dxa"/>
            <w:tcBorders>
              <w:top w:val="single" w:sz="6" w:space="0" w:color="auto"/>
              <w:left w:val="single" w:sz="6" w:space="0" w:color="auto"/>
              <w:bottom w:val="single" w:sz="6" w:space="0" w:color="auto"/>
              <w:right w:val="single" w:sz="6" w:space="0" w:color="auto"/>
            </w:tcBorders>
          </w:tcPr>
          <w:p w14:paraId="2D99B37A" w14:textId="77777777" w:rsidR="00744718" w:rsidRDefault="00744718" w:rsidP="00744718"/>
        </w:tc>
        <w:tc>
          <w:tcPr>
            <w:tcW w:w="4452" w:type="dxa"/>
            <w:tcBorders>
              <w:top w:val="single" w:sz="6" w:space="0" w:color="auto"/>
              <w:left w:val="single" w:sz="6" w:space="0" w:color="auto"/>
              <w:bottom w:val="single" w:sz="6" w:space="0" w:color="auto"/>
              <w:right w:val="single" w:sz="12" w:space="0" w:color="auto"/>
            </w:tcBorders>
          </w:tcPr>
          <w:p w14:paraId="7C872DE0" w14:textId="77777777" w:rsidR="00744718" w:rsidRDefault="00744718" w:rsidP="00744718">
            <w:r>
              <w:t>Transparency</w:t>
            </w:r>
          </w:p>
          <w:p w14:paraId="68F7F36B" w14:textId="77777777" w:rsidR="00744718" w:rsidRDefault="00744718" w:rsidP="00744718">
            <w:r>
              <w:t>When TRNSP is set to one during a line , stippled bit blt, stippled write transfer or stippled triangles a background condition will cause the destination data to be unmodified. Transparency overrides solid.</w:t>
            </w:r>
          </w:p>
        </w:tc>
      </w:tr>
      <w:tr w:rsidR="00744718" w14:paraId="6DD951D7" w14:textId="77777777" w:rsidTr="00744718">
        <w:trPr>
          <w:cantSplit/>
        </w:trPr>
        <w:tc>
          <w:tcPr>
            <w:tcW w:w="2160" w:type="dxa"/>
            <w:tcBorders>
              <w:top w:val="single" w:sz="6" w:space="0" w:color="auto"/>
              <w:left w:val="single" w:sz="12" w:space="0" w:color="auto"/>
              <w:bottom w:val="single" w:sz="6" w:space="0" w:color="auto"/>
              <w:right w:val="single" w:sz="6" w:space="0" w:color="auto"/>
            </w:tcBorders>
          </w:tcPr>
          <w:p w14:paraId="058EAE0D" w14:textId="77777777" w:rsidR="00744718" w:rsidRDefault="00744718" w:rsidP="00744718">
            <w:r>
              <w:t>CMD_STYLE[3:2]</w:t>
            </w:r>
          </w:p>
        </w:tc>
        <w:tc>
          <w:tcPr>
            <w:tcW w:w="1236" w:type="dxa"/>
            <w:tcBorders>
              <w:top w:val="single" w:sz="6" w:space="0" w:color="auto"/>
              <w:left w:val="single" w:sz="6" w:space="0" w:color="auto"/>
              <w:bottom w:val="single" w:sz="6" w:space="0" w:color="auto"/>
              <w:right w:val="single" w:sz="6" w:space="0" w:color="auto"/>
            </w:tcBorders>
          </w:tcPr>
          <w:p w14:paraId="4DB7D24F" w14:textId="77777777" w:rsidR="00744718" w:rsidRDefault="00744718" w:rsidP="00744718">
            <w:r>
              <w:t>STPLE</w:t>
            </w:r>
          </w:p>
        </w:tc>
        <w:tc>
          <w:tcPr>
            <w:tcW w:w="996" w:type="dxa"/>
            <w:tcBorders>
              <w:top w:val="single" w:sz="6" w:space="0" w:color="auto"/>
              <w:left w:val="single" w:sz="6" w:space="0" w:color="auto"/>
              <w:bottom w:val="single" w:sz="6" w:space="0" w:color="auto"/>
              <w:right w:val="single" w:sz="6" w:space="0" w:color="auto"/>
            </w:tcBorders>
          </w:tcPr>
          <w:p w14:paraId="200BF346" w14:textId="77777777" w:rsidR="00744718" w:rsidRDefault="00744718" w:rsidP="00744718"/>
          <w:p w14:paraId="05807E5A" w14:textId="77777777" w:rsidR="00744718" w:rsidRDefault="00744718" w:rsidP="00744718">
            <w:r>
              <w:t>0x0</w:t>
            </w:r>
          </w:p>
          <w:p w14:paraId="2D7C05D5" w14:textId="77777777" w:rsidR="00744718" w:rsidRDefault="00744718" w:rsidP="00744718">
            <w:r>
              <w:t>0x1</w:t>
            </w:r>
          </w:p>
          <w:p w14:paraId="09F88CA1" w14:textId="77777777" w:rsidR="00744718" w:rsidRDefault="00744718" w:rsidP="00744718">
            <w:r>
              <w:t>0x2</w:t>
            </w:r>
          </w:p>
          <w:p w14:paraId="1F37C492" w14:textId="77777777" w:rsidR="00744718" w:rsidRDefault="00744718" w:rsidP="00744718">
            <w:r>
              <w:t>0x3</w:t>
            </w:r>
          </w:p>
        </w:tc>
        <w:tc>
          <w:tcPr>
            <w:tcW w:w="4452" w:type="dxa"/>
            <w:tcBorders>
              <w:top w:val="single" w:sz="6" w:space="0" w:color="auto"/>
              <w:left w:val="single" w:sz="6" w:space="0" w:color="auto"/>
              <w:bottom w:val="single" w:sz="6" w:space="0" w:color="auto"/>
              <w:right w:val="single" w:sz="12" w:space="0" w:color="auto"/>
            </w:tcBorders>
          </w:tcPr>
          <w:p w14:paraId="397CE4D7" w14:textId="77777777" w:rsidR="00744718" w:rsidRDefault="00744718" w:rsidP="00744718">
            <w:r>
              <w:t>Stipple</w:t>
            </w:r>
          </w:p>
          <w:p w14:paraId="0763D0BE" w14:textId="77777777" w:rsidR="00744718" w:rsidRDefault="00744718" w:rsidP="00744718">
            <w:r>
              <w:t>No stipple</w:t>
            </w:r>
          </w:p>
          <w:p w14:paraId="1B4BCB30" w14:textId="77777777" w:rsidR="00744718" w:rsidRDefault="00744718" w:rsidP="00744718">
            <w:r>
              <w:t>Reserved</w:t>
            </w:r>
          </w:p>
          <w:p w14:paraId="45BEB2D3" w14:textId="77777777" w:rsidR="00744718" w:rsidRDefault="00744718" w:rsidP="00744718">
            <w:r>
              <w:t>Packed stipple (padded to 32 bit boundary)</w:t>
            </w:r>
          </w:p>
          <w:p w14:paraId="3FDF1FF2" w14:textId="77777777" w:rsidR="00744718" w:rsidRDefault="00744718" w:rsidP="00744718">
            <w:r>
              <w:t>Packed stipple (padded to 8  bit boundary)</w:t>
            </w:r>
          </w:p>
        </w:tc>
      </w:tr>
      <w:tr w:rsidR="00744718" w14:paraId="32A49181" w14:textId="77777777" w:rsidTr="00744718">
        <w:trPr>
          <w:cantSplit/>
        </w:trPr>
        <w:tc>
          <w:tcPr>
            <w:tcW w:w="2160" w:type="dxa"/>
            <w:tcBorders>
              <w:top w:val="single" w:sz="6" w:space="0" w:color="auto"/>
              <w:left w:val="single" w:sz="12" w:space="0" w:color="auto"/>
              <w:bottom w:val="single" w:sz="6" w:space="0" w:color="auto"/>
              <w:right w:val="single" w:sz="6" w:space="0" w:color="auto"/>
            </w:tcBorders>
          </w:tcPr>
          <w:p w14:paraId="45259785" w14:textId="77777777" w:rsidR="00744718" w:rsidRDefault="00744718" w:rsidP="00744718">
            <w:r>
              <w:t>CMD_STYLE[4]</w:t>
            </w:r>
          </w:p>
        </w:tc>
        <w:tc>
          <w:tcPr>
            <w:tcW w:w="1236" w:type="dxa"/>
            <w:tcBorders>
              <w:top w:val="single" w:sz="6" w:space="0" w:color="auto"/>
              <w:left w:val="single" w:sz="6" w:space="0" w:color="auto"/>
              <w:bottom w:val="single" w:sz="6" w:space="0" w:color="auto"/>
              <w:right w:val="single" w:sz="6" w:space="0" w:color="auto"/>
            </w:tcBorders>
          </w:tcPr>
          <w:p w14:paraId="4E32B13E" w14:textId="77777777" w:rsidR="00744718" w:rsidRDefault="00744718" w:rsidP="00744718">
            <w:r>
              <w:t>Reserved</w:t>
            </w:r>
          </w:p>
        </w:tc>
        <w:tc>
          <w:tcPr>
            <w:tcW w:w="996" w:type="dxa"/>
            <w:tcBorders>
              <w:top w:val="single" w:sz="6" w:space="0" w:color="auto"/>
              <w:left w:val="single" w:sz="6" w:space="0" w:color="auto"/>
              <w:bottom w:val="single" w:sz="6" w:space="0" w:color="auto"/>
              <w:right w:val="single" w:sz="6" w:space="0" w:color="auto"/>
            </w:tcBorders>
          </w:tcPr>
          <w:p w14:paraId="09C66EE5" w14:textId="77777777" w:rsidR="00744718" w:rsidRDefault="00744718" w:rsidP="00744718">
            <w:r>
              <w:t>0x0</w:t>
            </w:r>
          </w:p>
        </w:tc>
        <w:tc>
          <w:tcPr>
            <w:tcW w:w="4452" w:type="dxa"/>
            <w:tcBorders>
              <w:top w:val="single" w:sz="6" w:space="0" w:color="auto"/>
              <w:left w:val="single" w:sz="6" w:space="0" w:color="auto"/>
              <w:bottom w:val="single" w:sz="6" w:space="0" w:color="auto"/>
              <w:right w:val="single" w:sz="12" w:space="0" w:color="auto"/>
            </w:tcBorders>
          </w:tcPr>
          <w:p w14:paraId="1C98F2BA" w14:textId="77777777" w:rsidR="00744718" w:rsidRDefault="00744718" w:rsidP="00744718">
            <w:r>
              <w:t xml:space="preserve">Reserved.            </w:t>
            </w:r>
          </w:p>
        </w:tc>
      </w:tr>
    </w:tbl>
    <w:p w14:paraId="6E6EC3B9" w14:textId="77777777" w:rsidR="00744718" w:rsidRDefault="00744718" w:rsidP="00744718"/>
    <w:p w14:paraId="2A578373" w14:textId="77777777" w:rsidR="00744718" w:rsidRDefault="00744718" w:rsidP="00744718">
      <w:pPr>
        <w:pStyle w:val="Heading3"/>
      </w:pPr>
      <w:r>
        <w:t>5.8.18</w:t>
      </w:r>
      <w:r>
        <w:tab/>
      </w:r>
      <w:r>
        <w:tab/>
        <w:t>Patterning Register RBASE_D +(0x005C)</w:t>
      </w:r>
    </w:p>
    <w:p w14:paraId="7A5A9456"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Name: </w:t>
      </w:r>
      <w:r>
        <w:rPr>
          <w:rFonts w:ascii="Times New Roman" w:hAnsi="Times New Roman"/>
          <w:b/>
        </w:rPr>
        <w:tab/>
        <w:t>CMD_PATRN</w:t>
      </w:r>
    </w:p>
    <w:p w14:paraId="7FF9A4F8" w14:textId="77777777" w:rsidR="00744718" w:rsidRDefault="00744718" w:rsidP="00744718">
      <w:pPr>
        <w:pStyle w:val="NormalIndent"/>
        <w:tabs>
          <w:tab w:val="left" w:pos="720"/>
        </w:tabs>
        <w:ind w:left="0"/>
        <w:rPr>
          <w:rFonts w:ascii="Times New Roman" w:hAnsi="Times New Roman"/>
        </w:rPr>
      </w:pPr>
      <w:r>
        <w:rPr>
          <w:rFonts w:ascii="Times New Roman" w:hAnsi="Times New Roman"/>
          <w:b/>
        </w:rPr>
        <w:t xml:space="preserve">Type: </w:t>
      </w:r>
      <w:r>
        <w:rPr>
          <w:rFonts w:ascii="Times New Roman" w:hAnsi="Times New Roman"/>
          <w:b/>
        </w:rPr>
        <w:tab/>
        <w:t>Memory mapped read write</w:t>
      </w:r>
    </w:p>
    <w:p w14:paraId="273AB681" w14:textId="77777777" w:rsidR="00744718" w:rsidRDefault="00744718" w:rsidP="00744718">
      <w:pPr>
        <w:pStyle w:val="NormalIndent"/>
        <w:ind w:left="0"/>
        <w:rPr>
          <w:rFonts w:ascii="Times New Roman" w:hAnsi="Times New Roman"/>
        </w:rPr>
      </w:pPr>
      <w:r>
        <w:rPr>
          <w:rFonts w:ascii="Times New Roman" w:hAnsi="Times New Roman"/>
        </w:rPr>
        <w:object w:dxaOrig="6163" w:dyaOrig="1220" w14:anchorId="30787D9B">
          <v:shape id="_x0000_i1112" type="#_x0000_t75" style="width:308.55pt;height:61.15pt" o:ole="">
            <v:imagedata r:id="rId184" o:title=""/>
          </v:shape>
          <o:OLEObject Type="Embed" ProgID="MSDraw" ShapeID="_x0000_i1112" DrawAspect="Content" ObjectID="_1342457359" r:id="rId185">
            <o:FieldCodes>\* MERGEFORMAT</o:FieldCodes>
          </o:OLEObject>
        </w:object>
      </w:r>
    </w:p>
    <w:p w14:paraId="127848CF" w14:textId="77777777" w:rsidR="00744718" w:rsidRDefault="00744718" w:rsidP="00744718">
      <w:pPr>
        <w:pStyle w:val="NormalIndent"/>
        <w:rPr>
          <w:rFonts w:ascii="Times New Roman" w:hAnsi="Times New Roman"/>
        </w:rPr>
      </w:pPr>
    </w:p>
    <w:tbl>
      <w:tblPr>
        <w:tblW w:w="0" w:type="auto"/>
        <w:tblLayout w:type="fixed"/>
        <w:tblLook w:val="0000" w:firstRow="0" w:lastRow="0" w:firstColumn="0" w:lastColumn="0" w:noHBand="0" w:noVBand="0"/>
      </w:tblPr>
      <w:tblGrid>
        <w:gridCol w:w="2160"/>
        <w:gridCol w:w="1932"/>
        <w:gridCol w:w="4884"/>
      </w:tblGrid>
      <w:tr w:rsidR="00744718" w14:paraId="133B9A77" w14:textId="77777777" w:rsidTr="00744718">
        <w:trPr>
          <w:cantSplit/>
        </w:trPr>
        <w:tc>
          <w:tcPr>
            <w:tcW w:w="2160" w:type="dxa"/>
            <w:tcBorders>
              <w:top w:val="single" w:sz="12" w:space="0" w:color="auto"/>
              <w:left w:val="single" w:sz="12" w:space="0" w:color="auto"/>
              <w:bottom w:val="single" w:sz="12" w:space="0" w:color="auto"/>
              <w:right w:val="single" w:sz="6" w:space="0" w:color="auto"/>
            </w:tcBorders>
          </w:tcPr>
          <w:p w14:paraId="2B8DEDCA" w14:textId="77777777" w:rsidR="00744718" w:rsidRDefault="00744718" w:rsidP="00744718">
            <w:pPr>
              <w:rPr>
                <w:b/>
              </w:rPr>
            </w:pPr>
            <w:bookmarkStart w:id="231" w:name="_Toc332687697"/>
            <w:r>
              <w:rPr>
                <w:b/>
              </w:rPr>
              <w:t>Bits</w:t>
            </w:r>
            <w:bookmarkEnd w:id="231"/>
          </w:p>
        </w:tc>
        <w:tc>
          <w:tcPr>
            <w:tcW w:w="1932" w:type="dxa"/>
            <w:tcBorders>
              <w:top w:val="single" w:sz="12" w:space="0" w:color="auto"/>
              <w:left w:val="single" w:sz="6" w:space="0" w:color="auto"/>
              <w:bottom w:val="single" w:sz="12" w:space="0" w:color="auto"/>
              <w:right w:val="single" w:sz="6" w:space="0" w:color="auto"/>
            </w:tcBorders>
          </w:tcPr>
          <w:p w14:paraId="7EE827E2" w14:textId="77777777" w:rsidR="00744718" w:rsidRDefault="00744718" w:rsidP="00744718">
            <w:pPr>
              <w:rPr>
                <w:b/>
              </w:rPr>
            </w:pPr>
            <w:bookmarkStart w:id="232" w:name="_Toc332687698"/>
            <w:r>
              <w:rPr>
                <w:b/>
              </w:rPr>
              <w:t>Name</w:t>
            </w:r>
            <w:bookmarkEnd w:id="232"/>
          </w:p>
        </w:tc>
        <w:tc>
          <w:tcPr>
            <w:tcW w:w="4884" w:type="dxa"/>
            <w:tcBorders>
              <w:top w:val="single" w:sz="12" w:space="0" w:color="auto"/>
              <w:left w:val="single" w:sz="6" w:space="0" w:color="auto"/>
              <w:bottom w:val="single" w:sz="12" w:space="0" w:color="auto"/>
              <w:right w:val="single" w:sz="12" w:space="0" w:color="auto"/>
            </w:tcBorders>
          </w:tcPr>
          <w:p w14:paraId="2B4F1093" w14:textId="77777777" w:rsidR="00744718" w:rsidRDefault="00744718" w:rsidP="00744718">
            <w:pPr>
              <w:rPr>
                <w:b/>
              </w:rPr>
            </w:pPr>
            <w:bookmarkStart w:id="233" w:name="_Toc332687699"/>
            <w:r>
              <w:rPr>
                <w:b/>
              </w:rPr>
              <w:t>Function</w:t>
            </w:r>
            <w:bookmarkEnd w:id="233"/>
          </w:p>
        </w:tc>
      </w:tr>
      <w:tr w:rsidR="00744718" w14:paraId="511BCA61" w14:textId="77777777" w:rsidTr="00744718">
        <w:trPr>
          <w:cantSplit/>
        </w:trPr>
        <w:tc>
          <w:tcPr>
            <w:tcW w:w="2160" w:type="dxa"/>
            <w:tcBorders>
              <w:left w:val="single" w:sz="12" w:space="0" w:color="auto"/>
              <w:bottom w:val="single" w:sz="6" w:space="0" w:color="auto"/>
              <w:right w:val="single" w:sz="6" w:space="0" w:color="auto"/>
            </w:tcBorders>
          </w:tcPr>
          <w:p w14:paraId="70A19082" w14:textId="77777777" w:rsidR="00744718" w:rsidRDefault="00744718" w:rsidP="00744718">
            <w:r>
              <w:t>CMD_PATRN[1:0]</w:t>
            </w:r>
          </w:p>
        </w:tc>
        <w:tc>
          <w:tcPr>
            <w:tcW w:w="1932" w:type="dxa"/>
            <w:tcBorders>
              <w:left w:val="single" w:sz="6" w:space="0" w:color="auto"/>
              <w:bottom w:val="single" w:sz="6" w:space="0" w:color="auto"/>
              <w:right w:val="single" w:sz="6" w:space="0" w:color="auto"/>
            </w:tcBorders>
          </w:tcPr>
          <w:p w14:paraId="0131BDCC" w14:textId="77777777" w:rsidR="00744718" w:rsidRDefault="00744718" w:rsidP="00744718">
            <w:pPr>
              <w:jc w:val="center"/>
            </w:pPr>
            <w:r>
              <w:t>APAT[1:0]</w:t>
            </w:r>
          </w:p>
          <w:p w14:paraId="6C4AE43E" w14:textId="77777777" w:rsidR="00744718" w:rsidRDefault="00744718" w:rsidP="00744718">
            <w:pPr>
              <w:spacing w:after="120"/>
              <w:jc w:val="center"/>
            </w:pPr>
          </w:p>
          <w:p w14:paraId="10231404" w14:textId="77777777" w:rsidR="00744718" w:rsidRDefault="00744718" w:rsidP="00744718">
            <w:pPr>
              <w:jc w:val="center"/>
            </w:pPr>
          </w:p>
          <w:p w14:paraId="2CC39547" w14:textId="77777777" w:rsidR="00744718" w:rsidRDefault="00744718" w:rsidP="00744718">
            <w:pPr>
              <w:jc w:val="center"/>
            </w:pPr>
            <w:r>
              <w:t>0x0                          0x1                         0x2                        0x3</w:t>
            </w:r>
          </w:p>
        </w:tc>
        <w:tc>
          <w:tcPr>
            <w:tcW w:w="4884" w:type="dxa"/>
            <w:tcBorders>
              <w:left w:val="single" w:sz="6" w:space="0" w:color="auto"/>
              <w:bottom w:val="single" w:sz="6" w:space="0" w:color="auto"/>
              <w:right w:val="single" w:sz="12" w:space="0" w:color="auto"/>
            </w:tcBorders>
          </w:tcPr>
          <w:p w14:paraId="664284A1" w14:textId="77777777" w:rsidR="00744718" w:rsidRDefault="00744718" w:rsidP="00744718">
            <w:r>
              <w:t xml:space="preserve">Area Pattern </w:t>
            </w:r>
          </w:p>
          <w:p w14:paraId="20E70B67" w14:textId="77777777" w:rsidR="00744718" w:rsidRDefault="00744718" w:rsidP="00744718">
            <w:r>
              <w:t>When APAT is set to two it forces the source area pattern to be a 32x32 screen locked pattern.</w:t>
            </w:r>
          </w:p>
          <w:p w14:paraId="5AAD2C02" w14:textId="77777777" w:rsidR="00744718" w:rsidRDefault="00744718" w:rsidP="00744718"/>
          <w:p w14:paraId="407E2E68" w14:textId="77777777" w:rsidR="00744718" w:rsidRDefault="00744718" w:rsidP="00744718">
            <w:r>
              <w:t>Area pattern mode is off.</w:t>
            </w:r>
          </w:p>
          <w:p w14:paraId="43C711EA" w14:textId="77777777" w:rsidR="00744718" w:rsidRDefault="00744718" w:rsidP="00744718">
            <w:r>
              <w:t>Area pattern mode equals 8x8.</w:t>
            </w:r>
          </w:p>
          <w:p w14:paraId="47071872" w14:textId="77777777" w:rsidR="00744718" w:rsidRDefault="00744718" w:rsidP="00744718">
            <w:r>
              <w:t>Area pattern mode equals 32x32.</w:t>
            </w:r>
          </w:p>
          <w:p w14:paraId="7641B077" w14:textId="77777777" w:rsidR="00744718" w:rsidRDefault="00744718" w:rsidP="00744718">
            <w:r>
              <w:t>RESERVED</w:t>
            </w:r>
          </w:p>
        </w:tc>
      </w:tr>
      <w:tr w:rsidR="00744718" w14:paraId="705F2643" w14:textId="77777777" w:rsidTr="00744718">
        <w:trPr>
          <w:cantSplit/>
        </w:trPr>
        <w:tc>
          <w:tcPr>
            <w:tcW w:w="2160" w:type="dxa"/>
            <w:tcBorders>
              <w:top w:val="single" w:sz="6" w:space="0" w:color="auto"/>
              <w:left w:val="single" w:sz="12" w:space="0" w:color="auto"/>
              <w:bottom w:val="single" w:sz="6" w:space="0" w:color="auto"/>
              <w:right w:val="single" w:sz="6" w:space="0" w:color="auto"/>
            </w:tcBorders>
          </w:tcPr>
          <w:p w14:paraId="322FBC89" w14:textId="77777777" w:rsidR="00744718" w:rsidRDefault="00744718" w:rsidP="00744718">
            <w:r>
              <w:t>CMD_PATRN[2]</w:t>
            </w:r>
          </w:p>
        </w:tc>
        <w:tc>
          <w:tcPr>
            <w:tcW w:w="1932" w:type="dxa"/>
            <w:tcBorders>
              <w:top w:val="single" w:sz="6" w:space="0" w:color="auto"/>
              <w:left w:val="single" w:sz="6" w:space="0" w:color="auto"/>
              <w:bottom w:val="single" w:sz="6" w:space="0" w:color="auto"/>
              <w:right w:val="single" w:sz="6" w:space="0" w:color="auto"/>
            </w:tcBorders>
          </w:tcPr>
          <w:p w14:paraId="6C60B0AE" w14:textId="77777777" w:rsidR="00744718" w:rsidRDefault="00744718" w:rsidP="00744718">
            <w:pPr>
              <w:jc w:val="center"/>
            </w:pPr>
            <w:r>
              <w:t>NLST</w:t>
            </w:r>
          </w:p>
          <w:p w14:paraId="5466E60A" w14:textId="77777777" w:rsidR="00744718" w:rsidRDefault="00744718" w:rsidP="00744718">
            <w:pPr>
              <w:jc w:val="center"/>
            </w:pPr>
          </w:p>
          <w:p w14:paraId="0A93FDF4" w14:textId="77777777" w:rsidR="00744718" w:rsidRDefault="00744718" w:rsidP="00744718">
            <w:pPr>
              <w:jc w:val="center"/>
            </w:pPr>
          </w:p>
          <w:p w14:paraId="6A8237D4" w14:textId="77777777" w:rsidR="00744718" w:rsidRDefault="00744718" w:rsidP="00744718">
            <w:pPr>
              <w:jc w:val="center"/>
            </w:pPr>
            <w:r>
              <w:t>0</w:t>
            </w:r>
          </w:p>
          <w:p w14:paraId="20A4B714" w14:textId="77777777" w:rsidR="00744718" w:rsidRDefault="00744718" w:rsidP="00744718">
            <w:pPr>
              <w:jc w:val="center"/>
            </w:pPr>
            <w:r>
              <w:t>1</w:t>
            </w:r>
          </w:p>
        </w:tc>
        <w:tc>
          <w:tcPr>
            <w:tcW w:w="4884" w:type="dxa"/>
            <w:tcBorders>
              <w:top w:val="single" w:sz="6" w:space="0" w:color="auto"/>
              <w:left w:val="single" w:sz="6" w:space="0" w:color="auto"/>
              <w:bottom w:val="single" w:sz="6" w:space="0" w:color="auto"/>
              <w:right w:val="single" w:sz="12" w:space="0" w:color="auto"/>
            </w:tcBorders>
          </w:tcPr>
          <w:p w14:paraId="6A1045CB" w14:textId="77777777" w:rsidR="00744718" w:rsidRDefault="00744718" w:rsidP="00744718">
            <w:r>
              <w:t>No last pixel</w:t>
            </w:r>
          </w:p>
          <w:p w14:paraId="0D525A2F" w14:textId="77777777" w:rsidR="00744718" w:rsidRDefault="00744718" w:rsidP="00744718">
            <w:r>
              <w:t>When NLST is set to one during a line operation it forces the last pixel in the line not to be drawn.</w:t>
            </w:r>
          </w:p>
          <w:p w14:paraId="2B5A83F5" w14:textId="77777777" w:rsidR="00744718" w:rsidRDefault="00744718" w:rsidP="00744718">
            <w:r>
              <w:t>Draw the last pixel in a line</w:t>
            </w:r>
          </w:p>
          <w:p w14:paraId="4A852166" w14:textId="77777777" w:rsidR="00744718" w:rsidRDefault="00744718" w:rsidP="00744718">
            <w:r>
              <w:t>Do not draw the last pixel in a line</w:t>
            </w:r>
          </w:p>
        </w:tc>
      </w:tr>
      <w:tr w:rsidR="00744718" w14:paraId="3A55EB0C" w14:textId="77777777" w:rsidTr="00744718">
        <w:trPr>
          <w:cantSplit/>
        </w:trPr>
        <w:tc>
          <w:tcPr>
            <w:tcW w:w="2160" w:type="dxa"/>
            <w:tcBorders>
              <w:top w:val="single" w:sz="6" w:space="0" w:color="auto"/>
              <w:left w:val="single" w:sz="12" w:space="0" w:color="auto"/>
              <w:bottom w:val="single" w:sz="6" w:space="0" w:color="auto"/>
              <w:right w:val="single" w:sz="6" w:space="0" w:color="auto"/>
            </w:tcBorders>
          </w:tcPr>
          <w:p w14:paraId="0D4BBAE0" w14:textId="77777777" w:rsidR="00744718" w:rsidRDefault="00744718" w:rsidP="00744718">
            <w:r>
              <w:t>CMD_PATRN[3]</w:t>
            </w:r>
          </w:p>
        </w:tc>
        <w:tc>
          <w:tcPr>
            <w:tcW w:w="1932" w:type="dxa"/>
            <w:tcBorders>
              <w:top w:val="single" w:sz="6" w:space="0" w:color="auto"/>
              <w:left w:val="single" w:sz="6" w:space="0" w:color="auto"/>
              <w:bottom w:val="single" w:sz="6" w:space="0" w:color="auto"/>
              <w:right w:val="single" w:sz="6" w:space="0" w:color="auto"/>
            </w:tcBorders>
          </w:tcPr>
          <w:p w14:paraId="2D4CD175" w14:textId="77777777" w:rsidR="00744718" w:rsidRDefault="00744718" w:rsidP="00744718">
            <w:pPr>
              <w:jc w:val="center"/>
            </w:pPr>
            <w:r>
              <w:t>PRST</w:t>
            </w:r>
          </w:p>
          <w:p w14:paraId="770C442D" w14:textId="77777777" w:rsidR="00744718" w:rsidRDefault="00744718" w:rsidP="00744718">
            <w:pPr>
              <w:spacing w:after="120"/>
              <w:jc w:val="center"/>
            </w:pPr>
          </w:p>
          <w:p w14:paraId="2CA067E9" w14:textId="77777777" w:rsidR="00744718" w:rsidRDefault="00744718" w:rsidP="00744718">
            <w:pPr>
              <w:jc w:val="center"/>
            </w:pPr>
          </w:p>
          <w:p w14:paraId="20BF2F56" w14:textId="77777777" w:rsidR="00744718" w:rsidRDefault="00744718" w:rsidP="00744718">
            <w:pPr>
              <w:jc w:val="center"/>
            </w:pPr>
            <w:r>
              <w:t>0</w:t>
            </w:r>
          </w:p>
          <w:p w14:paraId="6187B9FA" w14:textId="77777777" w:rsidR="00744718" w:rsidRDefault="00744718" w:rsidP="00744718">
            <w:pPr>
              <w:jc w:val="center"/>
            </w:pPr>
            <w:r>
              <w:t>1</w:t>
            </w:r>
          </w:p>
        </w:tc>
        <w:tc>
          <w:tcPr>
            <w:tcW w:w="4884" w:type="dxa"/>
            <w:tcBorders>
              <w:top w:val="single" w:sz="6" w:space="0" w:color="auto"/>
              <w:left w:val="single" w:sz="6" w:space="0" w:color="auto"/>
              <w:bottom w:val="single" w:sz="6" w:space="0" w:color="auto"/>
              <w:right w:val="single" w:sz="12" w:space="0" w:color="auto"/>
            </w:tcBorders>
          </w:tcPr>
          <w:p w14:paraId="2EF68D74" w14:textId="77777777" w:rsidR="00744718" w:rsidRDefault="00744718" w:rsidP="00744718">
            <w:r>
              <w:t>Pattern reset bit</w:t>
            </w:r>
          </w:p>
          <w:p w14:paraId="439D689E" w14:textId="77777777" w:rsidR="00744718" w:rsidRDefault="00744718" w:rsidP="00744718">
            <w:r>
              <w:t>When PRST is set to a one during a line operation, the pattern pointers will be reset before each line is started.</w:t>
            </w:r>
          </w:p>
          <w:p w14:paraId="08C34833" w14:textId="77777777" w:rsidR="00744718" w:rsidRDefault="00744718" w:rsidP="00744718">
            <w:r>
              <w:t>Don't reset pattern pointers at the start  of each line</w:t>
            </w:r>
          </w:p>
          <w:p w14:paraId="46B574FD" w14:textId="77777777" w:rsidR="00744718" w:rsidRDefault="00744718" w:rsidP="00744718">
            <w:r>
              <w:t xml:space="preserve">Reset pattern pointers at the start of each line </w:t>
            </w:r>
          </w:p>
        </w:tc>
      </w:tr>
    </w:tbl>
    <w:p w14:paraId="0D26FCBC" w14:textId="77777777" w:rsidR="00744718" w:rsidRDefault="00744718" w:rsidP="00744718"/>
    <w:p w14:paraId="027824B2" w14:textId="77777777" w:rsidR="009D64B4" w:rsidRDefault="009D64B4">
      <w:pPr>
        <w:overflowPunct/>
        <w:autoSpaceDE/>
        <w:autoSpaceDN/>
        <w:adjustRightInd/>
        <w:textAlignment w:val="auto"/>
        <w:rPr>
          <w:sz w:val="24"/>
        </w:rPr>
      </w:pPr>
      <w:r>
        <w:br w:type="page"/>
      </w:r>
    </w:p>
    <w:p w14:paraId="2BBA75D1" w14:textId="66987973" w:rsidR="00744718" w:rsidRDefault="00744718" w:rsidP="00744718">
      <w:pPr>
        <w:pStyle w:val="Heading3"/>
      </w:pPr>
      <w:r>
        <w:t>5.8.19</w:t>
      </w:r>
      <w:r>
        <w:tab/>
      </w:r>
      <w:r>
        <w:tab/>
        <w:t>Clipping Control Register RBASE_D +(0x0060)</w:t>
      </w:r>
    </w:p>
    <w:p w14:paraId="2B468B46"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Name: </w:t>
      </w:r>
      <w:r>
        <w:rPr>
          <w:rFonts w:ascii="Times New Roman" w:hAnsi="Times New Roman"/>
          <w:b/>
        </w:rPr>
        <w:tab/>
        <w:t>CMD_CLP</w:t>
      </w:r>
    </w:p>
    <w:p w14:paraId="4C59C6AF"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Type: </w:t>
      </w:r>
      <w:r>
        <w:rPr>
          <w:rFonts w:ascii="Times New Roman" w:hAnsi="Times New Roman"/>
          <w:b/>
        </w:rPr>
        <w:tab/>
        <w:t>Memory mapped read write</w:t>
      </w:r>
    </w:p>
    <w:p w14:paraId="2B2801A4" w14:textId="77777777" w:rsidR="00744718" w:rsidRDefault="00744718" w:rsidP="00744718">
      <w:pPr>
        <w:pStyle w:val="NormalIndent"/>
        <w:ind w:left="0"/>
        <w:rPr>
          <w:rFonts w:ascii="Times New Roman" w:hAnsi="Times New Roman"/>
        </w:rPr>
      </w:pPr>
    </w:p>
    <w:p w14:paraId="38D3B0CB" w14:textId="77777777" w:rsidR="00744718" w:rsidRDefault="00744718" w:rsidP="00744718">
      <w:r>
        <w:object w:dxaOrig="6165" w:dyaOrig="1220" w14:anchorId="197769F8">
          <v:shape id="_x0000_i1113" type="#_x0000_t75" style="width:308.05pt;height:61.15pt" o:ole="">
            <v:imagedata r:id="rId186" o:title=""/>
          </v:shape>
          <o:OLEObject Type="Embed" ProgID="MSDraw" ShapeID="_x0000_i1113" DrawAspect="Content" ObjectID="_1342457360" r:id="rId187">
            <o:FieldCodes>\* MERGEFORMAT</o:FieldCodes>
          </o:OLEObject>
        </w:object>
      </w:r>
    </w:p>
    <w:p w14:paraId="2C3228C6" w14:textId="77777777" w:rsidR="00744718" w:rsidRDefault="00744718" w:rsidP="00744718">
      <w:pPr>
        <w:pStyle w:val="NormalIndent"/>
        <w:rPr>
          <w:rFonts w:ascii="Times New Roman" w:hAnsi="Times New Roman"/>
        </w:rPr>
      </w:pPr>
    </w:p>
    <w:tbl>
      <w:tblPr>
        <w:tblW w:w="0" w:type="auto"/>
        <w:tblInd w:w="108" w:type="dxa"/>
        <w:tblLayout w:type="fixed"/>
        <w:tblLook w:val="0000" w:firstRow="0" w:lastRow="0" w:firstColumn="0" w:lastColumn="0" w:noHBand="0" w:noVBand="0"/>
      </w:tblPr>
      <w:tblGrid>
        <w:gridCol w:w="2134"/>
        <w:gridCol w:w="2134"/>
        <w:gridCol w:w="889"/>
        <w:gridCol w:w="3573"/>
      </w:tblGrid>
      <w:tr w:rsidR="00744718" w14:paraId="4CD707DF" w14:textId="77777777" w:rsidTr="00744718">
        <w:trPr>
          <w:cantSplit/>
        </w:trPr>
        <w:tc>
          <w:tcPr>
            <w:tcW w:w="2134" w:type="dxa"/>
            <w:tcBorders>
              <w:top w:val="single" w:sz="12" w:space="0" w:color="auto"/>
              <w:left w:val="single" w:sz="12" w:space="0" w:color="auto"/>
              <w:bottom w:val="single" w:sz="12" w:space="0" w:color="auto"/>
              <w:right w:val="single" w:sz="6" w:space="0" w:color="auto"/>
            </w:tcBorders>
          </w:tcPr>
          <w:p w14:paraId="1B530348" w14:textId="77777777" w:rsidR="00744718" w:rsidRDefault="00744718" w:rsidP="00744718">
            <w:pPr>
              <w:rPr>
                <w:b/>
              </w:rPr>
            </w:pPr>
            <w:bookmarkStart w:id="234" w:name="_Toc332687700"/>
            <w:r>
              <w:rPr>
                <w:b/>
              </w:rPr>
              <w:t>Bits</w:t>
            </w:r>
            <w:bookmarkEnd w:id="234"/>
          </w:p>
        </w:tc>
        <w:tc>
          <w:tcPr>
            <w:tcW w:w="2134" w:type="dxa"/>
            <w:tcBorders>
              <w:top w:val="single" w:sz="12" w:space="0" w:color="auto"/>
              <w:left w:val="single" w:sz="6" w:space="0" w:color="auto"/>
              <w:bottom w:val="single" w:sz="12" w:space="0" w:color="auto"/>
              <w:right w:val="single" w:sz="6" w:space="0" w:color="auto"/>
            </w:tcBorders>
          </w:tcPr>
          <w:p w14:paraId="5AB1A258" w14:textId="77777777" w:rsidR="00744718" w:rsidRDefault="00744718" w:rsidP="00744718">
            <w:pPr>
              <w:rPr>
                <w:b/>
              </w:rPr>
            </w:pPr>
            <w:bookmarkStart w:id="235" w:name="_Toc332687701"/>
            <w:r>
              <w:rPr>
                <w:b/>
              </w:rPr>
              <w:t>Name</w:t>
            </w:r>
            <w:bookmarkEnd w:id="235"/>
          </w:p>
        </w:tc>
        <w:tc>
          <w:tcPr>
            <w:tcW w:w="889" w:type="dxa"/>
            <w:tcBorders>
              <w:top w:val="single" w:sz="12" w:space="0" w:color="auto"/>
              <w:left w:val="single" w:sz="6" w:space="0" w:color="auto"/>
              <w:bottom w:val="single" w:sz="12" w:space="0" w:color="auto"/>
              <w:right w:val="single" w:sz="6" w:space="0" w:color="auto"/>
            </w:tcBorders>
          </w:tcPr>
          <w:p w14:paraId="6BADE4DB" w14:textId="77777777" w:rsidR="00744718" w:rsidRDefault="00744718" w:rsidP="00744718">
            <w:pPr>
              <w:rPr>
                <w:b/>
              </w:rPr>
            </w:pPr>
            <w:bookmarkStart w:id="236" w:name="_Toc332687702"/>
            <w:r>
              <w:rPr>
                <w:b/>
              </w:rPr>
              <w:t>Value</w:t>
            </w:r>
            <w:bookmarkEnd w:id="236"/>
          </w:p>
        </w:tc>
        <w:tc>
          <w:tcPr>
            <w:tcW w:w="3573" w:type="dxa"/>
            <w:tcBorders>
              <w:top w:val="single" w:sz="12" w:space="0" w:color="auto"/>
              <w:left w:val="single" w:sz="6" w:space="0" w:color="auto"/>
              <w:bottom w:val="single" w:sz="12" w:space="0" w:color="auto"/>
              <w:right w:val="single" w:sz="12" w:space="0" w:color="auto"/>
            </w:tcBorders>
          </w:tcPr>
          <w:p w14:paraId="09318C10" w14:textId="77777777" w:rsidR="00744718" w:rsidRDefault="00744718" w:rsidP="00744718">
            <w:pPr>
              <w:rPr>
                <w:b/>
              </w:rPr>
            </w:pPr>
            <w:bookmarkStart w:id="237" w:name="_Toc332687703"/>
            <w:r>
              <w:rPr>
                <w:b/>
              </w:rPr>
              <w:t>Function</w:t>
            </w:r>
            <w:bookmarkEnd w:id="237"/>
          </w:p>
        </w:tc>
      </w:tr>
      <w:tr w:rsidR="00744718" w14:paraId="34B13F61" w14:textId="77777777" w:rsidTr="00744718">
        <w:trPr>
          <w:cantSplit/>
        </w:trPr>
        <w:tc>
          <w:tcPr>
            <w:tcW w:w="2134" w:type="dxa"/>
            <w:tcBorders>
              <w:left w:val="single" w:sz="12" w:space="0" w:color="auto"/>
              <w:bottom w:val="single" w:sz="6" w:space="0" w:color="auto"/>
              <w:right w:val="single" w:sz="6" w:space="0" w:color="auto"/>
            </w:tcBorders>
          </w:tcPr>
          <w:p w14:paraId="7055C97B" w14:textId="77777777" w:rsidR="00744718" w:rsidRDefault="00744718" w:rsidP="00744718">
            <w:r>
              <w:t>CMD_CLP[1:0]</w:t>
            </w:r>
          </w:p>
        </w:tc>
        <w:tc>
          <w:tcPr>
            <w:tcW w:w="2134" w:type="dxa"/>
            <w:tcBorders>
              <w:left w:val="single" w:sz="6" w:space="0" w:color="auto"/>
              <w:bottom w:val="single" w:sz="6" w:space="0" w:color="auto"/>
              <w:right w:val="single" w:sz="6" w:space="0" w:color="auto"/>
            </w:tcBorders>
          </w:tcPr>
          <w:p w14:paraId="261F5ADD" w14:textId="77777777" w:rsidR="00744718" w:rsidRDefault="00744718" w:rsidP="00744718">
            <w:r>
              <w:t>CCTRL[1:0]</w:t>
            </w:r>
          </w:p>
        </w:tc>
        <w:tc>
          <w:tcPr>
            <w:tcW w:w="889" w:type="dxa"/>
            <w:tcBorders>
              <w:left w:val="single" w:sz="6" w:space="0" w:color="auto"/>
              <w:bottom w:val="single" w:sz="6" w:space="0" w:color="auto"/>
              <w:right w:val="single" w:sz="6" w:space="0" w:color="auto"/>
            </w:tcBorders>
          </w:tcPr>
          <w:p w14:paraId="1BED8869" w14:textId="77777777" w:rsidR="00744718" w:rsidRDefault="00744718" w:rsidP="00744718">
            <w:r>
              <w:t>0x0</w:t>
            </w:r>
          </w:p>
          <w:p w14:paraId="0296D97F" w14:textId="77777777" w:rsidR="00744718" w:rsidRDefault="00744718" w:rsidP="00744718">
            <w:r>
              <w:t>0x1</w:t>
            </w:r>
          </w:p>
          <w:p w14:paraId="70229D33" w14:textId="77777777" w:rsidR="00744718" w:rsidRDefault="00744718" w:rsidP="00744718">
            <w:r>
              <w:t>0x2</w:t>
            </w:r>
          </w:p>
          <w:p w14:paraId="7AF592FB" w14:textId="77777777" w:rsidR="00744718" w:rsidRDefault="00744718" w:rsidP="00744718">
            <w:r>
              <w:t>0x3</w:t>
            </w:r>
          </w:p>
        </w:tc>
        <w:tc>
          <w:tcPr>
            <w:tcW w:w="3573" w:type="dxa"/>
            <w:tcBorders>
              <w:left w:val="single" w:sz="6" w:space="0" w:color="auto"/>
              <w:bottom w:val="single" w:sz="6" w:space="0" w:color="auto"/>
              <w:right w:val="single" w:sz="12" w:space="0" w:color="auto"/>
            </w:tcBorders>
          </w:tcPr>
          <w:p w14:paraId="3A1495DA" w14:textId="77777777" w:rsidR="00744718" w:rsidRDefault="00744718" w:rsidP="00744718">
            <w:r>
              <w:t>No clipping</w:t>
            </w:r>
          </w:p>
          <w:p w14:paraId="42C5B0F9" w14:textId="77777777" w:rsidR="00744718" w:rsidRDefault="00744718" w:rsidP="00744718">
            <w:r>
              <w:t xml:space="preserve">No clipping </w:t>
            </w:r>
          </w:p>
          <w:p w14:paraId="35232610" w14:textId="77777777" w:rsidR="00744718" w:rsidRDefault="00744718" w:rsidP="00744718">
            <w:r>
              <w:t>Draw inside rectangle</w:t>
            </w:r>
          </w:p>
          <w:p w14:paraId="2077F2FB" w14:textId="77777777" w:rsidR="00744718" w:rsidRDefault="00744718" w:rsidP="00744718">
            <w:r>
              <w:t>Draw outside rectangle</w:t>
            </w:r>
          </w:p>
        </w:tc>
      </w:tr>
      <w:tr w:rsidR="00744718" w14:paraId="3BEFB26D" w14:textId="77777777" w:rsidTr="00744718">
        <w:trPr>
          <w:cantSplit/>
        </w:trPr>
        <w:tc>
          <w:tcPr>
            <w:tcW w:w="2134" w:type="dxa"/>
            <w:tcBorders>
              <w:top w:val="single" w:sz="6" w:space="0" w:color="auto"/>
              <w:left w:val="single" w:sz="12" w:space="0" w:color="auto"/>
              <w:bottom w:val="single" w:sz="6" w:space="0" w:color="auto"/>
              <w:right w:val="single" w:sz="6" w:space="0" w:color="auto"/>
            </w:tcBorders>
          </w:tcPr>
          <w:p w14:paraId="0ED94EEC" w14:textId="77777777" w:rsidR="00744718" w:rsidRDefault="00744718" w:rsidP="00744718">
            <w:r>
              <w:t>CMD_CLP[2]</w:t>
            </w:r>
          </w:p>
        </w:tc>
        <w:tc>
          <w:tcPr>
            <w:tcW w:w="2134" w:type="dxa"/>
            <w:tcBorders>
              <w:top w:val="single" w:sz="6" w:space="0" w:color="auto"/>
              <w:left w:val="single" w:sz="6" w:space="0" w:color="auto"/>
              <w:bottom w:val="single" w:sz="6" w:space="0" w:color="auto"/>
              <w:right w:val="single" w:sz="6" w:space="0" w:color="auto"/>
            </w:tcBorders>
          </w:tcPr>
          <w:p w14:paraId="41B56FAD" w14:textId="77777777" w:rsidR="00744718" w:rsidRDefault="00744718" w:rsidP="00744718">
            <w:r>
              <w:t>CSTOP</w:t>
            </w:r>
          </w:p>
        </w:tc>
        <w:tc>
          <w:tcPr>
            <w:tcW w:w="889" w:type="dxa"/>
            <w:tcBorders>
              <w:top w:val="single" w:sz="6" w:space="0" w:color="auto"/>
              <w:left w:val="single" w:sz="6" w:space="0" w:color="auto"/>
              <w:bottom w:val="single" w:sz="6" w:space="0" w:color="auto"/>
              <w:right w:val="single" w:sz="6" w:space="0" w:color="auto"/>
            </w:tcBorders>
          </w:tcPr>
          <w:p w14:paraId="688A25AC" w14:textId="77777777" w:rsidR="00744718" w:rsidRDefault="00744718" w:rsidP="00744718">
            <w:r>
              <w:t>0</w:t>
            </w:r>
          </w:p>
          <w:p w14:paraId="16D431EC" w14:textId="77777777" w:rsidR="00744718" w:rsidRDefault="00744718" w:rsidP="00744718">
            <w:r>
              <w:t>1</w:t>
            </w:r>
          </w:p>
        </w:tc>
        <w:tc>
          <w:tcPr>
            <w:tcW w:w="3573" w:type="dxa"/>
            <w:tcBorders>
              <w:top w:val="single" w:sz="6" w:space="0" w:color="auto"/>
              <w:left w:val="single" w:sz="6" w:space="0" w:color="auto"/>
              <w:bottom w:val="single" w:sz="6" w:space="0" w:color="auto"/>
              <w:right w:val="single" w:sz="12" w:space="0" w:color="auto"/>
            </w:tcBorders>
          </w:tcPr>
          <w:p w14:paraId="658BD691" w14:textId="77777777" w:rsidR="00744718" w:rsidRDefault="00744718" w:rsidP="00744718">
            <w:r>
              <w:t>Don't stop on clip boundary</w:t>
            </w:r>
          </w:p>
          <w:p w14:paraId="40B35C7B" w14:textId="77777777" w:rsidR="00744718" w:rsidRDefault="00744718" w:rsidP="00744718">
            <w:r>
              <w:t>Stop on clip boundary</w:t>
            </w:r>
          </w:p>
        </w:tc>
      </w:tr>
    </w:tbl>
    <w:p w14:paraId="759CCDF8" w14:textId="77777777" w:rsidR="00744718" w:rsidRDefault="00744718" w:rsidP="00744718"/>
    <w:p w14:paraId="1B96A326" w14:textId="77777777" w:rsidR="00744718" w:rsidRDefault="00744718" w:rsidP="00744718">
      <w:pPr>
        <w:pStyle w:val="Heading3"/>
      </w:pPr>
      <w:r>
        <w:t>5.8.20</w:t>
      </w:r>
      <w:r>
        <w:tab/>
      </w:r>
      <w:r>
        <w:tab/>
        <w:t>Host Data Format Register RBASE_D +(0x0064)</w:t>
      </w:r>
    </w:p>
    <w:p w14:paraId="7CFDAC9D"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Name: </w:t>
      </w:r>
      <w:r>
        <w:rPr>
          <w:rFonts w:ascii="Times New Roman" w:hAnsi="Times New Roman"/>
          <w:b/>
        </w:rPr>
        <w:tab/>
        <w:t>CMD_HDF</w:t>
      </w:r>
    </w:p>
    <w:p w14:paraId="2AD3EBA3" w14:textId="77777777" w:rsidR="00744718" w:rsidRDefault="00744718" w:rsidP="00744718">
      <w:pPr>
        <w:pStyle w:val="NormalIndent"/>
        <w:tabs>
          <w:tab w:val="left" w:pos="720"/>
        </w:tabs>
        <w:ind w:left="0"/>
        <w:rPr>
          <w:rFonts w:ascii="Times New Roman" w:hAnsi="Times New Roman"/>
        </w:rPr>
      </w:pPr>
      <w:r>
        <w:rPr>
          <w:rFonts w:ascii="Times New Roman" w:hAnsi="Times New Roman"/>
          <w:b/>
        </w:rPr>
        <w:t xml:space="preserve">Type: </w:t>
      </w:r>
      <w:r>
        <w:rPr>
          <w:rFonts w:ascii="Times New Roman" w:hAnsi="Times New Roman"/>
          <w:b/>
        </w:rPr>
        <w:tab/>
        <w:t>Memory mapped read write</w:t>
      </w:r>
    </w:p>
    <w:p w14:paraId="1F039592" w14:textId="77777777" w:rsidR="00744718" w:rsidRDefault="00744718" w:rsidP="00744718">
      <w:pPr>
        <w:pStyle w:val="NormalIndent"/>
        <w:ind w:left="0"/>
        <w:jc w:val="both"/>
        <w:rPr>
          <w:rFonts w:ascii="Times New Roman" w:hAnsi="Times New Roman"/>
        </w:rPr>
      </w:pPr>
      <w:r>
        <w:rPr>
          <w:rFonts w:ascii="Times New Roman" w:hAnsi="Times New Roman"/>
        </w:rPr>
        <w:t xml:space="preserve">This register controls  how host data is passed to or from the drawing engine cache.  It doesn't affect drawing engine registers. If all bits within this register are set to 0, the host data is  unmodified.  Setting the WORD_SWAP bit will cause the upper word of data to be exchanged with the lower word.  The BYTE_SWAP bit will reverse the bytes within each word.  The BIT_SWAP bit will reverse the bit ordering within a byte: in byte 0, bits[7:0] will be passed as bits[0:7].  All combinations of "SWAP" bits are valid. </w:t>
      </w:r>
    </w:p>
    <w:p w14:paraId="678DD535" w14:textId="77777777" w:rsidR="00744718" w:rsidRDefault="00744718" w:rsidP="00744718">
      <w:r>
        <w:object w:dxaOrig="6163" w:dyaOrig="1220" w14:anchorId="15290D96">
          <v:shape id="_x0000_i1114" type="#_x0000_t75" style="width:308.55pt;height:61.15pt" o:ole="">
            <v:imagedata r:id="rId188" o:title=""/>
          </v:shape>
          <o:OLEObject Type="Embed" ProgID="MSDraw" ShapeID="_x0000_i1114" DrawAspect="Content" ObjectID="_1342457361" r:id="rId189">
            <o:FieldCodes>\* MERGEFORMAT</o:FieldCodes>
          </o:OLEObject>
        </w:object>
      </w:r>
    </w:p>
    <w:p w14:paraId="473943EC" w14:textId="77777777" w:rsidR="00744718" w:rsidRDefault="00744718" w:rsidP="00744718">
      <w:pPr>
        <w:pStyle w:val="NormalIndent"/>
        <w:rPr>
          <w:rFonts w:ascii="Times New Roman" w:hAnsi="Times New Roman"/>
        </w:rPr>
      </w:pPr>
    </w:p>
    <w:tbl>
      <w:tblPr>
        <w:tblW w:w="0" w:type="auto"/>
        <w:tblInd w:w="108" w:type="dxa"/>
        <w:tblLayout w:type="fixed"/>
        <w:tblLook w:val="0000" w:firstRow="0" w:lastRow="0" w:firstColumn="0" w:lastColumn="0" w:noHBand="0" w:noVBand="0"/>
      </w:tblPr>
      <w:tblGrid>
        <w:gridCol w:w="2135"/>
        <w:gridCol w:w="2135"/>
        <w:gridCol w:w="889"/>
        <w:gridCol w:w="3770"/>
      </w:tblGrid>
      <w:tr w:rsidR="00744718" w14:paraId="3748ED83" w14:textId="77777777" w:rsidTr="00744718">
        <w:trPr>
          <w:cantSplit/>
        </w:trPr>
        <w:tc>
          <w:tcPr>
            <w:tcW w:w="2135" w:type="dxa"/>
            <w:tcBorders>
              <w:top w:val="single" w:sz="12" w:space="0" w:color="auto"/>
              <w:left w:val="single" w:sz="12" w:space="0" w:color="auto"/>
              <w:bottom w:val="single" w:sz="12" w:space="0" w:color="auto"/>
              <w:right w:val="single" w:sz="6" w:space="0" w:color="auto"/>
            </w:tcBorders>
          </w:tcPr>
          <w:p w14:paraId="7AEF7D43" w14:textId="77777777" w:rsidR="00744718" w:rsidRDefault="00744718" w:rsidP="00744718">
            <w:pPr>
              <w:rPr>
                <w:b/>
              </w:rPr>
            </w:pPr>
            <w:bookmarkStart w:id="238" w:name="_Toc332687704"/>
            <w:r>
              <w:rPr>
                <w:b/>
              </w:rPr>
              <w:t>Bits</w:t>
            </w:r>
            <w:bookmarkEnd w:id="238"/>
          </w:p>
        </w:tc>
        <w:tc>
          <w:tcPr>
            <w:tcW w:w="2135" w:type="dxa"/>
            <w:tcBorders>
              <w:top w:val="single" w:sz="12" w:space="0" w:color="auto"/>
              <w:left w:val="single" w:sz="6" w:space="0" w:color="auto"/>
              <w:bottom w:val="single" w:sz="12" w:space="0" w:color="auto"/>
              <w:right w:val="single" w:sz="6" w:space="0" w:color="auto"/>
            </w:tcBorders>
          </w:tcPr>
          <w:p w14:paraId="50A56CF3" w14:textId="77777777" w:rsidR="00744718" w:rsidRDefault="00744718" w:rsidP="00744718">
            <w:pPr>
              <w:rPr>
                <w:b/>
              </w:rPr>
            </w:pPr>
            <w:bookmarkStart w:id="239" w:name="_Toc332687705"/>
            <w:r>
              <w:rPr>
                <w:b/>
              </w:rPr>
              <w:t>Name</w:t>
            </w:r>
            <w:bookmarkEnd w:id="239"/>
          </w:p>
        </w:tc>
        <w:tc>
          <w:tcPr>
            <w:tcW w:w="889" w:type="dxa"/>
            <w:tcBorders>
              <w:top w:val="single" w:sz="12" w:space="0" w:color="auto"/>
              <w:left w:val="single" w:sz="6" w:space="0" w:color="auto"/>
              <w:bottom w:val="single" w:sz="12" w:space="0" w:color="auto"/>
              <w:right w:val="single" w:sz="6" w:space="0" w:color="auto"/>
            </w:tcBorders>
          </w:tcPr>
          <w:p w14:paraId="7551789F" w14:textId="77777777" w:rsidR="00744718" w:rsidRDefault="00744718" w:rsidP="00744718">
            <w:pPr>
              <w:rPr>
                <w:b/>
              </w:rPr>
            </w:pPr>
            <w:bookmarkStart w:id="240" w:name="_Toc332687706"/>
            <w:r>
              <w:rPr>
                <w:b/>
              </w:rPr>
              <w:t>Value</w:t>
            </w:r>
            <w:bookmarkEnd w:id="240"/>
          </w:p>
        </w:tc>
        <w:tc>
          <w:tcPr>
            <w:tcW w:w="3770" w:type="dxa"/>
            <w:tcBorders>
              <w:top w:val="single" w:sz="12" w:space="0" w:color="auto"/>
              <w:left w:val="single" w:sz="6" w:space="0" w:color="auto"/>
              <w:bottom w:val="single" w:sz="12" w:space="0" w:color="auto"/>
              <w:right w:val="single" w:sz="12" w:space="0" w:color="auto"/>
            </w:tcBorders>
          </w:tcPr>
          <w:p w14:paraId="518D5D81" w14:textId="77777777" w:rsidR="00744718" w:rsidRDefault="00744718" w:rsidP="00744718">
            <w:pPr>
              <w:rPr>
                <w:b/>
              </w:rPr>
            </w:pPr>
            <w:bookmarkStart w:id="241" w:name="_Toc332687707"/>
            <w:r>
              <w:rPr>
                <w:b/>
              </w:rPr>
              <w:t>Function</w:t>
            </w:r>
            <w:bookmarkEnd w:id="241"/>
          </w:p>
        </w:tc>
      </w:tr>
      <w:tr w:rsidR="00744718" w14:paraId="35092DA1" w14:textId="77777777" w:rsidTr="00744718">
        <w:trPr>
          <w:cantSplit/>
        </w:trPr>
        <w:tc>
          <w:tcPr>
            <w:tcW w:w="2135" w:type="dxa"/>
            <w:tcBorders>
              <w:left w:val="single" w:sz="12" w:space="0" w:color="auto"/>
              <w:bottom w:val="single" w:sz="6" w:space="0" w:color="auto"/>
              <w:right w:val="single" w:sz="6" w:space="0" w:color="auto"/>
            </w:tcBorders>
          </w:tcPr>
          <w:p w14:paraId="03CC97A8" w14:textId="77777777" w:rsidR="00744718" w:rsidRDefault="00744718" w:rsidP="00744718">
            <w:r>
              <w:t>CMD_HDF[0]</w:t>
            </w:r>
          </w:p>
        </w:tc>
        <w:tc>
          <w:tcPr>
            <w:tcW w:w="2135" w:type="dxa"/>
            <w:tcBorders>
              <w:left w:val="single" w:sz="6" w:space="0" w:color="auto"/>
              <w:bottom w:val="single" w:sz="6" w:space="0" w:color="auto"/>
              <w:right w:val="single" w:sz="6" w:space="0" w:color="auto"/>
            </w:tcBorders>
          </w:tcPr>
          <w:p w14:paraId="5AE2AC12" w14:textId="77777777" w:rsidR="00744718" w:rsidRDefault="00744718" w:rsidP="00744718">
            <w:r>
              <w:t>BIT_SWAP</w:t>
            </w:r>
          </w:p>
        </w:tc>
        <w:tc>
          <w:tcPr>
            <w:tcW w:w="889" w:type="dxa"/>
            <w:tcBorders>
              <w:left w:val="single" w:sz="6" w:space="0" w:color="auto"/>
              <w:bottom w:val="single" w:sz="6" w:space="0" w:color="auto"/>
              <w:right w:val="single" w:sz="6" w:space="0" w:color="auto"/>
            </w:tcBorders>
          </w:tcPr>
          <w:p w14:paraId="44F0168A" w14:textId="77777777" w:rsidR="00744718" w:rsidRDefault="00744718" w:rsidP="00744718">
            <w:r>
              <w:t>0x0</w:t>
            </w:r>
          </w:p>
          <w:p w14:paraId="499D8A78" w14:textId="77777777" w:rsidR="00744718" w:rsidRDefault="00744718" w:rsidP="00744718">
            <w:r>
              <w:t>0x1</w:t>
            </w:r>
          </w:p>
        </w:tc>
        <w:tc>
          <w:tcPr>
            <w:tcW w:w="3770" w:type="dxa"/>
            <w:tcBorders>
              <w:left w:val="single" w:sz="6" w:space="0" w:color="auto"/>
              <w:bottom w:val="single" w:sz="6" w:space="0" w:color="auto"/>
              <w:right w:val="single" w:sz="12" w:space="0" w:color="auto"/>
            </w:tcBorders>
          </w:tcPr>
          <w:p w14:paraId="3BD5EB5F" w14:textId="77777777" w:rsidR="00744718" w:rsidRDefault="00744718" w:rsidP="00744718">
            <w:r>
              <w:t>Bit ordering is not modified</w:t>
            </w:r>
          </w:p>
          <w:p w14:paraId="18B363D2" w14:textId="77777777" w:rsidR="00744718" w:rsidRDefault="00744718" w:rsidP="00744718">
            <w:r>
              <w:t>Swap bits within each byte</w:t>
            </w:r>
          </w:p>
        </w:tc>
      </w:tr>
      <w:tr w:rsidR="00744718" w14:paraId="5297C589" w14:textId="77777777" w:rsidTr="00744718">
        <w:trPr>
          <w:cantSplit/>
        </w:trPr>
        <w:tc>
          <w:tcPr>
            <w:tcW w:w="2135" w:type="dxa"/>
            <w:tcBorders>
              <w:top w:val="single" w:sz="6" w:space="0" w:color="auto"/>
              <w:left w:val="single" w:sz="12" w:space="0" w:color="auto"/>
              <w:bottom w:val="single" w:sz="6" w:space="0" w:color="auto"/>
              <w:right w:val="single" w:sz="6" w:space="0" w:color="auto"/>
            </w:tcBorders>
          </w:tcPr>
          <w:p w14:paraId="3C285820" w14:textId="77777777" w:rsidR="00744718" w:rsidRDefault="00744718" w:rsidP="00744718">
            <w:r>
              <w:t>CMD_HDF[1]</w:t>
            </w:r>
          </w:p>
        </w:tc>
        <w:tc>
          <w:tcPr>
            <w:tcW w:w="2135" w:type="dxa"/>
            <w:tcBorders>
              <w:top w:val="single" w:sz="6" w:space="0" w:color="auto"/>
              <w:left w:val="single" w:sz="6" w:space="0" w:color="auto"/>
              <w:bottom w:val="single" w:sz="6" w:space="0" w:color="auto"/>
              <w:right w:val="single" w:sz="6" w:space="0" w:color="auto"/>
            </w:tcBorders>
          </w:tcPr>
          <w:p w14:paraId="72C986E8" w14:textId="77777777" w:rsidR="00744718" w:rsidRDefault="00744718" w:rsidP="00744718">
            <w:r>
              <w:t>BYTE_SWAP</w:t>
            </w:r>
          </w:p>
        </w:tc>
        <w:tc>
          <w:tcPr>
            <w:tcW w:w="889" w:type="dxa"/>
            <w:tcBorders>
              <w:top w:val="single" w:sz="6" w:space="0" w:color="auto"/>
              <w:left w:val="single" w:sz="6" w:space="0" w:color="auto"/>
              <w:bottom w:val="single" w:sz="6" w:space="0" w:color="auto"/>
              <w:right w:val="single" w:sz="6" w:space="0" w:color="auto"/>
            </w:tcBorders>
          </w:tcPr>
          <w:p w14:paraId="384976D5" w14:textId="77777777" w:rsidR="00744718" w:rsidRDefault="00744718" w:rsidP="00744718">
            <w:r>
              <w:t>0x0</w:t>
            </w:r>
          </w:p>
          <w:p w14:paraId="7560894A" w14:textId="77777777" w:rsidR="00744718" w:rsidRDefault="00744718" w:rsidP="00744718">
            <w:r>
              <w:t>0x1</w:t>
            </w:r>
          </w:p>
        </w:tc>
        <w:tc>
          <w:tcPr>
            <w:tcW w:w="3770" w:type="dxa"/>
            <w:tcBorders>
              <w:top w:val="single" w:sz="6" w:space="0" w:color="auto"/>
              <w:left w:val="single" w:sz="6" w:space="0" w:color="auto"/>
              <w:bottom w:val="single" w:sz="6" w:space="0" w:color="auto"/>
              <w:right w:val="single" w:sz="12" w:space="0" w:color="auto"/>
            </w:tcBorders>
          </w:tcPr>
          <w:p w14:paraId="137FD9C4" w14:textId="77777777" w:rsidR="00744718" w:rsidRDefault="00744718" w:rsidP="00744718">
            <w:r>
              <w:t>Byte ordering is not modified</w:t>
            </w:r>
          </w:p>
          <w:p w14:paraId="2AD1EDAD" w14:textId="77777777" w:rsidR="00744718" w:rsidRDefault="00744718" w:rsidP="00744718">
            <w:r>
              <w:t>Swap bytes within each word</w:t>
            </w:r>
          </w:p>
        </w:tc>
      </w:tr>
      <w:tr w:rsidR="00744718" w14:paraId="3210F88D" w14:textId="77777777" w:rsidTr="00744718">
        <w:trPr>
          <w:cantSplit/>
        </w:trPr>
        <w:tc>
          <w:tcPr>
            <w:tcW w:w="2135" w:type="dxa"/>
            <w:tcBorders>
              <w:top w:val="single" w:sz="6" w:space="0" w:color="auto"/>
              <w:left w:val="single" w:sz="12" w:space="0" w:color="auto"/>
              <w:bottom w:val="single" w:sz="6" w:space="0" w:color="auto"/>
              <w:right w:val="single" w:sz="6" w:space="0" w:color="auto"/>
            </w:tcBorders>
          </w:tcPr>
          <w:p w14:paraId="238201BF" w14:textId="77777777" w:rsidR="00744718" w:rsidRDefault="00744718" w:rsidP="00744718">
            <w:r>
              <w:t>CMD_HDF[2]</w:t>
            </w:r>
          </w:p>
        </w:tc>
        <w:tc>
          <w:tcPr>
            <w:tcW w:w="2135" w:type="dxa"/>
            <w:tcBorders>
              <w:top w:val="single" w:sz="6" w:space="0" w:color="auto"/>
              <w:left w:val="single" w:sz="6" w:space="0" w:color="auto"/>
              <w:bottom w:val="single" w:sz="6" w:space="0" w:color="auto"/>
              <w:right w:val="single" w:sz="6" w:space="0" w:color="auto"/>
            </w:tcBorders>
          </w:tcPr>
          <w:p w14:paraId="4D89C238" w14:textId="77777777" w:rsidR="00744718" w:rsidRDefault="00744718" w:rsidP="00744718">
            <w:r>
              <w:t>WORD_SWAP</w:t>
            </w:r>
          </w:p>
        </w:tc>
        <w:tc>
          <w:tcPr>
            <w:tcW w:w="889" w:type="dxa"/>
            <w:tcBorders>
              <w:top w:val="single" w:sz="6" w:space="0" w:color="auto"/>
              <w:left w:val="single" w:sz="6" w:space="0" w:color="auto"/>
              <w:bottom w:val="single" w:sz="6" w:space="0" w:color="auto"/>
              <w:right w:val="single" w:sz="6" w:space="0" w:color="auto"/>
            </w:tcBorders>
          </w:tcPr>
          <w:p w14:paraId="38ECC346" w14:textId="77777777" w:rsidR="00744718" w:rsidRDefault="00744718" w:rsidP="00744718">
            <w:r>
              <w:t>0x0</w:t>
            </w:r>
          </w:p>
          <w:p w14:paraId="6E0C219A" w14:textId="77777777" w:rsidR="00744718" w:rsidRDefault="00744718" w:rsidP="00744718">
            <w:r>
              <w:t>0x1</w:t>
            </w:r>
          </w:p>
        </w:tc>
        <w:tc>
          <w:tcPr>
            <w:tcW w:w="3770" w:type="dxa"/>
            <w:tcBorders>
              <w:top w:val="single" w:sz="6" w:space="0" w:color="auto"/>
              <w:left w:val="single" w:sz="6" w:space="0" w:color="auto"/>
              <w:bottom w:val="single" w:sz="6" w:space="0" w:color="auto"/>
              <w:right w:val="single" w:sz="12" w:space="0" w:color="auto"/>
            </w:tcBorders>
          </w:tcPr>
          <w:p w14:paraId="62721498" w14:textId="77777777" w:rsidR="00744718" w:rsidRDefault="00744718" w:rsidP="00744718">
            <w:r>
              <w:t>Word ordering is not modified</w:t>
            </w:r>
          </w:p>
          <w:p w14:paraId="4D8CEA9A" w14:textId="77777777" w:rsidR="00744718" w:rsidRDefault="00744718" w:rsidP="00744718">
            <w:r>
              <w:t>Swap words within each dword</w:t>
            </w:r>
          </w:p>
        </w:tc>
      </w:tr>
    </w:tbl>
    <w:p w14:paraId="501C148F" w14:textId="77777777" w:rsidR="00744718" w:rsidRDefault="00744718" w:rsidP="00744718"/>
    <w:p w14:paraId="4F857AE2" w14:textId="77777777" w:rsidR="009D64B4" w:rsidRDefault="009D64B4">
      <w:pPr>
        <w:overflowPunct/>
        <w:autoSpaceDE/>
        <w:autoSpaceDN/>
        <w:adjustRightInd/>
        <w:textAlignment w:val="auto"/>
        <w:rPr>
          <w:sz w:val="24"/>
        </w:rPr>
      </w:pPr>
      <w:r>
        <w:br w:type="page"/>
      </w:r>
    </w:p>
    <w:p w14:paraId="604D9BE5" w14:textId="56247410" w:rsidR="00744718" w:rsidRDefault="00744718" w:rsidP="00744718">
      <w:pPr>
        <w:pStyle w:val="Heading3"/>
      </w:pPr>
      <w:r>
        <w:t>5.8.21</w:t>
      </w:r>
      <w:r>
        <w:tab/>
      </w:r>
      <w:r>
        <w:tab/>
        <w:t>Foreground RBASE_D +(0x068)</w:t>
      </w:r>
    </w:p>
    <w:p w14:paraId="1C629A41"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Name: </w:t>
      </w:r>
      <w:r>
        <w:rPr>
          <w:rFonts w:ascii="Times New Roman" w:hAnsi="Times New Roman"/>
          <w:b/>
        </w:rPr>
        <w:tab/>
        <w:t>FORE</w:t>
      </w:r>
    </w:p>
    <w:p w14:paraId="0DC45EF9" w14:textId="77777777" w:rsidR="00744718" w:rsidRDefault="00744718" w:rsidP="00744718">
      <w:pPr>
        <w:pStyle w:val="NormalIndent"/>
        <w:tabs>
          <w:tab w:val="left" w:pos="720"/>
        </w:tabs>
        <w:ind w:left="0"/>
        <w:rPr>
          <w:rFonts w:ascii="Times New Roman" w:hAnsi="Times New Roman"/>
        </w:rPr>
      </w:pPr>
      <w:r>
        <w:rPr>
          <w:rFonts w:ascii="Times New Roman" w:hAnsi="Times New Roman"/>
          <w:b/>
        </w:rPr>
        <w:t xml:space="preserve">Type: </w:t>
      </w:r>
      <w:r>
        <w:rPr>
          <w:rFonts w:ascii="Times New Roman" w:hAnsi="Times New Roman"/>
          <w:b/>
        </w:rPr>
        <w:tab/>
        <w:t>Memory mapped read write</w:t>
      </w:r>
    </w:p>
    <w:p w14:paraId="417C2224" w14:textId="77777777" w:rsidR="00744718" w:rsidRDefault="00744718" w:rsidP="00744718">
      <w:pPr>
        <w:pStyle w:val="NormalIndent"/>
        <w:ind w:left="0"/>
        <w:jc w:val="both"/>
        <w:rPr>
          <w:rFonts w:ascii="Times New Roman" w:hAnsi="Times New Roman"/>
        </w:rPr>
      </w:pPr>
      <w:r>
        <w:rPr>
          <w:rFonts w:ascii="Times New Roman" w:hAnsi="Times New Roman"/>
        </w:rPr>
        <w:t>The FORE register holds the foreground color used during line drawing and stipple operations as well as any operation with the SOLID bit set.  This register is 32 bits at 32 bits per pixel, 16 bits at 16 bits per pixel, and 8 bits at 8 bits per pixel.</w:t>
      </w:r>
    </w:p>
    <w:p w14:paraId="523694F2" w14:textId="77777777" w:rsidR="00744718" w:rsidRDefault="00744718" w:rsidP="00744718">
      <w:pPr>
        <w:pStyle w:val="NormalIndent"/>
        <w:ind w:left="0"/>
        <w:rPr>
          <w:rFonts w:ascii="Times New Roman" w:hAnsi="Times New Roman"/>
        </w:rPr>
      </w:pPr>
      <w:r>
        <w:rPr>
          <w:rFonts w:ascii="Times New Roman" w:hAnsi="Times New Roman"/>
        </w:rPr>
        <w:object w:dxaOrig="6158" w:dyaOrig="1220" w14:anchorId="62FAF9B3">
          <v:shape id="_x0000_i1115" type="#_x0000_t75" style="width:308.05pt;height:61.15pt" o:ole="">
            <v:imagedata r:id="rId190" o:title=""/>
          </v:shape>
          <o:OLEObject Type="Embed" ProgID="MSDraw" ShapeID="_x0000_i1115" DrawAspect="Content" ObjectID="_1342457362" r:id="rId191">
            <o:FieldCodes>\* MERGEFORMAT</o:FieldCodes>
          </o:OLEObject>
        </w:object>
      </w:r>
    </w:p>
    <w:p w14:paraId="12FCE7E6" w14:textId="77777777" w:rsidR="00744718" w:rsidRDefault="00744718" w:rsidP="00744718">
      <w:pPr>
        <w:pStyle w:val="NormalIndent"/>
        <w:rPr>
          <w:rFonts w:ascii="Times New Roman" w:hAnsi="Times New Roman"/>
        </w:rPr>
      </w:pPr>
    </w:p>
    <w:p w14:paraId="0B59302F" w14:textId="77777777" w:rsidR="00744718" w:rsidRDefault="00744718" w:rsidP="00744718">
      <w:pPr>
        <w:pStyle w:val="Heading3"/>
      </w:pPr>
      <w:r>
        <w:t>5.8.22</w:t>
      </w:r>
      <w:r>
        <w:tab/>
      </w:r>
      <w:r>
        <w:tab/>
        <w:t>Background RBASE_D +(0x006C)</w:t>
      </w:r>
    </w:p>
    <w:p w14:paraId="779A3571"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Name: </w:t>
      </w:r>
      <w:r>
        <w:rPr>
          <w:rFonts w:ascii="Times New Roman" w:hAnsi="Times New Roman"/>
          <w:b/>
        </w:rPr>
        <w:tab/>
        <w:t>BACK</w:t>
      </w:r>
    </w:p>
    <w:p w14:paraId="72011CFE"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Type: </w:t>
      </w:r>
      <w:r>
        <w:rPr>
          <w:rFonts w:ascii="Times New Roman" w:hAnsi="Times New Roman"/>
          <w:b/>
        </w:rPr>
        <w:tab/>
        <w:t>Memory mapped read write</w:t>
      </w:r>
    </w:p>
    <w:p w14:paraId="2FC240AC" w14:textId="77777777" w:rsidR="00744718" w:rsidRDefault="00744718" w:rsidP="00744718">
      <w:pPr>
        <w:pStyle w:val="NormalIndent"/>
        <w:spacing w:after="120"/>
        <w:ind w:left="0"/>
        <w:jc w:val="both"/>
        <w:rPr>
          <w:rFonts w:ascii="Times New Roman" w:hAnsi="Times New Roman"/>
        </w:rPr>
      </w:pPr>
      <w:r>
        <w:rPr>
          <w:rFonts w:ascii="Times New Roman" w:hAnsi="Times New Roman"/>
        </w:rPr>
        <w:t>The BACK register holds the background color used during patterned line and stippled operations. During these operations, a zero value in the pattern or stipple will select the BACK register as the source to be written out as the pixel value.  This register is not used if transparency is set.  This register is 32 bits at 32 bits per pixel, 16 bits at 16 bits per pixel, and 8 bits at 8 bits per pixel.</w:t>
      </w:r>
    </w:p>
    <w:p w14:paraId="4A37DED3" w14:textId="77777777" w:rsidR="00744718" w:rsidRDefault="00744718" w:rsidP="00744718">
      <w:r>
        <w:object w:dxaOrig="6158" w:dyaOrig="1220" w14:anchorId="514A296F">
          <v:shape id="_x0000_i1116" type="#_x0000_t75" style="width:308.05pt;height:61.15pt" o:ole="">
            <v:imagedata r:id="rId192" o:title=""/>
          </v:shape>
          <o:OLEObject Type="Embed" ProgID="MSDraw" ShapeID="_x0000_i1116" DrawAspect="Content" ObjectID="_1342457363" r:id="rId193">
            <o:FieldCodes>\* MERGEFORMAT</o:FieldCodes>
          </o:OLEObject>
        </w:object>
      </w:r>
    </w:p>
    <w:p w14:paraId="5C6C2469" w14:textId="77777777" w:rsidR="00744718" w:rsidRDefault="00744718" w:rsidP="00744718"/>
    <w:p w14:paraId="3BBDAF3B" w14:textId="77777777" w:rsidR="00744718" w:rsidRDefault="00744718" w:rsidP="00744718">
      <w:pPr>
        <w:pStyle w:val="Heading3"/>
      </w:pPr>
      <w:r>
        <w:t>5.8.23</w:t>
      </w:r>
      <w:r>
        <w:tab/>
      </w:r>
      <w:r>
        <w:tab/>
        <w:t>Plane Mask RBASE_D +(0x0070)</w:t>
      </w:r>
    </w:p>
    <w:p w14:paraId="76F8312A"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Name: </w:t>
      </w:r>
      <w:r>
        <w:rPr>
          <w:rFonts w:ascii="Times New Roman" w:hAnsi="Times New Roman"/>
          <w:b/>
        </w:rPr>
        <w:tab/>
        <w:t>MASK</w:t>
      </w:r>
    </w:p>
    <w:p w14:paraId="2A830415" w14:textId="77777777" w:rsidR="00744718" w:rsidRDefault="00744718" w:rsidP="00744718">
      <w:pPr>
        <w:pStyle w:val="NormalIndent"/>
        <w:tabs>
          <w:tab w:val="left" w:pos="720"/>
        </w:tabs>
        <w:ind w:left="0"/>
        <w:rPr>
          <w:rFonts w:ascii="Times New Roman" w:hAnsi="Times New Roman"/>
        </w:rPr>
      </w:pPr>
      <w:r>
        <w:rPr>
          <w:rFonts w:ascii="Times New Roman" w:hAnsi="Times New Roman"/>
          <w:b/>
        </w:rPr>
        <w:t xml:space="preserve">Type: </w:t>
      </w:r>
      <w:r>
        <w:rPr>
          <w:rFonts w:ascii="Times New Roman" w:hAnsi="Times New Roman"/>
          <w:b/>
        </w:rPr>
        <w:tab/>
        <w:t>Memory mapped read write</w:t>
      </w:r>
    </w:p>
    <w:p w14:paraId="7F405BC9" w14:textId="1CDCAD31" w:rsidR="00744718" w:rsidRDefault="00744718" w:rsidP="00744718">
      <w:pPr>
        <w:pStyle w:val="NormalIndent"/>
        <w:ind w:left="0"/>
        <w:jc w:val="both"/>
        <w:rPr>
          <w:rFonts w:ascii="Times New Roman" w:hAnsi="Times New Roman"/>
        </w:rPr>
      </w:pPr>
      <w:r>
        <w:rPr>
          <w:rFonts w:ascii="Times New Roman" w:hAnsi="Times New Roman"/>
        </w:rPr>
        <w:t>The MASK register allows for selective writing of pixel planes. Using this feature, bit maps may be partitioned into logical groups for selective updating. A bit value of zero disables writing while a one enables writi</w:t>
      </w:r>
      <w:r w:rsidR="009D64B4">
        <w:rPr>
          <w:rFonts w:ascii="Times New Roman" w:hAnsi="Times New Roman"/>
        </w:rPr>
        <w:t>ng to the corresponding plane.</w:t>
      </w:r>
    </w:p>
    <w:p w14:paraId="630E3D21" w14:textId="77777777" w:rsidR="00744718" w:rsidRDefault="00744718" w:rsidP="00744718">
      <w:r>
        <w:object w:dxaOrig="6158" w:dyaOrig="1220" w14:anchorId="25246643">
          <v:shape id="_x0000_i1117" type="#_x0000_t75" style="width:308.05pt;height:61.15pt" o:ole="">
            <v:imagedata r:id="rId194" o:title=""/>
          </v:shape>
          <o:OLEObject Type="Embed" ProgID="MSDraw" ShapeID="_x0000_i1117" DrawAspect="Content" ObjectID="_1342457364" r:id="rId195">
            <o:FieldCodes>\* MERGEFORMAT</o:FieldCodes>
          </o:OLEObject>
        </w:object>
      </w:r>
    </w:p>
    <w:p w14:paraId="344C18CB" w14:textId="77777777" w:rsidR="00744718" w:rsidRDefault="00744718" w:rsidP="00744718"/>
    <w:p w14:paraId="665FFC9C" w14:textId="77777777" w:rsidR="00744718" w:rsidRDefault="00744718" w:rsidP="00744718"/>
    <w:p w14:paraId="0B6AD6D9" w14:textId="77777777" w:rsidR="00744718" w:rsidRDefault="00744718" w:rsidP="00744718">
      <w:pPr>
        <w:pStyle w:val="Heading3"/>
      </w:pPr>
      <w:r>
        <w:t>5.8.24</w:t>
      </w:r>
      <w:r>
        <w:tab/>
        <w:t>Color Key Register Mask  RBASE_D +(0x0074)</w:t>
      </w:r>
    </w:p>
    <w:p w14:paraId="1CC10512" w14:textId="77777777" w:rsidR="00744718" w:rsidRDefault="00744718" w:rsidP="00744718">
      <w:pPr>
        <w:pStyle w:val="NormalIndent"/>
        <w:ind w:left="0"/>
        <w:rPr>
          <w:rFonts w:ascii="Times New Roman" w:hAnsi="Times New Roman"/>
          <w:b/>
        </w:rPr>
      </w:pPr>
      <w:r>
        <w:rPr>
          <w:rFonts w:ascii="Times New Roman" w:hAnsi="Times New Roman"/>
          <w:b/>
        </w:rPr>
        <w:t>Name: DE_KEY</w:t>
      </w:r>
    </w:p>
    <w:p w14:paraId="33EC4CE5" w14:textId="77777777" w:rsidR="00744718" w:rsidRDefault="00744718" w:rsidP="00744718">
      <w:pPr>
        <w:pStyle w:val="NormalIndent"/>
        <w:ind w:left="0"/>
        <w:rPr>
          <w:rFonts w:ascii="Times New Roman" w:hAnsi="Times New Roman"/>
          <w:b/>
        </w:rPr>
      </w:pPr>
      <w:r>
        <w:rPr>
          <w:rFonts w:ascii="Times New Roman" w:hAnsi="Times New Roman"/>
          <w:b/>
        </w:rPr>
        <w:t>Type: Memory mapped read write</w:t>
      </w:r>
    </w:p>
    <w:p w14:paraId="0B4EC05E" w14:textId="77777777" w:rsidR="00744718" w:rsidRDefault="00744718" w:rsidP="00744718">
      <w:pPr>
        <w:pStyle w:val="NormalIndent"/>
        <w:ind w:left="0"/>
        <w:jc w:val="both"/>
        <w:rPr>
          <w:rFonts w:ascii="Times New Roman" w:hAnsi="Times New Roman"/>
        </w:rPr>
      </w:pPr>
      <w:r>
        <w:rPr>
          <w:rFonts w:ascii="Times New Roman" w:hAnsi="Times New Roman"/>
        </w:rPr>
        <w:t xml:space="preserve">The DE_KEY register provides a 24 bit register for a 2D color key compare. The 2D Key control register is located in BUF_CTRL. </w:t>
      </w:r>
    </w:p>
    <w:p w14:paraId="67367B16" w14:textId="77777777" w:rsidR="00744718" w:rsidRDefault="00744718" w:rsidP="00744718">
      <w:r>
        <w:object w:dxaOrig="6157" w:dyaOrig="1222" w14:anchorId="0073D124">
          <v:shape id="_x0000_i1118" type="#_x0000_t75" style="width:308.05pt;height:61.15pt" o:ole="">
            <v:imagedata r:id="rId196" o:title=""/>
          </v:shape>
          <o:OLEObject Type="Embed" ProgID="MSDraw" ShapeID="_x0000_i1118" DrawAspect="Content" ObjectID="_1342457365" r:id="rId197">
            <o:FieldCodes>\* MERGEFORMAT</o:FieldCodes>
          </o:OLEObject>
        </w:object>
      </w:r>
    </w:p>
    <w:p w14:paraId="301CE9E3" w14:textId="77777777" w:rsidR="00744718" w:rsidRDefault="00744718" w:rsidP="00744718"/>
    <w:p w14:paraId="60457CB5" w14:textId="77777777" w:rsidR="00744718" w:rsidRDefault="00744718" w:rsidP="00744718">
      <w:pPr>
        <w:pStyle w:val="Heading3"/>
      </w:pPr>
      <w:r>
        <w:t>5.8.25</w:t>
      </w:r>
      <w:r>
        <w:tab/>
        <w:t>Line Pattern Register RBASE_D +(0x0078)</w:t>
      </w:r>
    </w:p>
    <w:p w14:paraId="64CE2463" w14:textId="77777777" w:rsidR="00744718" w:rsidRDefault="00744718" w:rsidP="00744718">
      <w:pPr>
        <w:pStyle w:val="NormalIndent"/>
        <w:ind w:left="0"/>
        <w:rPr>
          <w:rFonts w:ascii="Times New Roman" w:hAnsi="Times New Roman"/>
          <w:b/>
        </w:rPr>
      </w:pPr>
      <w:r>
        <w:rPr>
          <w:rFonts w:ascii="Times New Roman" w:hAnsi="Times New Roman"/>
          <w:b/>
        </w:rPr>
        <w:t xml:space="preserve">Name: </w:t>
      </w:r>
      <w:r>
        <w:rPr>
          <w:rFonts w:ascii="Times New Roman" w:hAnsi="Times New Roman"/>
          <w:b/>
        </w:rPr>
        <w:tab/>
        <w:t>LPAT</w:t>
      </w:r>
    </w:p>
    <w:p w14:paraId="5356D4BD" w14:textId="77777777" w:rsidR="00744718" w:rsidRDefault="00744718" w:rsidP="00744718">
      <w:pPr>
        <w:pStyle w:val="NormalIndent"/>
        <w:ind w:left="0"/>
        <w:rPr>
          <w:rFonts w:ascii="Times New Roman" w:hAnsi="Times New Roman"/>
        </w:rPr>
      </w:pPr>
      <w:r>
        <w:rPr>
          <w:rFonts w:ascii="Times New Roman" w:hAnsi="Times New Roman"/>
          <w:b/>
        </w:rPr>
        <w:t xml:space="preserve">Type: </w:t>
      </w:r>
      <w:r>
        <w:rPr>
          <w:rFonts w:ascii="Times New Roman" w:hAnsi="Times New Roman"/>
          <w:b/>
        </w:rPr>
        <w:tab/>
        <w:t>Memory mapped read write</w:t>
      </w:r>
    </w:p>
    <w:p w14:paraId="452C2A48" w14:textId="77777777" w:rsidR="00744718" w:rsidRDefault="00744718" w:rsidP="00744718">
      <w:pPr>
        <w:pStyle w:val="NormalIndent"/>
        <w:ind w:left="0"/>
        <w:jc w:val="both"/>
        <w:rPr>
          <w:rFonts w:ascii="Times New Roman" w:hAnsi="Times New Roman"/>
        </w:rPr>
      </w:pPr>
      <w:r>
        <w:rPr>
          <w:rFonts w:ascii="Times New Roman" w:hAnsi="Times New Roman"/>
        </w:rPr>
        <w:t>The LPAT register holds a 32 bit pattern in effect during line drawing. A one in the LPAT register corresponds to rendering in the foreground color while a zero corresponds to the background color or destination color if transparency is enabled. LPAT[0] represents the first bit of the pattern in a line assuming that the pattern reset bit is set in the CMD_PAT register. Solid lines may be drawn by setting the pattern register to 0xffffffff and setting Shade bit to Zero or by setting the SOLID bit in the CMD_STYLE register.</w:t>
      </w:r>
    </w:p>
    <w:p w14:paraId="4A5EDAE8" w14:textId="77777777" w:rsidR="00744718" w:rsidRDefault="00744718" w:rsidP="00744718">
      <w:pPr>
        <w:pStyle w:val="NormalIndent"/>
        <w:ind w:left="0"/>
        <w:jc w:val="both"/>
        <w:rPr>
          <w:rFonts w:ascii="Times New Roman" w:hAnsi="Times New Roman"/>
        </w:rPr>
      </w:pPr>
    </w:p>
    <w:p w14:paraId="3400CC73" w14:textId="77777777" w:rsidR="00744718" w:rsidRDefault="00744718" w:rsidP="00744718">
      <w:r>
        <w:object w:dxaOrig="6158" w:dyaOrig="1220" w14:anchorId="762AF96A">
          <v:shape id="_x0000_i1119" type="#_x0000_t75" style="width:308.05pt;height:61.15pt" o:ole="">
            <v:imagedata r:id="rId198" o:title=""/>
          </v:shape>
          <o:OLEObject Type="Embed" ProgID="MSDraw" ShapeID="_x0000_i1119" DrawAspect="Content" ObjectID="_1342457366" r:id="rId199">
            <o:FieldCodes>\* MERGEFORMAT</o:FieldCodes>
          </o:OLEObject>
        </w:object>
      </w:r>
    </w:p>
    <w:p w14:paraId="1DB02D46" w14:textId="77777777" w:rsidR="00744718" w:rsidRDefault="00744718" w:rsidP="00744718"/>
    <w:p w14:paraId="0AC59393" w14:textId="77777777" w:rsidR="00744718" w:rsidRDefault="00744718" w:rsidP="00744718">
      <w:pPr>
        <w:pStyle w:val="Heading3"/>
      </w:pPr>
      <w:r>
        <w:t>5.8.26</w:t>
      </w:r>
      <w:r>
        <w:tab/>
      </w:r>
      <w:r>
        <w:tab/>
        <w:t>Line Pattern Control Register RBASE_D +(0x007C)</w:t>
      </w:r>
    </w:p>
    <w:p w14:paraId="58BB2A45" w14:textId="77777777" w:rsidR="00744718" w:rsidRDefault="00744718" w:rsidP="00744718">
      <w:pPr>
        <w:pStyle w:val="NormalIndent"/>
        <w:ind w:left="0"/>
        <w:rPr>
          <w:rFonts w:ascii="Times New Roman" w:hAnsi="Times New Roman"/>
          <w:b/>
        </w:rPr>
      </w:pPr>
      <w:r>
        <w:rPr>
          <w:rFonts w:ascii="Times New Roman" w:hAnsi="Times New Roman"/>
          <w:b/>
        </w:rPr>
        <w:t xml:space="preserve">Name: </w:t>
      </w:r>
      <w:r>
        <w:rPr>
          <w:rFonts w:ascii="Times New Roman" w:hAnsi="Times New Roman"/>
          <w:b/>
        </w:rPr>
        <w:tab/>
        <w:t>PCTRL</w:t>
      </w:r>
    </w:p>
    <w:p w14:paraId="1F5177EE" w14:textId="77777777" w:rsidR="00744718" w:rsidRDefault="00744718" w:rsidP="00744718">
      <w:pPr>
        <w:pStyle w:val="NormalIndent"/>
        <w:ind w:left="0"/>
        <w:rPr>
          <w:rFonts w:ascii="Times New Roman" w:hAnsi="Times New Roman"/>
        </w:rPr>
      </w:pPr>
      <w:r>
        <w:rPr>
          <w:rFonts w:ascii="Times New Roman" w:hAnsi="Times New Roman"/>
          <w:b/>
        </w:rPr>
        <w:t xml:space="preserve">Type: </w:t>
      </w:r>
      <w:r>
        <w:rPr>
          <w:rFonts w:ascii="Times New Roman" w:hAnsi="Times New Roman"/>
          <w:b/>
        </w:rPr>
        <w:tab/>
        <w:t>Memory mapped read write</w:t>
      </w:r>
    </w:p>
    <w:p w14:paraId="1372974B" w14:textId="77777777" w:rsidR="00744718" w:rsidRDefault="00744718" w:rsidP="00744718">
      <w:pPr>
        <w:pStyle w:val="NormalIndent"/>
        <w:ind w:left="0"/>
        <w:jc w:val="both"/>
        <w:rPr>
          <w:rFonts w:ascii="Times New Roman" w:hAnsi="Times New Roman"/>
        </w:rPr>
      </w:pPr>
      <w:r>
        <w:rPr>
          <w:rFonts w:ascii="Times New Roman" w:hAnsi="Times New Roman"/>
        </w:rPr>
        <w:t>The pattern control register allows the modifying of the pattern in LPAT by specifying a scaling factor, a length, and specifying a starting condition. The SSCL field (Starting Scale factor) allows for accurate alignment of scaled patterns.</w:t>
      </w:r>
    </w:p>
    <w:p w14:paraId="2E22C3B5" w14:textId="77777777" w:rsidR="00744718" w:rsidRDefault="00744718" w:rsidP="00744718">
      <w:r>
        <w:object w:dxaOrig="6157" w:dyaOrig="1222" w14:anchorId="69AF3F35">
          <v:shape id="_x0000_i1120" type="#_x0000_t75" style="width:308.05pt;height:61.15pt" o:ole="">
            <v:imagedata r:id="rId200" o:title=""/>
          </v:shape>
          <o:OLEObject Type="Embed" ProgID="MSDraw" ShapeID="_x0000_i1120" DrawAspect="Content" ObjectID="_1342457367" r:id="rId201">
            <o:FieldCodes>\* MERGEFORMAT</o:FieldCodes>
          </o:OLEObject>
        </w:object>
      </w:r>
    </w:p>
    <w:p w14:paraId="06BAB7B8" w14:textId="77777777" w:rsidR="00744718" w:rsidRDefault="00744718" w:rsidP="00744718">
      <w:pPr>
        <w:pStyle w:val="NormalIndent"/>
        <w:ind w:left="-1710"/>
        <w:rPr>
          <w:rFonts w:ascii="Times New Roman" w:hAnsi="Times New Roman"/>
        </w:rPr>
      </w:pPr>
    </w:p>
    <w:p w14:paraId="4426D3D4" w14:textId="77777777" w:rsidR="00744718" w:rsidRDefault="00744718" w:rsidP="00744718"/>
    <w:tbl>
      <w:tblPr>
        <w:tblW w:w="0" w:type="auto"/>
        <w:tblInd w:w="108" w:type="dxa"/>
        <w:tblLayout w:type="fixed"/>
        <w:tblLook w:val="0000" w:firstRow="0" w:lastRow="0" w:firstColumn="0" w:lastColumn="0" w:noHBand="0" w:noVBand="0"/>
      </w:tblPr>
      <w:tblGrid>
        <w:gridCol w:w="1362"/>
        <w:gridCol w:w="1397"/>
        <w:gridCol w:w="5431"/>
      </w:tblGrid>
      <w:tr w:rsidR="00744718" w14:paraId="442FECC9" w14:textId="77777777" w:rsidTr="00744718">
        <w:trPr>
          <w:cantSplit/>
        </w:trPr>
        <w:tc>
          <w:tcPr>
            <w:tcW w:w="1362" w:type="dxa"/>
            <w:tcBorders>
              <w:top w:val="single" w:sz="12" w:space="0" w:color="auto"/>
              <w:left w:val="single" w:sz="12" w:space="0" w:color="auto"/>
              <w:bottom w:val="single" w:sz="6" w:space="0" w:color="auto"/>
              <w:right w:val="single" w:sz="6" w:space="0" w:color="auto"/>
            </w:tcBorders>
          </w:tcPr>
          <w:p w14:paraId="20993885" w14:textId="77777777" w:rsidR="00744718" w:rsidRDefault="00744718" w:rsidP="00744718">
            <w:pPr>
              <w:rPr>
                <w:b/>
              </w:rPr>
            </w:pPr>
            <w:bookmarkStart w:id="242" w:name="_Toc332687708"/>
            <w:r>
              <w:rPr>
                <w:b/>
              </w:rPr>
              <w:t>Bits</w:t>
            </w:r>
            <w:bookmarkEnd w:id="242"/>
          </w:p>
        </w:tc>
        <w:tc>
          <w:tcPr>
            <w:tcW w:w="1397" w:type="dxa"/>
            <w:tcBorders>
              <w:top w:val="single" w:sz="12" w:space="0" w:color="auto"/>
              <w:left w:val="single" w:sz="6" w:space="0" w:color="auto"/>
              <w:bottom w:val="single" w:sz="6" w:space="0" w:color="auto"/>
              <w:right w:val="single" w:sz="6" w:space="0" w:color="auto"/>
            </w:tcBorders>
          </w:tcPr>
          <w:p w14:paraId="311A0B40" w14:textId="77777777" w:rsidR="00744718" w:rsidRDefault="00744718" w:rsidP="00744718">
            <w:pPr>
              <w:rPr>
                <w:b/>
              </w:rPr>
            </w:pPr>
            <w:bookmarkStart w:id="243" w:name="_Toc332687709"/>
            <w:r>
              <w:rPr>
                <w:b/>
              </w:rPr>
              <w:t>Name</w:t>
            </w:r>
            <w:bookmarkEnd w:id="243"/>
          </w:p>
        </w:tc>
        <w:tc>
          <w:tcPr>
            <w:tcW w:w="5431" w:type="dxa"/>
            <w:tcBorders>
              <w:top w:val="single" w:sz="12" w:space="0" w:color="auto"/>
              <w:left w:val="single" w:sz="6" w:space="0" w:color="auto"/>
              <w:bottom w:val="single" w:sz="6" w:space="0" w:color="auto"/>
              <w:right w:val="single" w:sz="12" w:space="0" w:color="auto"/>
            </w:tcBorders>
          </w:tcPr>
          <w:p w14:paraId="4F2E7449" w14:textId="77777777" w:rsidR="00744718" w:rsidRDefault="00744718" w:rsidP="00744718">
            <w:pPr>
              <w:tabs>
                <w:tab w:val="center" w:pos="1254"/>
                <w:tab w:val="left" w:pos="2334"/>
              </w:tabs>
              <w:ind w:left="-2796" w:firstLine="2796"/>
              <w:rPr>
                <w:b/>
              </w:rPr>
            </w:pPr>
            <w:bookmarkStart w:id="244" w:name="_Toc332687710"/>
            <w:r>
              <w:rPr>
                <w:b/>
              </w:rPr>
              <w:t xml:space="preserve">Value                    Function        </w:t>
            </w:r>
            <w:bookmarkEnd w:id="244"/>
          </w:p>
        </w:tc>
      </w:tr>
      <w:tr w:rsidR="00744718" w14:paraId="43AA7288" w14:textId="77777777" w:rsidTr="00744718">
        <w:trPr>
          <w:cantSplit/>
        </w:trPr>
        <w:tc>
          <w:tcPr>
            <w:tcW w:w="1362" w:type="dxa"/>
            <w:tcBorders>
              <w:top w:val="single" w:sz="6" w:space="0" w:color="auto"/>
              <w:left w:val="single" w:sz="12" w:space="0" w:color="auto"/>
              <w:bottom w:val="single" w:sz="6" w:space="0" w:color="auto"/>
              <w:right w:val="single" w:sz="6" w:space="0" w:color="auto"/>
            </w:tcBorders>
          </w:tcPr>
          <w:p w14:paraId="7D9BB3CE" w14:textId="77777777" w:rsidR="00744718" w:rsidRDefault="00744718" w:rsidP="00744718">
            <w:r>
              <w:t>PCTL[4:0]</w:t>
            </w:r>
          </w:p>
        </w:tc>
        <w:tc>
          <w:tcPr>
            <w:tcW w:w="1397" w:type="dxa"/>
            <w:tcBorders>
              <w:top w:val="single" w:sz="6" w:space="0" w:color="auto"/>
              <w:left w:val="single" w:sz="6" w:space="0" w:color="auto"/>
              <w:bottom w:val="single" w:sz="6" w:space="0" w:color="auto"/>
              <w:right w:val="single" w:sz="6" w:space="0" w:color="auto"/>
            </w:tcBorders>
          </w:tcPr>
          <w:p w14:paraId="594DEF67" w14:textId="77777777" w:rsidR="00744718" w:rsidRDefault="00744718" w:rsidP="00744718">
            <w:r>
              <w:t>PLEN</w:t>
            </w:r>
          </w:p>
        </w:tc>
        <w:tc>
          <w:tcPr>
            <w:tcW w:w="5431" w:type="dxa"/>
            <w:tcBorders>
              <w:top w:val="single" w:sz="6" w:space="0" w:color="auto"/>
              <w:left w:val="single" w:sz="6" w:space="0" w:color="auto"/>
              <w:bottom w:val="single" w:sz="6" w:space="0" w:color="auto"/>
              <w:right w:val="single" w:sz="12" w:space="0" w:color="auto"/>
            </w:tcBorders>
          </w:tcPr>
          <w:p w14:paraId="1DE62F24" w14:textId="77777777" w:rsidR="00744718" w:rsidRDefault="00744718" w:rsidP="00744718">
            <w:pPr>
              <w:tabs>
                <w:tab w:val="left" w:pos="1524"/>
              </w:tabs>
              <w:ind w:left="1974" w:hanging="1974"/>
            </w:pPr>
            <w:r>
              <w:t xml:space="preserve">Pattern length.  The length assumes a scale factor of 1x. </w:t>
            </w:r>
          </w:p>
          <w:p w14:paraId="22AB410F" w14:textId="77777777" w:rsidR="00744718" w:rsidRDefault="00744718" w:rsidP="00744718">
            <w:pPr>
              <w:tabs>
                <w:tab w:val="left" w:pos="1434"/>
                <w:tab w:val="left" w:pos="1524"/>
              </w:tabs>
              <w:ind w:left="1974" w:hanging="1974"/>
            </w:pPr>
            <w:r>
              <w:t>0x0                    32 bit long pattern</w:t>
            </w:r>
          </w:p>
          <w:p w14:paraId="1EEBB325" w14:textId="77777777" w:rsidR="00744718" w:rsidRDefault="00744718" w:rsidP="00744718">
            <w:pPr>
              <w:tabs>
                <w:tab w:val="left" w:pos="1524"/>
              </w:tabs>
              <w:ind w:left="1974" w:hanging="1974"/>
            </w:pPr>
            <w:r>
              <w:t>0x1                    1 bit long pattern</w:t>
            </w:r>
          </w:p>
          <w:p w14:paraId="53444BFC" w14:textId="77777777" w:rsidR="00744718" w:rsidRDefault="00744718" w:rsidP="00744718">
            <w:pPr>
              <w:tabs>
                <w:tab w:val="left" w:pos="1524"/>
              </w:tabs>
              <w:ind w:left="1974" w:hanging="1974"/>
            </w:pPr>
            <w:r>
              <w:t>...</w:t>
            </w:r>
          </w:p>
          <w:p w14:paraId="7E23EF90" w14:textId="77777777" w:rsidR="00744718" w:rsidRDefault="00744718" w:rsidP="00744718">
            <w:pPr>
              <w:tabs>
                <w:tab w:val="left" w:pos="1524"/>
              </w:tabs>
              <w:ind w:left="1974" w:hanging="1974"/>
            </w:pPr>
            <w:r>
              <w:t>0x1f                    31 bit long pattern</w:t>
            </w:r>
          </w:p>
        </w:tc>
      </w:tr>
      <w:tr w:rsidR="00744718" w14:paraId="60B52962" w14:textId="77777777" w:rsidTr="00744718">
        <w:trPr>
          <w:cantSplit/>
        </w:trPr>
        <w:tc>
          <w:tcPr>
            <w:tcW w:w="1362" w:type="dxa"/>
            <w:tcBorders>
              <w:top w:val="single" w:sz="6" w:space="0" w:color="auto"/>
              <w:left w:val="single" w:sz="12" w:space="0" w:color="auto"/>
              <w:bottom w:val="single" w:sz="6" w:space="0" w:color="auto"/>
              <w:right w:val="single" w:sz="6" w:space="0" w:color="auto"/>
            </w:tcBorders>
          </w:tcPr>
          <w:p w14:paraId="7CF891C3" w14:textId="77777777" w:rsidR="00744718" w:rsidRDefault="00744718" w:rsidP="00744718">
            <w:r>
              <w:t>PCTL[7:5]</w:t>
            </w:r>
          </w:p>
        </w:tc>
        <w:tc>
          <w:tcPr>
            <w:tcW w:w="1397" w:type="dxa"/>
            <w:tcBorders>
              <w:top w:val="single" w:sz="6" w:space="0" w:color="auto"/>
              <w:left w:val="single" w:sz="6" w:space="0" w:color="auto"/>
              <w:bottom w:val="single" w:sz="6" w:space="0" w:color="auto"/>
              <w:right w:val="single" w:sz="6" w:space="0" w:color="auto"/>
            </w:tcBorders>
          </w:tcPr>
          <w:p w14:paraId="66FCD52E" w14:textId="77777777" w:rsidR="00744718" w:rsidRDefault="00744718" w:rsidP="00744718">
            <w:r>
              <w:t>PSCL</w:t>
            </w:r>
          </w:p>
        </w:tc>
        <w:tc>
          <w:tcPr>
            <w:tcW w:w="5431" w:type="dxa"/>
            <w:tcBorders>
              <w:top w:val="single" w:sz="6" w:space="0" w:color="auto"/>
              <w:left w:val="single" w:sz="6" w:space="0" w:color="auto"/>
              <w:bottom w:val="single" w:sz="6" w:space="0" w:color="auto"/>
              <w:right w:val="single" w:sz="12" w:space="0" w:color="auto"/>
            </w:tcBorders>
          </w:tcPr>
          <w:p w14:paraId="0C8B42EB" w14:textId="77777777" w:rsidR="00744718" w:rsidRDefault="00744718" w:rsidP="00744718">
            <w:r>
              <w:t>Pattern scale factor (stretch)</w:t>
            </w:r>
          </w:p>
          <w:p w14:paraId="5592F8DA" w14:textId="77777777" w:rsidR="00744718" w:rsidRDefault="00744718" w:rsidP="00744718">
            <w:r>
              <w:t>0x0                    x1 scaling</w:t>
            </w:r>
          </w:p>
          <w:p w14:paraId="0261A7FA" w14:textId="77777777" w:rsidR="00744718" w:rsidRDefault="00744718" w:rsidP="00744718">
            <w:pPr>
              <w:tabs>
                <w:tab w:val="left" w:pos="1524"/>
              </w:tabs>
            </w:pPr>
            <w:r>
              <w:t>0x1                    x2 scaling</w:t>
            </w:r>
          </w:p>
          <w:p w14:paraId="7775E10F" w14:textId="77777777" w:rsidR="00744718" w:rsidRDefault="00744718" w:rsidP="00744718">
            <w:pPr>
              <w:tabs>
                <w:tab w:val="left" w:pos="1524"/>
              </w:tabs>
            </w:pPr>
            <w:r>
              <w:t>...</w:t>
            </w:r>
          </w:p>
          <w:p w14:paraId="0047E1FC" w14:textId="77777777" w:rsidR="00744718" w:rsidRDefault="00744718" w:rsidP="00744718">
            <w:pPr>
              <w:tabs>
                <w:tab w:val="left" w:pos="1524"/>
              </w:tabs>
            </w:pPr>
            <w:r>
              <w:t>0x7                     x8 scaling</w:t>
            </w:r>
          </w:p>
        </w:tc>
      </w:tr>
      <w:tr w:rsidR="00744718" w14:paraId="7C149154" w14:textId="77777777" w:rsidTr="00744718">
        <w:trPr>
          <w:cantSplit/>
        </w:trPr>
        <w:tc>
          <w:tcPr>
            <w:tcW w:w="1362" w:type="dxa"/>
            <w:tcBorders>
              <w:top w:val="single" w:sz="6" w:space="0" w:color="auto"/>
              <w:left w:val="single" w:sz="12" w:space="0" w:color="auto"/>
              <w:bottom w:val="single" w:sz="6" w:space="0" w:color="auto"/>
              <w:right w:val="single" w:sz="6" w:space="0" w:color="auto"/>
            </w:tcBorders>
          </w:tcPr>
          <w:p w14:paraId="21016E38" w14:textId="77777777" w:rsidR="00744718" w:rsidRDefault="00744718" w:rsidP="00744718">
            <w:r>
              <w:t>PCTL[12:8]</w:t>
            </w:r>
          </w:p>
        </w:tc>
        <w:tc>
          <w:tcPr>
            <w:tcW w:w="1397" w:type="dxa"/>
            <w:tcBorders>
              <w:top w:val="single" w:sz="6" w:space="0" w:color="auto"/>
              <w:left w:val="single" w:sz="6" w:space="0" w:color="auto"/>
              <w:bottom w:val="single" w:sz="6" w:space="0" w:color="auto"/>
              <w:right w:val="single" w:sz="6" w:space="0" w:color="auto"/>
            </w:tcBorders>
          </w:tcPr>
          <w:p w14:paraId="4EEE257F" w14:textId="77777777" w:rsidR="00744718" w:rsidRDefault="00744718" w:rsidP="00744718">
            <w:r>
              <w:t>SPTR</w:t>
            </w:r>
          </w:p>
        </w:tc>
        <w:tc>
          <w:tcPr>
            <w:tcW w:w="5431" w:type="dxa"/>
            <w:tcBorders>
              <w:top w:val="single" w:sz="6" w:space="0" w:color="auto"/>
              <w:left w:val="single" w:sz="6" w:space="0" w:color="auto"/>
              <w:bottom w:val="single" w:sz="6" w:space="0" w:color="auto"/>
              <w:right w:val="single" w:sz="12" w:space="0" w:color="auto"/>
            </w:tcBorders>
          </w:tcPr>
          <w:p w14:paraId="21215A19" w14:textId="77777777" w:rsidR="00744718" w:rsidRDefault="00744718" w:rsidP="00744718">
            <w:r>
              <w:t>Pattern offset</w:t>
            </w:r>
          </w:p>
          <w:p w14:paraId="178A2636" w14:textId="77777777" w:rsidR="00744718" w:rsidRDefault="00744718" w:rsidP="00744718">
            <w:r>
              <w:t>0x00                  1st bit of pattern is LPAT[0]</w:t>
            </w:r>
          </w:p>
          <w:p w14:paraId="29E890C7" w14:textId="77777777" w:rsidR="00744718" w:rsidRDefault="00744718" w:rsidP="00744718">
            <w:r>
              <w:t>0x01                  1st bit of pattern is LPAT[1]</w:t>
            </w:r>
          </w:p>
          <w:p w14:paraId="5A06EDBF" w14:textId="77777777" w:rsidR="00744718" w:rsidRDefault="00744718" w:rsidP="00744718"/>
          <w:p w14:paraId="56DB8EDA" w14:textId="77777777" w:rsidR="00744718" w:rsidRDefault="00744718" w:rsidP="00744718">
            <w:r>
              <w:t>...</w:t>
            </w:r>
          </w:p>
          <w:p w14:paraId="40043290" w14:textId="77777777" w:rsidR="00744718" w:rsidRDefault="00744718" w:rsidP="00744718">
            <w:r>
              <w:t>0x1f                   1st bit of pattern is LPAT [31]</w:t>
            </w:r>
          </w:p>
        </w:tc>
      </w:tr>
      <w:tr w:rsidR="00744718" w14:paraId="48004D73" w14:textId="77777777" w:rsidTr="00744718">
        <w:trPr>
          <w:cantSplit/>
        </w:trPr>
        <w:tc>
          <w:tcPr>
            <w:tcW w:w="1362" w:type="dxa"/>
            <w:tcBorders>
              <w:top w:val="single" w:sz="6" w:space="0" w:color="auto"/>
              <w:left w:val="single" w:sz="12" w:space="0" w:color="auto"/>
              <w:bottom w:val="single" w:sz="6" w:space="0" w:color="auto"/>
              <w:right w:val="single" w:sz="6" w:space="0" w:color="auto"/>
            </w:tcBorders>
          </w:tcPr>
          <w:p w14:paraId="3C184D9C" w14:textId="77777777" w:rsidR="00744718" w:rsidRDefault="00744718" w:rsidP="00744718">
            <w:r>
              <w:t>PCTL[15:13]</w:t>
            </w:r>
          </w:p>
        </w:tc>
        <w:tc>
          <w:tcPr>
            <w:tcW w:w="1397" w:type="dxa"/>
            <w:tcBorders>
              <w:top w:val="single" w:sz="6" w:space="0" w:color="auto"/>
              <w:left w:val="single" w:sz="6" w:space="0" w:color="auto"/>
              <w:bottom w:val="single" w:sz="6" w:space="0" w:color="auto"/>
              <w:right w:val="single" w:sz="6" w:space="0" w:color="auto"/>
            </w:tcBorders>
          </w:tcPr>
          <w:p w14:paraId="0B662A86" w14:textId="77777777" w:rsidR="00744718" w:rsidRDefault="00744718" w:rsidP="00744718">
            <w:r>
              <w:t>SSCL</w:t>
            </w:r>
          </w:p>
        </w:tc>
        <w:tc>
          <w:tcPr>
            <w:tcW w:w="5431" w:type="dxa"/>
            <w:tcBorders>
              <w:top w:val="single" w:sz="6" w:space="0" w:color="auto"/>
              <w:left w:val="single" w:sz="6" w:space="0" w:color="auto"/>
              <w:bottom w:val="single" w:sz="6" w:space="0" w:color="auto"/>
              <w:right w:val="single" w:sz="12" w:space="0" w:color="auto"/>
            </w:tcBorders>
          </w:tcPr>
          <w:p w14:paraId="697A09C7" w14:textId="77777777" w:rsidR="00744718" w:rsidRDefault="00744718" w:rsidP="00744718">
            <w:r>
              <w:t xml:space="preserve">Initial scale offset </w:t>
            </w:r>
          </w:p>
          <w:p w14:paraId="09D612DA" w14:textId="77777777" w:rsidR="00744718" w:rsidRDefault="00744718" w:rsidP="00744718">
            <w:r>
              <w:t>0x0                  no offset</w:t>
            </w:r>
          </w:p>
          <w:p w14:paraId="749DFCD3" w14:textId="77777777" w:rsidR="00744718" w:rsidRDefault="00744718" w:rsidP="00744718">
            <w:pPr>
              <w:tabs>
                <w:tab w:val="left" w:pos="1434"/>
              </w:tabs>
            </w:pPr>
            <w:r>
              <w:t>0x1                  offset by one</w:t>
            </w:r>
          </w:p>
          <w:p w14:paraId="6BF91D5D" w14:textId="77777777" w:rsidR="00744718" w:rsidRDefault="00744718" w:rsidP="00744718">
            <w:r>
              <w:t>...</w:t>
            </w:r>
          </w:p>
          <w:p w14:paraId="4EE87C95" w14:textId="77777777" w:rsidR="00744718" w:rsidRDefault="00744718" w:rsidP="00744718">
            <w:pPr>
              <w:tabs>
                <w:tab w:val="left" w:pos="1524"/>
              </w:tabs>
            </w:pPr>
            <w:r>
              <w:t>0x7                  offset by seven</w:t>
            </w:r>
          </w:p>
        </w:tc>
      </w:tr>
      <w:tr w:rsidR="00744718" w14:paraId="3631261B" w14:textId="77777777" w:rsidTr="00744718">
        <w:trPr>
          <w:cantSplit/>
        </w:trPr>
        <w:tc>
          <w:tcPr>
            <w:tcW w:w="1362" w:type="dxa"/>
            <w:tcBorders>
              <w:top w:val="single" w:sz="6" w:space="0" w:color="auto"/>
              <w:left w:val="single" w:sz="12" w:space="0" w:color="auto"/>
              <w:bottom w:val="single" w:sz="6" w:space="0" w:color="auto"/>
              <w:right w:val="single" w:sz="6" w:space="0" w:color="auto"/>
            </w:tcBorders>
          </w:tcPr>
          <w:p w14:paraId="4EA80F24" w14:textId="77777777" w:rsidR="00744718" w:rsidRDefault="00744718" w:rsidP="00744718">
            <w:r>
              <w:t>PCTL[31:16]</w:t>
            </w:r>
          </w:p>
        </w:tc>
        <w:tc>
          <w:tcPr>
            <w:tcW w:w="1397" w:type="dxa"/>
            <w:tcBorders>
              <w:top w:val="single" w:sz="6" w:space="0" w:color="auto"/>
              <w:left w:val="single" w:sz="6" w:space="0" w:color="auto"/>
              <w:bottom w:val="single" w:sz="6" w:space="0" w:color="auto"/>
              <w:right w:val="single" w:sz="6" w:space="0" w:color="auto"/>
            </w:tcBorders>
          </w:tcPr>
          <w:p w14:paraId="2059B42B" w14:textId="77777777" w:rsidR="00744718" w:rsidRDefault="00744718" w:rsidP="00744718">
            <w:r>
              <w:t>STATE</w:t>
            </w:r>
          </w:p>
        </w:tc>
        <w:tc>
          <w:tcPr>
            <w:tcW w:w="5431" w:type="dxa"/>
            <w:tcBorders>
              <w:top w:val="single" w:sz="6" w:space="0" w:color="auto"/>
              <w:left w:val="single" w:sz="6" w:space="0" w:color="auto"/>
              <w:bottom w:val="single" w:sz="6" w:space="0" w:color="auto"/>
              <w:right w:val="single" w:sz="12" w:space="0" w:color="auto"/>
            </w:tcBorders>
          </w:tcPr>
          <w:p w14:paraId="2C61922A" w14:textId="77777777" w:rsidR="00744718" w:rsidRDefault="00744718" w:rsidP="00744718">
            <w:r>
              <w:t>State always contains the current state of the pattern controller. By reading the contents of the field and moving it directly to {SSCL,SPTR,PSCL,PLEN} the line pattern will continue from exactly where it left off. This is very useful for context switching.</w:t>
            </w:r>
          </w:p>
        </w:tc>
      </w:tr>
    </w:tbl>
    <w:p w14:paraId="43C416C2" w14:textId="77777777" w:rsidR="00744718" w:rsidRDefault="00744718" w:rsidP="00744718">
      <w:pPr>
        <w:pStyle w:val="Heading3"/>
      </w:pPr>
      <w:r>
        <w:t>5.8.27</w:t>
      </w:r>
      <w:r>
        <w:tab/>
      </w:r>
      <w:r>
        <w:tab/>
        <w:t>Top Left of Clip Area RBASE_D + (0x0080)</w:t>
      </w:r>
    </w:p>
    <w:p w14:paraId="54A9DCD4"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Name: </w:t>
      </w:r>
      <w:r>
        <w:rPr>
          <w:rFonts w:ascii="Times New Roman" w:hAnsi="Times New Roman"/>
          <w:b/>
        </w:rPr>
        <w:tab/>
        <w:t>CLPTL</w:t>
      </w:r>
    </w:p>
    <w:p w14:paraId="13898E61"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Type: </w:t>
      </w:r>
      <w:r>
        <w:rPr>
          <w:rFonts w:ascii="Times New Roman" w:hAnsi="Times New Roman"/>
          <w:b/>
        </w:rPr>
        <w:tab/>
        <w:t>Memory mapped read write</w:t>
      </w:r>
    </w:p>
    <w:p w14:paraId="1F27DF28" w14:textId="77777777" w:rsidR="00744718" w:rsidRDefault="00744718" w:rsidP="00744718">
      <w:pPr>
        <w:pStyle w:val="NormalIndent"/>
        <w:ind w:left="0"/>
        <w:rPr>
          <w:rFonts w:ascii="Times New Roman" w:hAnsi="Times New Roman"/>
        </w:rPr>
      </w:pPr>
    </w:p>
    <w:p w14:paraId="57A8B2AF" w14:textId="77777777" w:rsidR="00744718" w:rsidRDefault="00744718" w:rsidP="00744718">
      <w:r>
        <w:t>The CLPTL defines the upper left corner of the clipping rectangle.</w:t>
      </w:r>
      <w:r>
        <w:tab/>
      </w:r>
    </w:p>
    <w:p w14:paraId="7DDBC367" w14:textId="77777777" w:rsidR="00744718" w:rsidRDefault="00744718" w:rsidP="00744718">
      <w:r>
        <w:object w:dxaOrig="6158" w:dyaOrig="1220" w14:anchorId="0318C89F">
          <v:shape id="_x0000_i1121" type="#_x0000_t75" style="width:308.05pt;height:61.15pt" o:ole="">
            <v:imagedata r:id="rId202" o:title=""/>
          </v:shape>
          <o:OLEObject Type="Embed" ProgID="MSDraw" ShapeID="_x0000_i1121" DrawAspect="Content" ObjectID="_1342457368" r:id="rId203">
            <o:FieldCodes>\* MERGEFORMAT</o:FieldCodes>
          </o:OLEObject>
        </w:object>
      </w:r>
    </w:p>
    <w:p w14:paraId="72E452D5" w14:textId="77777777" w:rsidR="00744718" w:rsidRDefault="00744718" w:rsidP="00744718">
      <w:pPr>
        <w:ind w:left="720"/>
      </w:pPr>
    </w:p>
    <w:tbl>
      <w:tblPr>
        <w:tblW w:w="0" w:type="auto"/>
        <w:tblInd w:w="108" w:type="dxa"/>
        <w:tblLayout w:type="fixed"/>
        <w:tblLook w:val="0000" w:firstRow="0" w:lastRow="0" w:firstColumn="0" w:lastColumn="0" w:noHBand="0" w:noVBand="0"/>
      </w:tblPr>
      <w:tblGrid>
        <w:gridCol w:w="2131"/>
        <w:gridCol w:w="2131"/>
        <w:gridCol w:w="3748"/>
      </w:tblGrid>
      <w:tr w:rsidR="00744718" w14:paraId="7DC41AF2" w14:textId="77777777" w:rsidTr="00744718">
        <w:trPr>
          <w:cantSplit/>
        </w:trPr>
        <w:tc>
          <w:tcPr>
            <w:tcW w:w="2131" w:type="dxa"/>
            <w:tcBorders>
              <w:top w:val="single" w:sz="12" w:space="0" w:color="auto"/>
              <w:left w:val="single" w:sz="12" w:space="0" w:color="auto"/>
              <w:bottom w:val="single" w:sz="12" w:space="0" w:color="auto"/>
              <w:right w:val="single" w:sz="6" w:space="0" w:color="auto"/>
            </w:tcBorders>
          </w:tcPr>
          <w:p w14:paraId="3C4A9E81" w14:textId="77777777" w:rsidR="00744718" w:rsidRDefault="00744718" w:rsidP="00744718">
            <w:pPr>
              <w:rPr>
                <w:b/>
              </w:rPr>
            </w:pPr>
            <w:bookmarkStart w:id="245" w:name="_Toc332687711"/>
            <w:r>
              <w:rPr>
                <w:b/>
              </w:rPr>
              <w:t>Bits</w:t>
            </w:r>
            <w:bookmarkEnd w:id="245"/>
          </w:p>
        </w:tc>
        <w:tc>
          <w:tcPr>
            <w:tcW w:w="2131" w:type="dxa"/>
            <w:tcBorders>
              <w:top w:val="single" w:sz="12" w:space="0" w:color="auto"/>
              <w:left w:val="single" w:sz="6" w:space="0" w:color="auto"/>
              <w:bottom w:val="single" w:sz="12" w:space="0" w:color="auto"/>
              <w:right w:val="single" w:sz="6" w:space="0" w:color="auto"/>
            </w:tcBorders>
          </w:tcPr>
          <w:p w14:paraId="15AF8EB6" w14:textId="77777777" w:rsidR="00744718" w:rsidRDefault="00744718" w:rsidP="00744718">
            <w:pPr>
              <w:rPr>
                <w:b/>
              </w:rPr>
            </w:pPr>
            <w:bookmarkStart w:id="246" w:name="_Toc332687712"/>
            <w:r>
              <w:rPr>
                <w:b/>
              </w:rPr>
              <w:t>Name</w:t>
            </w:r>
            <w:bookmarkEnd w:id="246"/>
          </w:p>
        </w:tc>
        <w:tc>
          <w:tcPr>
            <w:tcW w:w="3748" w:type="dxa"/>
            <w:tcBorders>
              <w:top w:val="single" w:sz="12" w:space="0" w:color="auto"/>
              <w:left w:val="single" w:sz="6" w:space="0" w:color="auto"/>
              <w:bottom w:val="single" w:sz="12" w:space="0" w:color="auto"/>
              <w:right w:val="single" w:sz="12" w:space="0" w:color="auto"/>
            </w:tcBorders>
          </w:tcPr>
          <w:p w14:paraId="0B029969" w14:textId="77777777" w:rsidR="00744718" w:rsidRDefault="00744718" w:rsidP="00744718">
            <w:pPr>
              <w:rPr>
                <w:b/>
              </w:rPr>
            </w:pPr>
            <w:bookmarkStart w:id="247" w:name="_Toc332687713"/>
            <w:r>
              <w:rPr>
                <w:b/>
              </w:rPr>
              <w:t>Function</w:t>
            </w:r>
            <w:bookmarkEnd w:id="247"/>
          </w:p>
        </w:tc>
      </w:tr>
      <w:tr w:rsidR="00744718" w14:paraId="2DD2C178" w14:textId="77777777" w:rsidTr="00744718">
        <w:trPr>
          <w:cantSplit/>
        </w:trPr>
        <w:tc>
          <w:tcPr>
            <w:tcW w:w="2131" w:type="dxa"/>
            <w:tcBorders>
              <w:top w:val="single" w:sz="6" w:space="0" w:color="auto"/>
              <w:left w:val="single" w:sz="12" w:space="0" w:color="auto"/>
              <w:bottom w:val="single" w:sz="6" w:space="0" w:color="auto"/>
              <w:right w:val="single" w:sz="6" w:space="0" w:color="auto"/>
            </w:tcBorders>
          </w:tcPr>
          <w:p w14:paraId="674AB2E4" w14:textId="77777777" w:rsidR="00744718" w:rsidRDefault="00744718" w:rsidP="00744718">
            <w:r>
              <w:t>CLPTL[15:0]</w:t>
            </w:r>
          </w:p>
        </w:tc>
        <w:tc>
          <w:tcPr>
            <w:tcW w:w="2131" w:type="dxa"/>
            <w:tcBorders>
              <w:top w:val="single" w:sz="6" w:space="0" w:color="auto"/>
              <w:left w:val="single" w:sz="6" w:space="0" w:color="auto"/>
              <w:bottom w:val="single" w:sz="6" w:space="0" w:color="auto"/>
              <w:right w:val="single" w:sz="6" w:space="0" w:color="auto"/>
            </w:tcBorders>
          </w:tcPr>
          <w:p w14:paraId="37BDD422" w14:textId="77777777" w:rsidR="00744718" w:rsidRDefault="00744718" w:rsidP="00744718">
            <w:r>
              <w:t>CLPTLY</w:t>
            </w:r>
          </w:p>
        </w:tc>
        <w:tc>
          <w:tcPr>
            <w:tcW w:w="3748" w:type="dxa"/>
            <w:tcBorders>
              <w:top w:val="single" w:sz="6" w:space="0" w:color="auto"/>
              <w:left w:val="single" w:sz="6" w:space="0" w:color="auto"/>
              <w:bottom w:val="single" w:sz="6" w:space="0" w:color="auto"/>
              <w:right w:val="single" w:sz="12" w:space="0" w:color="auto"/>
            </w:tcBorders>
          </w:tcPr>
          <w:p w14:paraId="087FE722" w14:textId="77777777" w:rsidR="00744718" w:rsidRDefault="00744718" w:rsidP="00744718">
            <w:r>
              <w:t>Y coordinate of the top left corner of the clipping rectangle.</w:t>
            </w:r>
          </w:p>
        </w:tc>
      </w:tr>
      <w:tr w:rsidR="00744718" w14:paraId="22A2542D" w14:textId="77777777" w:rsidTr="00744718">
        <w:trPr>
          <w:cantSplit/>
        </w:trPr>
        <w:tc>
          <w:tcPr>
            <w:tcW w:w="2131" w:type="dxa"/>
            <w:tcBorders>
              <w:top w:val="single" w:sz="6" w:space="0" w:color="auto"/>
              <w:left w:val="single" w:sz="12" w:space="0" w:color="auto"/>
              <w:bottom w:val="single" w:sz="6" w:space="0" w:color="auto"/>
              <w:right w:val="single" w:sz="6" w:space="0" w:color="auto"/>
            </w:tcBorders>
          </w:tcPr>
          <w:p w14:paraId="0954E254" w14:textId="77777777" w:rsidR="00744718" w:rsidRDefault="00744718" w:rsidP="00744718">
            <w:r>
              <w:t>CLPTL[31:16]</w:t>
            </w:r>
          </w:p>
        </w:tc>
        <w:tc>
          <w:tcPr>
            <w:tcW w:w="2131" w:type="dxa"/>
            <w:tcBorders>
              <w:top w:val="single" w:sz="6" w:space="0" w:color="auto"/>
              <w:left w:val="single" w:sz="6" w:space="0" w:color="auto"/>
              <w:bottom w:val="single" w:sz="6" w:space="0" w:color="auto"/>
              <w:right w:val="single" w:sz="6" w:space="0" w:color="auto"/>
            </w:tcBorders>
          </w:tcPr>
          <w:p w14:paraId="187B59CE" w14:textId="77777777" w:rsidR="00744718" w:rsidRDefault="00744718" w:rsidP="00744718">
            <w:r>
              <w:t>CLPTLX</w:t>
            </w:r>
          </w:p>
        </w:tc>
        <w:tc>
          <w:tcPr>
            <w:tcW w:w="3748" w:type="dxa"/>
            <w:tcBorders>
              <w:top w:val="single" w:sz="6" w:space="0" w:color="auto"/>
              <w:left w:val="single" w:sz="6" w:space="0" w:color="auto"/>
              <w:bottom w:val="single" w:sz="6" w:space="0" w:color="auto"/>
              <w:right w:val="single" w:sz="12" w:space="0" w:color="auto"/>
            </w:tcBorders>
          </w:tcPr>
          <w:p w14:paraId="4F30EA88" w14:textId="77777777" w:rsidR="00744718" w:rsidRDefault="00744718" w:rsidP="00744718">
            <w:r>
              <w:t>X coordinate of the top left corner of the clipping rectangle.</w:t>
            </w:r>
          </w:p>
        </w:tc>
      </w:tr>
    </w:tbl>
    <w:p w14:paraId="488403FC" w14:textId="77777777" w:rsidR="00744718" w:rsidRDefault="00744718" w:rsidP="00744718">
      <w:pPr>
        <w:ind w:left="720"/>
      </w:pPr>
    </w:p>
    <w:p w14:paraId="0B99B8E3" w14:textId="77777777" w:rsidR="00744718" w:rsidRDefault="00744718" w:rsidP="00744718">
      <w:pPr>
        <w:pStyle w:val="Heading3"/>
      </w:pPr>
      <w:r>
        <w:t>5.8.28</w:t>
      </w:r>
      <w:r>
        <w:tab/>
      </w:r>
      <w:r>
        <w:tab/>
        <w:t>Bottom Right of Clip Area RBASE_D + (0x0084)</w:t>
      </w:r>
    </w:p>
    <w:p w14:paraId="235683E1"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Name: </w:t>
      </w:r>
      <w:r>
        <w:rPr>
          <w:rFonts w:ascii="Times New Roman" w:hAnsi="Times New Roman"/>
          <w:b/>
        </w:rPr>
        <w:tab/>
        <w:t>CLPBR</w:t>
      </w:r>
    </w:p>
    <w:p w14:paraId="490E170B"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Type: </w:t>
      </w:r>
      <w:r>
        <w:rPr>
          <w:rFonts w:ascii="Times New Roman" w:hAnsi="Times New Roman"/>
          <w:b/>
        </w:rPr>
        <w:tab/>
        <w:t>Memory mapped read write</w:t>
      </w:r>
    </w:p>
    <w:p w14:paraId="3C96E5B3" w14:textId="77777777" w:rsidR="00744718" w:rsidRDefault="00744718" w:rsidP="00744718">
      <w:pPr>
        <w:pStyle w:val="NormalIndent"/>
        <w:ind w:left="0"/>
        <w:rPr>
          <w:rFonts w:ascii="Times New Roman" w:hAnsi="Times New Roman"/>
          <w:b/>
        </w:rPr>
      </w:pPr>
    </w:p>
    <w:p w14:paraId="03F6E2AA" w14:textId="77777777" w:rsidR="00744718" w:rsidRDefault="00744718" w:rsidP="00744718">
      <w:r>
        <w:t>The CLPBR defines the bottom right corner of the clipping rectangle.</w:t>
      </w:r>
      <w:r>
        <w:tab/>
      </w:r>
      <w:r>
        <w:tab/>
      </w:r>
    </w:p>
    <w:p w14:paraId="3162570B" w14:textId="77777777" w:rsidR="00744718" w:rsidRDefault="00744718" w:rsidP="00744718">
      <w:r>
        <w:object w:dxaOrig="6158" w:dyaOrig="1220" w14:anchorId="68D5329B">
          <v:shape id="_x0000_i1122" type="#_x0000_t75" style="width:308.05pt;height:61.15pt" o:ole="">
            <v:imagedata r:id="rId204" o:title=""/>
          </v:shape>
          <o:OLEObject Type="Embed" ProgID="MSDraw" ShapeID="_x0000_i1122" DrawAspect="Content" ObjectID="_1342457369" r:id="rId205">
            <o:FieldCodes>\* MERGEFORMAT</o:FieldCodes>
          </o:OLEObject>
        </w:object>
      </w:r>
    </w:p>
    <w:p w14:paraId="24B21F2F" w14:textId="77777777" w:rsidR="00744718" w:rsidRDefault="00744718" w:rsidP="00744718">
      <w:pPr>
        <w:ind w:left="720"/>
      </w:pPr>
    </w:p>
    <w:tbl>
      <w:tblPr>
        <w:tblW w:w="0" w:type="auto"/>
        <w:tblInd w:w="108" w:type="dxa"/>
        <w:tblLayout w:type="fixed"/>
        <w:tblLook w:val="0000" w:firstRow="0" w:lastRow="0" w:firstColumn="0" w:lastColumn="0" w:noHBand="0" w:noVBand="0"/>
      </w:tblPr>
      <w:tblGrid>
        <w:gridCol w:w="2131"/>
        <w:gridCol w:w="2131"/>
        <w:gridCol w:w="3765"/>
      </w:tblGrid>
      <w:tr w:rsidR="00744718" w14:paraId="14B91CD0" w14:textId="77777777" w:rsidTr="00744718">
        <w:trPr>
          <w:cantSplit/>
        </w:trPr>
        <w:tc>
          <w:tcPr>
            <w:tcW w:w="2131" w:type="dxa"/>
            <w:tcBorders>
              <w:top w:val="single" w:sz="12" w:space="0" w:color="auto"/>
              <w:left w:val="single" w:sz="12" w:space="0" w:color="auto"/>
              <w:bottom w:val="single" w:sz="12" w:space="0" w:color="auto"/>
              <w:right w:val="single" w:sz="6" w:space="0" w:color="auto"/>
            </w:tcBorders>
          </w:tcPr>
          <w:p w14:paraId="60630DE9" w14:textId="77777777" w:rsidR="00744718" w:rsidRDefault="00744718" w:rsidP="00744718">
            <w:pPr>
              <w:rPr>
                <w:b/>
              </w:rPr>
            </w:pPr>
            <w:bookmarkStart w:id="248" w:name="_Toc332687714"/>
            <w:r>
              <w:rPr>
                <w:b/>
              </w:rPr>
              <w:t>Bits</w:t>
            </w:r>
            <w:bookmarkEnd w:id="248"/>
          </w:p>
        </w:tc>
        <w:tc>
          <w:tcPr>
            <w:tcW w:w="2131" w:type="dxa"/>
            <w:tcBorders>
              <w:top w:val="single" w:sz="12" w:space="0" w:color="auto"/>
              <w:left w:val="single" w:sz="6" w:space="0" w:color="auto"/>
              <w:bottom w:val="single" w:sz="12" w:space="0" w:color="auto"/>
              <w:right w:val="single" w:sz="6" w:space="0" w:color="auto"/>
            </w:tcBorders>
          </w:tcPr>
          <w:p w14:paraId="53199A8E" w14:textId="77777777" w:rsidR="00744718" w:rsidRDefault="00744718" w:rsidP="00744718">
            <w:pPr>
              <w:rPr>
                <w:b/>
              </w:rPr>
            </w:pPr>
            <w:bookmarkStart w:id="249" w:name="_Toc332687715"/>
            <w:r>
              <w:rPr>
                <w:b/>
              </w:rPr>
              <w:t>Name</w:t>
            </w:r>
            <w:bookmarkEnd w:id="249"/>
          </w:p>
        </w:tc>
        <w:tc>
          <w:tcPr>
            <w:tcW w:w="3765" w:type="dxa"/>
            <w:tcBorders>
              <w:top w:val="single" w:sz="12" w:space="0" w:color="auto"/>
              <w:left w:val="single" w:sz="6" w:space="0" w:color="auto"/>
              <w:bottom w:val="single" w:sz="12" w:space="0" w:color="auto"/>
              <w:right w:val="single" w:sz="12" w:space="0" w:color="auto"/>
            </w:tcBorders>
          </w:tcPr>
          <w:p w14:paraId="184B1D8B" w14:textId="77777777" w:rsidR="00744718" w:rsidRDefault="00744718" w:rsidP="00744718">
            <w:pPr>
              <w:rPr>
                <w:b/>
              </w:rPr>
            </w:pPr>
            <w:bookmarkStart w:id="250" w:name="_Toc332687716"/>
            <w:r>
              <w:rPr>
                <w:b/>
              </w:rPr>
              <w:t>Function</w:t>
            </w:r>
            <w:bookmarkEnd w:id="250"/>
          </w:p>
        </w:tc>
      </w:tr>
      <w:tr w:rsidR="00744718" w14:paraId="0C24454A" w14:textId="77777777" w:rsidTr="00744718">
        <w:trPr>
          <w:cantSplit/>
        </w:trPr>
        <w:tc>
          <w:tcPr>
            <w:tcW w:w="2131" w:type="dxa"/>
            <w:tcBorders>
              <w:left w:val="single" w:sz="12" w:space="0" w:color="auto"/>
              <w:bottom w:val="single" w:sz="6" w:space="0" w:color="auto"/>
              <w:right w:val="single" w:sz="6" w:space="0" w:color="auto"/>
            </w:tcBorders>
          </w:tcPr>
          <w:p w14:paraId="1C931DB3" w14:textId="77777777" w:rsidR="00744718" w:rsidRDefault="00744718" w:rsidP="00744718">
            <w:r>
              <w:t>CLPBR[15:0]</w:t>
            </w:r>
          </w:p>
        </w:tc>
        <w:tc>
          <w:tcPr>
            <w:tcW w:w="2131" w:type="dxa"/>
            <w:tcBorders>
              <w:left w:val="single" w:sz="6" w:space="0" w:color="auto"/>
              <w:bottom w:val="single" w:sz="6" w:space="0" w:color="auto"/>
              <w:right w:val="single" w:sz="6" w:space="0" w:color="auto"/>
            </w:tcBorders>
          </w:tcPr>
          <w:p w14:paraId="52E7101A" w14:textId="77777777" w:rsidR="00744718" w:rsidRDefault="00744718" w:rsidP="00744718">
            <w:r>
              <w:t>CLPBRY</w:t>
            </w:r>
          </w:p>
        </w:tc>
        <w:tc>
          <w:tcPr>
            <w:tcW w:w="3765" w:type="dxa"/>
            <w:tcBorders>
              <w:left w:val="single" w:sz="6" w:space="0" w:color="auto"/>
              <w:bottom w:val="single" w:sz="6" w:space="0" w:color="auto"/>
              <w:right w:val="single" w:sz="12" w:space="0" w:color="auto"/>
            </w:tcBorders>
          </w:tcPr>
          <w:p w14:paraId="05619881" w14:textId="77777777" w:rsidR="00744718" w:rsidRDefault="00744718" w:rsidP="00744718">
            <w:r>
              <w:t>Y coordinate of the bottom right corner of the clipping rectangle.</w:t>
            </w:r>
          </w:p>
        </w:tc>
      </w:tr>
      <w:tr w:rsidR="00744718" w14:paraId="33A75D14" w14:textId="77777777" w:rsidTr="00744718">
        <w:trPr>
          <w:cantSplit/>
        </w:trPr>
        <w:tc>
          <w:tcPr>
            <w:tcW w:w="2131" w:type="dxa"/>
            <w:tcBorders>
              <w:top w:val="single" w:sz="6" w:space="0" w:color="auto"/>
              <w:left w:val="single" w:sz="12" w:space="0" w:color="auto"/>
              <w:bottom w:val="single" w:sz="6" w:space="0" w:color="auto"/>
              <w:right w:val="single" w:sz="6" w:space="0" w:color="auto"/>
            </w:tcBorders>
          </w:tcPr>
          <w:p w14:paraId="6682D2BD" w14:textId="77777777" w:rsidR="00744718" w:rsidRDefault="00744718" w:rsidP="00744718">
            <w:r>
              <w:t>CLPBR[31:16]</w:t>
            </w:r>
          </w:p>
        </w:tc>
        <w:tc>
          <w:tcPr>
            <w:tcW w:w="2131" w:type="dxa"/>
            <w:tcBorders>
              <w:top w:val="single" w:sz="6" w:space="0" w:color="auto"/>
              <w:left w:val="single" w:sz="6" w:space="0" w:color="auto"/>
              <w:bottom w:val="single" w:sz="6" w:space="0" w:color="auto"/>
              <w:right w:val="single" w:sz="6" w:space="0" w:color="auto"/>
            </w:tcBorders>
          </w:tcPr>
          <w:p w14:paraId="43DB98F7" w14:textId="77777777" w:rsidR="00744718" w:rsidRDefault="00744718" w:rsidP="00744718">
            <w:r>
              <w:t>CLPBRX</w:t>
            </w:r>
          </w:p>
        </w:tc>
        <w:tc>
          <w:tcPr>
            <w:tcW w:w="3765" w:type="dxa"/>
            <w:tcBorders>
              <w:top w:val="single" w:sz="6" w:space="0" w:color="auto"/>
              <w:left w:val="single" w:sz="6" w:space="0" w:color="auto"/>
              <w:bottom w:val="single" w:sz="6" w:space="0" w:color="auto"/>
              <w:right w:val="single" w:sz="12" w:space="0" w:color="auto"/>
            </w:tcBorders>
          </w:tcPr>
          <w:p w14:paraId="5A8822AE" w14:textId="77777777" w:rsidR="00744718" w:rsidRDefault="00744718" w:rsidP="00744718">
            <w:r>
              <w:t>X coordinate of the bottom right corner of the clipping rectangle.</w:t>
            </w:r>
          </w:p>
        </w:tc>
      </w:tr>
    </w:tbl>
    <w:p w14:paraId="36AAA960" w14:textId="77777777" w:rsidR="00744718" w:rsidRDefault="00744718" w:rsidP="00744718">
      <w:pPr>
        <w:ind w:left="720"/>
      </w:pPr>
    </w:p>
    <w:p w14:paraId="4C308AEF" w14:textId="77777777" w:rsidR="00744718" w:rsidRDefault="00744718" w:rsidP="00744718">
      <w:pPr>
        <w:ind w:left="720"/>
      </w:pPr>
    </w:p>
    <w:p w14:paraId="7D4EE277" w14:textId="77777777" w:rsidR="00744718" w:rsidRDefault="00744718" w:rsidP="00744718">
      <w:pPr>
        <w:pStyle w:val="Heading3"/>
      </w:pPr>
      <w:r>
        <w:t>5.8.29</w:t>
      </w:r>
      <w:r>
        <w:tab/>
      </w:r>
      <w:r>
        <w:tab/>
        <w:t>Drawing Engine Z Origin  RBASE_D + (0x0100)</w:t>
      </w:r>
    </w:p>
    <w:p w14:paraId="5652E1CB"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Name: </w:t>
      </w:r>
      <w:r>
        <w:rPr>
          <w:rFonts w:ascii="Times New Roman" w:hAnsi="Times New Roman"/>
          <w:b/>
        </w:rPr>
        <w:tab/>
        <w:t>DE_ZORG</w:t>
      </w:r>
    </w:p>
    <w:p w14:paraId="44AD1E9C" w14:textId="77777777" w:rsidR="00744718" w:rsidRDefault="00744718" w:rsidP="00744718">
      <w:pPr>
        <w:pStyle w:val="NormalIndent"/>
        <w:tabs>
          <w:tab w:val="left" w:pos="720"/>
        </w:tabs>
        <w:ind w:left="0"/>
        <w:rPr>
          <w:rFonts w:ascii="Times New Roman" w:hAnsi="Times New Roman"/>
        </w:rPr>
      </w:pPr>
      <w:r>
        <w:rPr>
          <w:rFonts w:ascii="Times New Roman" w:hAnsi="Times New Roman"/>
          <w:b/>
        </w:rPr>
        <w:t xml:space="preserve">Type: </w:t>
      </w:r>
      <w:r>
        <w:rPr>
          <w:rFonts w:ascii="Times New Roman" w:hAnsi="Times New Roman"/>
          <w:b/>
        </w:rPr>
        <w:tab/>
        <w:t>Memory mapped read write</w:t>
      </w:r>
    </w:p>
    <w:p w14:paraId="407C15CC" w14:textId="77777777" w:rsidR="00744718" w:rsidRDefault="00744718" w:rsidP="00744718">
      <w:pPr>
        <w:pStyle w:val="NormalIndent"/>
        <w:ind w:left="0"/>
        <w:jc w:val="both"/>
        <w:rPr>
          <w:rFonts w:ascii="Times New Roman" w:hAnsi="Times New Roman"/>
        </w:rPr>
      </w:pPr>
      <w:r>
        <w:rPr>
          <w:rFonts w:ascii="Times New Roman" w:hAnsi="Times New Roman"/>
        </w:rPr>
        <w:t xml:space="preserve">This register defines the linear address offset into the selected buffer or buffers for drawing engine Z cycles.  This is a 16 byte-aligned address when accessing the Display Buffer. </w:t>
      </w:r>
    </w:p>
    <w:p w14:paraId="735D05C1" w14:textId="77777777" w:rsidR="00744718" w:rsidRDefault="00744718" w:rsidP="00744718">
      <w:pPr>
        <w:pStyle w:val="NormalIndent"/>
        <w:ind w:left="0"/>
        <w:jc w:val="both"/>
        <w:rPr>
          <w:rFonts w:ascii="Times New Roman" w:hAnsi="Times New Roman"/>
        </w:rPr>
      </w:pPr>
      <w:r>
        <w:rPr>
          <w:rFonts w:ascii="Times New Roman" w:hAnsi="Times New Roman"/>
        </w:rPr>
        <w:object w:dxaOrig="6160" w:dyaOrig="1463" w14:anchorId="56036303">
          <v:shape id="_x0000_i1123" type="#_x0000_t75" style="width:302.1pt;height:71.45pt" o:ole="">
            <v:imagedata r:id="rId206" o:title=""/>
          </v:shape>
          <o:OLEObject Type="Embed" ProgID="MSDraw" ShapeID="_x0000_i1123" DrawAspect="Content" ObjectID="_1342457370" r:id="rId207">
            <o:FieldCodes>\* MERGEFORMAT</o:FieldCodes>
          </o:OLEObject>
        </w:object>
      </w:r>
    </w:p>
    <w:p w14:paraId="52B2A45D" w14:textId="77777777" w:rsidR="00744718" w:rsidRDefault="00744718" w:rsidP="00744718">
      <w:r>
        <w:tab/>
      </w:r>
    </w:p>
    <w:p w14:paraId="2A586951" w14:textId="77777777" w:rsidR="00744718" w:rsidRDefault="00744718" w:rsidP="00744718">
      <w:pPr>
        <w:pStyle w:val="NormalIndent"/>
        <w:rPr>
          <w:rFonts w:ascii="Times New Roman" w:hAnsi="Times New Roman"/>
        </w:rPr>
      </w:pPr>
    </w:p>
    <w:tbl>
      <w:tblP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34"/>
        <w:gridCol w:w="2134"/>
        <w:gridCol w:w="889"/>
        <w:gridCol w:w="2943"/>
      </w:tblGrid>
      <w:tr w:rsidR="00744718" w14:paraId="56FCE789" w14:textId="77777777" w:rsidTr="00744718">
        <w:trPr>
          <w:cantSplit/>
        </w:trPr>
        <w:tc>
          <w:tcPr>
            <w:tcW w:w="2134" w:type="dxa"/>
          </w:tcPr>
          <w:p w14:paraId="1CCD00A0" w14:textId="77777777" w:rsidR="00744718" w:rsidRDefault="00744718" w:rsidP="00744718">
            <w:pPr>
              <w:rPr>
                <w:b/>
              </w:rPr>
            </w:pPr>
            <w:r>
              <w:rPr>
                <w:b/>
              </w:rPr>
              <w:t>Bits</w:t>
            </w:r>
          </w:p>
        </w:tc>
        <w:tc>
          <w:tcPr>
            <w:tcW w:w="2134" w:type="dxa"/>
          </w:tcPr>
          <w:p w14:paraId="7F9DB670" w14:textId="77777777" w:rsidR="00744718" w:rsidRDefault="00744718" w:rsidP="00744718">
            <w:pPr>
              <w:rPr>
                <w:b/>
              </w:rPr>
            </w:pPr>
            <w:r>
              <w:rPr>
                <w:b/>
              </w:rPr>
              <w:t>Name</w:t>
            </w:r>
          </w:p>
        </w:tc>
        <w:tc>
          <w:tcPr>
            <w:tcW w:w="889" w:type="dxa"/>
          </w:tcPr>
          <w:p w14:paraId="606CEF5B" w14:textId="77777777" w:rsidR="00744718" w:rsidRDefault="00744718" w:rsidP="00744718">
            <w:pPr>
              <w:rPr>
                <w:b/>
              </w:rPr>
            </w:pPr>
            <w:r>
              <w:rPr>
                <w:b/>
              </w:rPr>
              <w:t>Value</w:t>
            </w:r>
          </w:p>
        </w:tc>
        <w:tc>
          <w:tcPr>
            <w:tcW w:w="2943" w:type="dxa"/>
          </w:tcPr>
          <w:p w14:paraId="4E275BE3" w14:textId="77777777" w:rsidR="00744718" w:rsidRDefault="00744718" w:rsidP="00744718">
            <w:pPr>
              <w:rPr>
                <w:b/>
              </w:rPr>
            </w:pPr>
            <w:r>
              <w:rPr>
                <w:b/>
              </w:rPr>
              <w:t>Function</w:t>
            </w:r>
          </w:p>
        </w:tc>
      </w:tr>
      <w:tr w:rsidR="00744718" w14:paraId="760ACE6B" w14:textId="77777777" w:rsidTr="00744718">
        <w:trPr>
          <w:cantSplit/>
        </w:trPr>
        <w:tc>
          <w:tcPr>
            <w:tcW w:w="2134" w:type="dxa"/>
            <w:tcBorders>
              <w:top w:val="nil"/>
            </w:tcBorders>
          </w:tcPr>
          <w:p w14:paraId="3F4B44F7" w14:textId="77777777" w:rsidR="00744718" w:rsidRDefault="00744718" w:rsidP="00744718">
            <w:r>
              <w:t>DE_ZORG[24:4]</w:t>
            </w:r>
          </w:p>
        </w:tc>
        <w:tc>
          <w:tcPr>
            <w:tcW w:w="2134" w:type="dxa"/>
            <w:tcBorders>
              <w:top w:val="nil"/>
            </w:tcBorders>
          </w:tcPr>
          <w:p w14:paraId="45A19B89" w14:textId="77777777" w:rsidR="00744718" w:rsidRDefault="00744718" w:rsidP="00744718">
            <w:r>
              <w:t>ZORGL</w:t>
            </w:r>
          </w:p>
        </w:tc>
        <w:tc>
          <w:tcPr>
            <w:tcW w:w="889" w:type="dxa"/>
            <w:tcBorders>
              <w:top w:val="nil"/>
            </w:tcBorders>
          </w:tcPr>
          <w:p w14:paraId="63D8AE82" w14:textId="77777777" w:rsidR="00744718" w:rsidRDefault="00744718" w:rsidP="00744718"/>
        </w:tc>
        <w:tc>
          <w:tcPr>
            <w:tcW w:w="2943" w:type="dxa"/>
            <w:tcBorders>
              <w:top w:val="nil"/>
            </w:tcBorders>
          </w:tcPr>
          <w:p w14:paraId="0AABA5F8" w14:textId="77777777" w:rsidR="00744718" w:rsidRDefault="00744718" w:rsidP="00744718">
            <w:r>
              <w:t>Linear origin of the Z buffer</w:t>
            </w:r>
          </w:p>
        </w:tc>
      </w:tr>
    </w:tbl>
    <w:p w14:paraId="179DC8F9" w14:textId="77777777" w:rsidR="00744718" w:rsidRDefault="00744718" w:rsidP="00744718">
      <w:r>
        <w:tab/>
      </w:r>
    </w:p>
    <w:p w14:paraId="1B33B3BA" w14:textId="77777777" w:rsidR="00744718" w:rsidRDefault="00744718" w:rsidP="00744718">
      <w:pPr>
        <w:pStyle w:val="Heading3"/>
      </w:pPr>
      <w:r>
        <w:br w:type="page"/>
        <w:t>5.8.30</w:t>
      </w:r>
      <w:r>
        <w:tab/>
      </w:r>
      <w:r>
        <w:tab/>
        <w:t>Drawing Engine MipMap Origins  RBASE_D + (0x00D0 through 0x00F4)</w:t>
      </w:r>
    </w:p>
    <w:p w14:paraId="2982B40C"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Name: </w:t>
      </w:r>
      <w:r>
        <w:rPr>
          <w:rFonts w:ascii="Times New Roman" w:hAnsi="Times New Roman"/>
          <w:b/>
        </w:rPr>
        <w:tab/>
        <w:t>LOD0_ORG, LOD1_ORG, LOD2_ORG, LOD3_ORG, LOD4_ORG, LOD5_ORG,</w:t>
      </w:r>
    </w:p>
    <w:p w14:paraId="16420328"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LOD6_ORG, LOD7_ORG, LOD8_ORG, LOD9_ORG.</w:t>
      </w:r>
    </w:p>
    <w:p w14:paraId="7D7FE45A" w14:textId="77777777" w:rsidR="00744718" w:rsidRDefault="00744718" w:rsidP="00744718">
      <w:pPr>
        <w:pStyle w:val="NormalIndent"/>
        <w:tabs>
          <w:tab w:val="left" w:pos="720"/>
        </w:tabs>
        <w:spacing w:after="120"/>
        <w:ind w:left="0"/>
        <w:rPr>
          <w:rFonts w:ascii="Times New Roman" w:hAnsi="Times New Roman"/>
        </w:rPr>
      </w:pPr>
      <w:r>
        <w:rPr>
          <w:rFonts w:ascii="Times New Roman" w:hAnsi="Times New Roman"/>
          <w:b/>
        </w:rPr>
        <w:t xml:space="preserve">Type: </w:t>
      </w:r>
      <w:r>
        <w:rPr>
          <w:rFonts w:ascii="Times New Roman" w:hAnsi="Times New Roman"/>
          <w:b/>
        </w:rPr>
        <w:tab/>
        <w:t>Memory mapped read write</w:t>
      </w:r>
    </w:p>
    <w:p w14:paraId="2E685432" w14:textId="33740A34" w:rsidR="00744718" w:rsidRDefault="00744718" w:rsidP="00744718">
      <w:pPr>
        <w:pStyle w:val="NormalIndent"/>
        <w:spacing w:after="240"/>
        <w:ind w:left="0"/>
        <w:jc w:val="both"/>
        <w:rPr>
          <w:rFonts w:ascii="Times New Roman" w:hAnsi="Times New Roman"/>
        </w:rPr>
      </w:pPr>
      <w:r>
        <w:rPr>
          <w:rFonts w:ascii="Times New Roman" w:hAnsi="Times New Roman"/>
        </w:rPr>
        <w:t xml:space="preserve">This register defines the linear address offset into the selected buffer or buffers for Texture mapping with Mip-Mapping enabled.  This is a 128 bit word address when accessing the Display Buffer. LOD0_ORG must be loaded with the origin of the largest mipmap (or the single texture map origin in non-mipmapped mode) with the smallest mipmap in a higher numbered origin.  Each mipmap must be a power of 2 smaller than the previous mipmap with the largest mipmap size specified in TEX_CNTRL and the number of mipmaps also specified. The Texture Pitch (TPTCH) must also be specified for LOD0.  </w:t>
      </w:r>
      <w:r w:rsidR="009D64B4">
        <w:rPr>
          <w:rFonts w:ascii="Times New Roman" w:hAnsi="Times New Roman"/>
        </w:rPr>
        <w:t>GPLGPU</w:t>
      </w:r>
      <w:r>
        <w:rPr>
          <w:rFonts w:ascii="Times New Roman" w:hAnsi="Times New Roman"/>
        </w:rPr>
        <w:t xml:space="preserve"> then calculates the pitches for all subsequent mipmap levels.  The pitch must be at a 128 bit boundary, so when the pitch falls below 128, the pitch still is 128.  Therefore, a 2x2 texture at 32 bpp still would take up 2x128, (1/2 is not used).  (Pixels are packed in the lower order bits, i.e. in 32bpp, the 2 pixels will be loaded in [63:0] in each 128-bit row.)  </w:t>
      </w:r>
      <w:r w:rsidR="009D64B4">
        <w:rPr>
          <w:rFonts w:ascii="Times New Roman" w:hAnsi="Times New Roman"/>
        </w:rPr>
        <w:t>GPLGPU</w:t>
      </w:r>
      <w:r>
        <w:rPr>
          <w:rFonts w:ascii="Times New Roman" w:hAnsi="Times New Roman"/>
        </w:rPr>
        <w:t xml:space="preserve"> supports up to 10 LOD’s to be used (512x512 to 1x1) when mipmapping is enabled.  Rectangular power of 2 Mipmaps are supported.</w:t>
      </w:r>
    </w:p>
    <w:p w14:paraId="7372D39C" w14:textId="77777777" w:rsidR="00744718" w:rsidRDefault="00744718" w:rsidP="00744718">
      <w:r>
        <w:object w:dxaOrig="6160" w:dyaOrig="1465" w14:anchorId="5AFA60DA">
          <v:shape id="_x0000_i1124" type="#_x0000_t75" style="width:302.1pt;height:1in" o:ole="">
            <v:imagedata r:id="rId208" o:title=""/>
          </v:shape>
          <o:OLEObject Type="Embed" ProgID="MSDraw" ShapeID="_x0000_i1124" DrawAspect="Content" ObjectID="_1342457371" r:id="rId209">
            <o:FieldCodes>\* MERGEFORMAT</o:FieldCodes>
          </o:OLEObject>
        </w:object>
      </w:r>
    </w:p>
    <w:p w14:paraId="172CF286" w14:textId="77777777" w:rsidR="00744718" w:rsidRDefault="00744718" w:rsidP="00744718">
      <w:pPr>
        <w:pStyle w:val="NormalIndent"/>
        <w:rPr>
          <w:rFonts w:ascii="Times New Roman" w:hAnsi="Times New Roman"/>
        </w:rPr>
      </w:pPr>
    </w:p>
    <w:tbl>
      <w:tblP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34"/>
        <w:gridCol w:w="2134"/>
        <w:gridCol w:w="889"/>
        <w:gridCol w:w="2943"/>
      </w:tblGrid>
      <w:tr w:rsidR="00744718" w14:paraId="117DF1C9" w14:textId="77777777" w:rsidTr="00744718">
        <w:trPr>
          <w:cantSplit/>
        </w:trPr>
        <w:tc>
          <w:tcPr>
            <w:tcW w:w="2134" w:type="dxa"/>
          </w:tcPr>
          <w:p w14:paraId="3260B30E" w14:textId="77777777" w:rsidR="00744718" w:rsidRDefault="00744718" w:rsidP="00744718">
            <w:pPr>
              <w:rPr>
                <w:b/>
              </w:rPr>
            </w:pPr>
            <w:r>
              <w:rPr>
                <w:b/>
              </w:rPr>
              <w:t>Bits</w:t>
            </w:r>
          </w:p>
        </w:tc>
        <w:tc>
          <w:tcPr>
            <w:tcW w:w="2134" w:type="dxa"/>
          </w:tcPr>
          <w:p w14:paraId="42C1F8A7" w14:textId="77777777" w:rsidR="00744718" w:rsidRDefault="00744718" w:rsidP="00744718">
            <w:pPr>
              <w:rPr>
                <w:b/>
              </w:rPr>
            </w:pPr>
            <w:r>
              <w:rPr>
                <w:b/>
              </w:rPr>
              <w:t>Name</w:t>
            </w:r>
          </w:p>
        </w:tc>
        <w:tc>
          <w:tcPr>
            <w:tcW w:w="889" w:type="dxa"/>
          </w:tcPr>
          <w:p w14:paraId="266CECF8" w14:textId="77777777" w:rsidR="00744718" w:rsidRDefault="00744718" w:rsidP="00744718">
            <w:pPr>
              <w:rPr>
                <w:b/>
              </w:rPr>
            </w:pPr>
            <w:r>
              <w:rPr>
                <w:b/>
              </w:rPr>
              <w:t>Value</w:t>
            </w:r>
          </w:p>
        </w:tc>
        <w:tc>
          <w:tcPr>
            <w:tcW w:w="2943" w:type="dxa"/>
          </w:tcPr>
          <w:p w14:paraId="3BCBB8D1" w14:textId="77777777" w:rsidR="00744718" w:rsidRDefault="00744718" w:rsidP="00744718">
            <w:pPr>
              <w:rPr>
                <w:b/>
              </w:rPr>
            </w:pPr>
            <w:r>
              <w:rPr>
                <w:b/>
              </w:rPr>
              <w:t>Function</w:t>
            </w:r>
          </w:p>
        </w:tc>
      </w:tr>
      <w:tr w:rsidR="00744718" w14:paraId="0D22A7EA" w14:textId="77777777" w:rsidTr="00744718">
        <w:trPr>
          <w:cantSplit/>
        </w:trPr>
        <w:tc>
          <w:tcPr>
            <w:tcW w:w="2134" w:type="dxa"/>
            <w:tcBorders>
              <w:top w:val="nil"/>
            </w:tcBorders>
          </w:tcPr>
          <w:p w14:paraId="27B166EA" w14:textId="77777777" w:rsidR="00744718" w:rsidRDefault="00744718" w:rsidP="00744718">
            <w:r>
              <w:t>LOD0_ORG[24:4]</w:t>
            </w:r>
          </w:p>
        </w:tc>
        <w:tc>
          <w:tcPr>
            <w:tcW w:w="2134" w:type="dxa"/>
            <w:tcBorders>
              <w:top w:val="nil"/>
            </w:tcBorders>
          </w:tcPr>
          <w:p w14:paraId="5BC5F001" w14:textId="77777777" w:rsidR="00744718" w:rsidRDefault="00744718" w:rsidP="00744718">
            <w:r>
              <w:t>LOD0_ORG</w:t>
            </w:r>
          </w:p>
        </w:tc>
        <w:tc>
          <w:tcPr>
            <w:tcW w:w="889" w:type="dxa"/>
            <w:tcBorders>
              <w:top w:val="nil"/>
            </w:tcBorders>
          </w:tcPr>
          <w:p w14:paraId="53953DC3" w14:textId="77777777" w:rsidR="00744718" w:rsidRDefault="00744718" w:rsidP="00744718"/>
        </w:tc>
        <w:tc>
          <w:tcPr>
            <w:tcW w:w="2943" w:type="dxa"/>
            <w:tcBorders>
              <w:top w:val="nil"/>
            </w:tcBorders>
          </w:tcPr>
          <w:p w14:paraId="1F6F5528" w14:textId="77777777" w:rsidR="00744718" w:rsidRDefault="00744718" w:rsidP="00744718">
            <w:r>
              <w:t>Linear origin mode for LOD0</w:t>
            </w:r>
          </w:p>
        </w:tc>
      </w:tr>
      <w:tr w:rsidR="00744718" w14:paraId="3F2270E7" w14:textId="77777777" w:rsidTr="00744718">
        <w:trPr>
          <w:cantSplit/>
        </w:trPr>
        <w:tc>
          <w:tcPr>
            <w:tcW w:w="2134" w:type="dxa"/>
            <w:tcBorders>
              <w:top w:val="nil"/>
            </w:tcBorders>
          </w:tcPr>
          <w:p w14:paraId="05908152" w14:textId="77777777" w:rsidR="00744718" w:rsidRDefault="00744718" w:rsidP="00744718">
            <w:r>
              <w:t>LOD1_ORG[24:4]</w:t>
            </w:r>
          </w:p>
        </w:tc>
        <w:tc>
          <w:tcPr>
            <w:tcW w:w="2134" w:type="dxa"/>
            <w:tcBorders>
              <w:top w:val="nil"/>
            </w:tcBorders>
          </w:tcPr>
          <w:p w14:paraId="13BDDAF1" w14:textId="77777777" w:rsidR="00744718" w:rsidRDefault="00744718" w:rsidP="00744718">
            <w:r>
              <w:t>LOD1_ORG</w:t>
            </w:r>
          </w:p>
        </w:tc>
        <w:tc>
          <w:tcPr>
            <w:tcW w:w="889" w:type="dxa"/>
            <w:tcBorders>
              <w:top w:val="nil"/>
            </w:tcBorders>
          </w:tcPr>
          <w:p w14:paraId="75851335" w14:textId="77777777" w:rsidR="00744718" w:rsidRDefault="00744718" w:rsidP="00744718"/>
        </w:tc>
        <w:tc>
          <w:tcPr>
            <w:tcW w:w="2943" w:type="dxa"/>
            <w:tcBorders>
              <w:top w:val="nil"/>
            </w:tcBorders>
          </w:tcPr>
          <w:p w14:paraId="0D3ED949" w14:textId="77777777" w:rsidR="00744718" w:rsidRDefault="00744718" w:rsidP="00744718">
            <w:r>
              <w:t>Linear origin mode for LOD1</w:t>
            </w:r>
          </w:p>
        </w:tc>
      </w:tr>
      <w:tr w:rsidR="00744718" w14:paraId="124F0330" w14:textId="77777777" w:rsidTr="00744718">
        <w:trPr>
          <w:cantSplit/>
        </w:trPr>
        <w:tc>
          <w:tcPr>
            <w:tcW w:w="2134" w:type="dxa"/>
            <w:tcBorders>
              <w:top w:val="nil"/>
            </w:tcBorders>
          </w:tcPr>
          <w:p w14:paraId="27522E47" w14:textId="77777777" w:rsidR="00744718" w:rsidRDefault="00744718" w:rsidP="00744718">
            <w:r>
              <w:t>LOD2_ORG[24:4]</w:t>
            </w:r>
          </w:p>
        </w:tc>
        <w:tc>
          <w:tcPr>
            <w:tcW w:w="2134" w:type="dxa"/>
            <w:tcBorders>
              <w:top w:val="nil"/>
            </w:tcBorders>
          </w:tcPr>
          <w:p w14:paraId="16C623E6" w14:textId="77777777" w:rsidR="00744718" w:rsidRDefault="00744718" w:rsidP="00744718">
            <w:r>
              <w:t>LOD2_ORG</w:t>
            </w:r>
          </w:p>
        </w:tc>
        <w:tc>
          <w:tcPr>
            <w:tcW w:w="889" w:type="dxa"/>
            <w:tcBorders>
              <w:top w:val="nil"/>
            </w:tcBorders>
          </w:tcPr>
          <w:p w14:paraId="4A5BFAAE" w14:textId="77777777" w:rsidR="00744718" w:rsidRDefault="00744718" w:rsidP="00744718"/>
        </w:tc>
        <w:tc>
          <w:tcPr>
            <w:tcW w:w="2943" w:type="dxa"/>
            <w:tcBorders>
              <w:top w:val="nil"/>
            </w:tcBorders>
          </w:tcPr>
          <w:p w14:paraId="45ACD408" w14:textId="77777777" w:rsidR="00744718" w:rsidRDefault="00744718" w:rsidP="00744718">
            <w:r>
              <w:t>Linear origin mode for LOD2</w:t>
            </w:r>
          </w:p>
        </w:tc>
      </w:tr>
      <w:tr w:rsidR="00744718" w14:paraId="115F6BC4" w14:textId="77777777" w:rsidTr="00744718">
        <w:trPr>
          <w:cantSplit/>
        </w:trPr>
        <w:tc>
          <w:tcPr>
            <w:tcW w:w="2134" w:type="dxa"/>
            <w:tcBorders>
              <w:top w:val="nil"/>
            </w:tcBorders>
          </w:tcPr>
          <w:p w14:paraId="7C39F877" w14:textId="77777777" w:rsidR="00744718" w:rsidRDefault="00744718" w:rsidP="00744718">
            <w:r>
              <w:t>LOD3_ORG[24:4]</w:t>
            </w:r>
          </w:p>
        </w:tc>
        <w:tc>
          <w:tcPr>
            <w:tcW w:w="2134" w:type="dxa"/>
            <w:tcBorders>
              <w:top w:val="nil"/>
            </w:tcBorders>
          </w:tcPr>
          <w:p w14:paraId="56FDD7A1" w14:textId="77777777" w:rsidR="00744718" w:rsidRDefault="00744718" w:rsidP="00744718">
            <w:r>
              <w:t>LOD3_ORG</w:t>
            </w:r>
          </w:p>
        </w:tc>
        <w:tc>
          <w:tcPr>
            <w:tcW w:w="889" w:type="dxa"/>
            <w:tcBorders>
              <w:top w:val="nil"/>
            </w:tcBorders>
          </w:tcPr>
          <w:p w14:paraId="634612A1" w14:textId="77777777" w:rsidR="00744718" w:rsidRDefault="00744718" w:rsidP="00744718"/>
        </w:tc>
        <w:tc>
          <w:tcPr>
            <w:tcW w:w="2943" w:type="dxa"/>
            <w:tcBorders>
              <w:top w:val="nil"/>
            </w:tcBorders>
          </w:tcPr>
          <w:p w14:paraId="12458DD9" w14:textId="77777777" w:rsidR="00744718" w:rsidRDefault="00744718" w:rsidP="00744718">
            <w:r>
              <w:t>Linear origin mode for LOD3</w:t>
            </w:r>
          </w:p>
        </w:tc>
      </w:tr>
      <w:tr w:rsidR="00744718" w14:paraId="2F108811" w14:textId="77777777" w:rsidTr="00744718">
        <w:trPr>
          <w:cantSplit/>
        </w:trPr>
        <w:tc>
          <w:tcPr>
            <w:tcW w:w="2134" w:type="dxa"/>
            <w:tcBorders>
              <w:top w:val="nil"/>
            </w:tcBorders>
          </w:tcPr>
          <w:p w14:paraId="14B5FEF2" w14:textId="77777777" w:rsidR="00744718" w:rsidRDefault="00744718" w:rsidP="00744718">
            <w:r>
              <w:t>LOD4_ORG[24:4]</w:t>
            </w:r>
          </w:p>
        </w:tc>
        <w:tc>
          <w:tcPr>
            <w:tcW w:w="2134" w:type="dxa"/>
            <w:tcBorders>
              <w:top w:val="nil"/>
            </w:tcBorders>
          </w:tcPr>
          <w:p w14:paraId="25023AFE" w14:textId="77777777" w:rsidR="00744718" w:rsidRDefault="00744718" w:rsidP="00744718">
            <w:r>
              <w:t>LOD4_ORG</w:t>
            </w:r>
          </w:p>
        </w:tc>
        <w:tc>
          <w:tcPr>
            <w:tcW w:w="889" w:type="dxa"/>
            <w:tcBorders>
              <w:top w:val="nil"/>
            </w:tcBorders>
          </w:tcPr>
          <w:p w14:paraId="619DFB23" w14:textId="77777777" w:rsidR="00744718" w:rsidRDefault="00744718" w:rsidP="00744718"/>
        </w:tc>
        <w:tc>
          <w:tcPr>
            <w:tcW w:w="2943" w:type="dxa"/>
            <w:tcBorders>
              <w:top w:val="nil"/>
            </w:tcBorders>
          </w:tcPr>
          <w:p w14:paraId="04B857E4" w14:textId="77777777" w:rsidR="00744718" w:rsidRDefault="00744718" w:rsidP="00744718">
            <w:r>
              <w:t>Linear origin mode for LOD4</w:t>
            </w:r>
          </w:p>
        </w:tc>
      </w:tr>
      <w:tr w:rsidR="00744718" w14:paraId="006706CA" w14:textId="77777777" w:rsidTr="00744718">
        <w:trPr>
          <w:cantSplit/>
        </w:trPr>
        <w:tc>
          <w:tcPr>
            <w:tcW w:w="2134" w:type="dxa"/>
            <w:tcBorders>
              <w:top w:val="nil"/>
            </w:tcBorders>
          </w:tcPr>
          <w:p w14:paraId="2840BD88" w14:textId="77777777" w:rsidR="00744718" w:rsidRDefault="00744718" w:rsidP="00744718">
            <w:r>
              <w:t>LOD5_ORG[24:4]</w:t>
            </w:r>
          </w:p>
        </w:tc>
        <w:tc>
          <w:tcPr>
            <w:tcW w:w="2134" w:type="dxa"/>
            <w:tcBorders>
              <w:top w:val="nil"/>
            </w:tcBorders>
          </w:tcPr>
          <w:p w14:paraId="56B3DD93" w14:textId="77777777" w:rsidR="00744718" w:rsidRDefault="00744718" w:rsidP="00744718">
            <w:r>
              <w:t>LOD5_ORG</w:t>
            </w:r>
          </w:p>
        </w:tc>
        <w:tc>
          <w:tcPr>
            <w:tcW w:w="889" w:type="dxa"/>
            <w:tcBorders>
              <w:top w:val="nil"/>
            </w:tcBorders>
          </w:tcPr>
          <w:p w14:paraId="4D484211" w14:textId="77777777" w:rsidR="00744718" w:rsidRDefault="00744718" w:rsidP="00744718"/>
        </w:tc>
        <w:tc>
          <w:tcPr>
            <w:tcW w:w="2943" w:type="dxa"/>
            <w:tcBorders>
              <w:top w:val="nil"/>
            </w:tcBorders>
          </w:tcPr>
          <w:p w14:paraId="681B7511" w14:textId="77777777" w:rsidR="00744718" w:rsidRDefault="00744718" w:rsidP="00744718">
            <w:r>
              <w:t>Linear origin mode for LOD5</w:t>
            </w:r>
          </w:p>
        </w:tc>
      </w:tr>
      <w:tr w:rsidR="00744718" w14:paraId="67648DC1" w14:textId="77777777" w:rsidTr="00744718">
        <w:trPr>
          <w:cantSplit/>
        </w:trPr>
        <w:tc>
          <w:tcPr>
            <w:tcW w:w="2134" w:type="dxa"/>
            <w:tcBorders>
              <w:top w:val="nil"/>
            </w:tcBorders>
          </w:tcPr>
          <w:p w14:paraId="0B7C1F4B" w14:textId="77777777" w:rsidR="00744718" w:rsidRDefault="00744718" w:rsidP="00744718">
            <w:r>
              <w:t>LOD6_ORG[24:4]</w:t>
            </w:r>
          </w:p>
        </w:tc>
        <w:tc>
          <w:tcPr>
            <w:tcW w:w="2134" w:type="dxa"/>
            <w:tcBorders>
              <w:top w:val="nil"/>
            </w:tcBorders>
          </w:tcPr>
          <w:p w14:paraId="33C944A8" w14:textId="77777777" w:rsidR="00744718" w:rsidRDefault="00744718" w:rsidP="00744718">
            <w:r>
              <w:t>LOD6_ORG</w:t>
            </w:r>
          </w:p>
        </w:tc>
        <w:tc>
          <w:tcPr>
            <w:tcW w:w="889" w:type="dxa"/>
            <w:tcBorders>
              <w:top w:val="nil"/>
            </w:tcBorders>
          </w:tcPr>
          <w:p w14:paraId="4B5BC307" w14:textId="77777777" w:rsidR="00744718" w:rsidRDefault="00744718" w:rsidP="00744718"/>
        </w:tc>
        <w:tc>
          <w:tcPr>
            <w:tcW w:w="2943" w:type="dxa"/>
            <w:tcBorders>
              <w:top w:val="nil"/>
            </w:tcBorders>
          </w:tcPr>
          <w:p w14:paraId="1A55C49D" w14:textId="77777777" w:rsidR="00744718" w:rsidRDefault="00744718" w:rsidP="00744718">
            <w:r>
              <w:t>Linear origin mode for LOD6</w:t>
            </w:r>
          </w:p>
        </w:tc>
      </w:tr>
      <w:tr w:rsidR="00744718" w14:paraId="251B7445" w14:textId="77777777" w:rsidTr="00744718">
        <w:trPr>
          <w:cantSplit/>
        </w:trPr>
        <w:tc>
          <w:tcPr>
            <w:tcW w:w="2134" w:type="dxa"/>
            <w:tcBorders>
              <w:top w:val="nil"/>
            </w:tcBorders>
          </w:tcPr>
          <w:p w14:paraId="179F1356" w14:textId="77777777" w:rsidR="00744718" w:rsidRDefault="00744718" w:rsidP="00744718">
            <w:r>
              <w:t>LOD7_ORG[24:4]</w:t>
            </w:r>
          </w:p>
        </w:tc>
        <w:tc>
          <w:tcPr>
            <w:tcW w:w="2134" w:type="dxa"/>
            <w:tcBorders>
              <w:top w:val="nil"/>
            </w:tcBorders>
          </w:tcPr>
          <w:p w14:paraId="4CB58523" w14:textId="77777777" w:rsidR="00744718" w:rsidRDefault="00744718" w:rsidP="00744718">
            <w:r>
              <w:t>LOD7_ORG</w:t>
            </w:r>
          </w:p>
        </w:tc>
        <w:tc>
          <w:tcPr>
            <w:tcW w:w="889" w:type="dxa"/>
            <w:tcBorders>
              <w:top w:val="nil"/>
            </w:tcBorders>
          </w:tcPr>
          <w:p w14:paraId="6AC160B6" w14:textId="77777777" w:rsidR="00744718" w:rsidRDefault="00744718" w:rsidP="00744718"/>
        </w:tc>
        <w:tc>
          <w:tcPr>
            <w:tcW w:w="2943" w:type="dxa"/>
            <w:tcBorders>
              <w:top w:val="nil"/>
            </w:tcBorders>
          </w:tcPr>
          <w:p w14:paraId="17A80D85" w14:textId="77777777" w:rsidR="00744718" w:rsidRDefault="00744718" w:rsidP="00744718">
            <w:r>
              <w:t>Linear origin mode for LOD7</w:t>
            </w:r>
          </w:p>
        </w:tc>
      </w:tr>
      <w:tr w:rsidR="00744718" w14:paraId="3726F321" w14:textId="77777777" w:rsidTr="00744718">
        <w:trPr>
          <w:cantSplit/>
        </w:trPr>
        <w:tc>
          <w:tcPr>
            <w:tcW w:w="2134" w:type="dxa"/>
            <w:tcBorders>
              <w:top w:val="nil"/>
            </w:tcBorders>
          </w:tcPr>
          <w:p w14:paraId="29484373" w14:textId="77777777" w:rsidR="00744718" w:rsidRDefault="00744718" w:rsidP="00744718">
            <w:r>
              <w:t>LOD8_ORG[24:4]</w:t>
            </w:r>
          </w:p>
        </w:tc>
        <w:tc>
          <w:tcPr>
            <w:tcW w:w="2134" w:type="dxa"/>
            <w:tcBorders>
              <w:top w:val="nil"/>
            </w:tcBorders>
          </w:tcPr>
          <w:p w14:paraId="54505816" w14:textId="77777777" w:rsidR="00744718" w:rsidRDefault="00744718" w:rsidP="00744718">
            <w:r>
              <w:t>LOD8_ORG</w:t>
            </w:r>
          </w:p>
        </w:tc>
        <w:tc>
          <w:tcPr>
            <w:tcW w:w="889" w:type="dxa"/>
            <w:tcBorders>
              <w:top w:val="nil"/>
            </w:tcBorders>
          </w:tcPr>
          <w:p w14:paraId="29501E82" w14:textId="77777777" w:rsidR="00744718" w:rsidRDefault="00744718" w:rsidP="00744718"/>
        </w:tc>
        <w:tc>
          <w:tcPr>
            <w:tcW w:w="2943" w:type="dxa"/>
            <w:tcBorders>
              <w:top w:val="nil"/>
            </w:tcBorders>
          </w:tcPr>
          <w:p w14:paraId="01AF24E4" w14:textId="77777777" w:rsidR="00744718" w:rsidRDefault="00744718" w:rsidP="00744718">
            <w:r>
              <w:t>Linear origin mode for LOD8</w:t>
            </w:r>
          </w:p>
        </w:tc>
      </w:tr>
      <w:tr w:rsidR="00744718" w14:paraId="0491E733" w14:textId="77777777" w:rsidTr="00744718">
        <w:trPr>
          <w:cantSplit/>
        </w:trPr>
        <w:tc>
          <w:tcPr>
            <w:tcW w:w="2134" w:type="dxa"/>
            <w:tcBorders>
              <w:top w:val="nil"/>
            </w:tcBorders>
          </w:tcPr>
          <w:p w14:paraId="6C4A0A96" w14:textId="77777777" w:rsidR="00744718" w:rsidRDefault="00744718" w:rsidP="00744718">
            <w:r>
              <w:t>LOD9_ORG[24:4]</w:t>
            </w:r>
          </w:p>
        </w:tc>
        <w:tc>
          <w:tcPr>
            <w:tcW w:w="2134" w:type="dxa"/>
            <w:tcBorders>
              <w:top w:val="nil"/>
            </w:tcBorders>
          </w:tcPr>
          <w:p w14:paraId="6F8505EA" w14:textId="77777777" w:rsidR="00744718" w:rsidRDefault="00744718" w:rsidP="00744718">
            <w:r>
              <w:t>LOD9_ORG</w:t>
            </w:r>
          </w:p>
        </w:tc>
        <w:tc>
          <w:tcPr>
            <w:tcW w:w="889" w:type="dxa"/>
            <w:tcBorders>
              <w:top w:val="nil"/>
            </w:tcBorders>
          </w:tcPr>
          <w:p w14:paraId="5D40D1B9" w14:textId="77777777" w:rsidR="00744718" w:rsidRDefault="00744718" w:rsidP="00744718"/>
        </w:tc>
        <w:tc>
          <w:tcPr>
            <w:tcW w:w="2943" w:type="dxa"/>
            <w:tcBorders>
              <w:top w:val="nil"/>
            </w:tcBorders>
          </w:tcPr>
          <w:p w14:paraId="1ABA9FD1" w14:textId="77777777" w:rsidR="00744718" w:rsidRDefault="00744718" w:rsidP="00744718">
            <w:r>
              <w:t>Linear origin mode for LOD9</w:t>
            </w:r>
          </w:p>
        </w:tc>
      </w:tr>
    </w:tbl>
    <w:p w14:paraId="6C5F53EF" w14:textId="77777777" w:rsidR="00744718" w:rsidRDefault="00744718" w:rsidP="00744718">
      <w:r>
        <w:tab/>
      </w:r>
    </w:p>
    <w:p w14:paraId="2023F1CF" w14:textId="77777777" w:rsidR="00744718" w:rsidRDefault="00744718" w:rsidP="00744718">
      <w:pPr>
        <w:pStyle w:val="Heading3"/>
      </w:pPr>
      <w:r>
        <w:t xml:space="preserve">  </w:t>
      </w:r>
    </w:p>
    <w:p w14:paraId="1E0060F4" w14:textId="77777777" w:rsidR="00744718" w:rsidRDefault="00744718" w:rsidP="00744718">
      <w:pPr>
        <w:pStyle w:val="Heading3"/>
      </w:pPr>
      <w:r>
        <w:t>Drawing Engine Palette Origin  RBASE_D + (0x0118)</w:t>
      </w:r>
    </w:p>
    <w:p w14:paraId="0F942073"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Name: </w:t>
      </w:r>
      <w:r>
        <w:rPr>
          <w:rFonts w:ascii="Times New Roman" w:hAnsi="Times New Roman"/>
          <w:b/>
        </w:rPr>
        <w:tab/>
        <w:t>DE_TPALORG</w:t>
      </w:r>
    </w:p>
    <w:p w14:paraId="40AD8AE8" w14:textId="77777777" w:rsidR="00744718" w:rsidRDefault="00744718" w:rsidP="00744718">
      <w:pPr>
        <w:pStyle w:val="NormalIndent"/>
        <w:tabs>
          <w:tab w:val="left" w:pos="720"/>
        </w:tabs>
        <w:ind w:left="0"/>
        <w:rPr>
          <w:rFonts w:ascii="Times New Roman" w:hAnsi="Times New Roman"/>
        </w:rPr>
      </w:pPr>
      <w:r>
        <w:rPr>
          <w:rFonts w:ascii="Times New Roman" w:hAnsi="Times New Roman"/>
          <w:b/>
        </w:rPr>
        <w:t xml:space="preserve">Type: </w:t>
      </w:r>
      <w:r>
        <w:rPr>
          <w:rFonts w:ascii="Times New Roman" w:hAnsi="Times New Roman"/>
          <w:b/>
        </w:rPr>
        <w:tab/>
        <w:t>Memory mapped read write</w:t>
      </w:r>
    </w:p>
    <w:p w14:paraId="5CB6C9C9" w14:textId="77777777" w:rsidR="00744718" w:rsidRDefault="00744718" w:rsidP="00744718">
      <w:pPr>
        <w:pStyle w:val="NormalIndent"/>
        <w:spacing w:after="120"/>
        <w:ind w:left="0"/>
        <w:jc w:val="both"/>
        <w:rPr>
          <w:rFonts w:ascii="Times New Roman" w:hAnsi="Times New Roman"/>
        </w:rPr>
      </w:pPr>
      <w:r>
        <w:rPr>
          <w:rFonts w:ascii="Times New Roman" w:hAnsi="Times New Roman"/>
        </w:rPr>
        <w:t xml:space="preserve">This register defines the linear address offset into the selected buffer or buffers for the texture cache palette.  This is a 128 bit word address when accessing the Display Buffer. </w:t>
      </w:r>
    </w:p>
    <w:p w14:paraId="6B680640" w14:textId="77777777" w:rsidR="00744718" w:rsidRDefault="00744718" w:rsidP="00744718">
      <w:r>
        <w:object w:dxaOrig="6160" w:dyaOrig="1465" w14:anchorId="52626136">
          <v:shape id="_x0000_i1125" type="#_x0000_t75" style="width:302.1pt;height:1in" o:ole="">
            <v:imagedata r:id="rId210" o:title=""/>
          </v:shape>
          <o:OLEObject Type="Embed" ProgID="MSDraw" ShapeID="_x0000_i1125" DrawAspect="Content" ObjectID="_1342457372" r:id="rId211">
            <o:FieldCodes>\* MERGEFORMAT</o:FieldCodes>
          </o:OLEObject>
        </w:object>
      </w:r>
    </w:p>
    <w:p w14:paraId="10C4A41D" w14:textId="77777777" w:rsidR="00744718" w:rsidRDefault="00744718" w:rsidP="00744718">
      <w:pPr>
        <w:pStyle w:val="NormalIndent"/>
        <w:rPr>
          <w:rFonts w:ascii="Times New Roman" w:hAnsi="Times New Roman"/>
        </w:rPr>
      </w:pPr>
    </w:p>
    <w:tbl>
      <w:tblP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34"/>
        <w:gridCol w:w="2134"/>
        <w:gridCol w:w="889"/>
        <w:gridCol w:w="3770"/>
      </w:tblGrid>
      <w:tr w:rsidR="00744718" w14:paraId="40DF52C4" w14:textId="77777777" w:rsidTr="00744718">
        <w:trPr>
          <w:cantSplit/>
        </w:trPr>
        <w:tc>
          <w:tcPr>
            <w:tcW w:w="2134" w:type="dxa"/>
          </w:tcPr>
          <w:p w14:paraId="62D89E83" w14:textId="77777777" w:rsidR="00744718" w:rsidRDefault="00744718" w:rsidP="00744718">
            <w:pPr>
              <w:rPr>
                <w:b/>
              </w:rPr>
            </w:pPr>
            <w:r>
              <w:rPr>
                <w:b/>
              </w:rPr>
              <w:t>Bits</w:t>
            </w:r>
          </w:p>
        </w:tc>
        <w:tc>
          <w:tcPr>
            <w:tcW w:w="2134" w:type="dxa"/>
          </w:tcPr>
          <w:p w14:paraId="2B45E75A" w14:textId="77777777" w:rsidR="00744718" w:rsidRDefault="00744718" w:rsidP="00744718">
            <w:pPr>
              <w:rPr>
                <w:b/>
              </w:rPr>
            </w:pPr>
            <w:r>
              <w:rPr>
                <w:b/>
              </w:rPr>
              <w:t>Name</w:t>
            </w:r>
          </w:p>
        </w:tc>
        <w:tc>
          <w:tcPr>
            <w:tcW w:w="889" w:type="dxa"/>
          </w:tcPr>
          <w:p w14:paraId="33C9206B" w14:textId="77777777" w:rsidR="00744718" w:rsidRDefault="00744718" w:rsidP="00744718">
            <w:pPr>
              <w:rPr>
                <w:b/>
              </w:rPr>
            </w:pPr>
            <w:r>
              <w:rPr>
                <w:b/>
              </w:rPr>
              <w:t>Value</w:t>
            </w:r>
          </w:p>
        </w:tc>
        <w:tc>
          <w:tcPr>
            <w:tcW w:w="3770" w:type="dxa"/>
          </w:tcPr>
          <w:p w14:paraId="45ED6F9A" w14:textId="77777777" w:rsidR="00744718" w:rsidRDefault="00744718" w:rsidP="00744718">
            <w:pPr>
              <w:rPr>
                <w:b/>
              </w:rPr>
            </w:pPr>
            <w:r>
              <w:rPr>
                <w:b/>
              </w:rPr>
              <w:t>Function</w:t>
            </w:r>
          </w:p>
        </w:tc>
      </w:tr>
      <w:tr w:rsidR="00744718" w14:paraId="511B44B5" w14:textId="77777777" w:rsidTr="00744718">
        <w:trPr>
          <w:cantSplit/>
        </w:trPr>
        <w:tc>
          <w:tcPr>
            <w:tcW w:w="2134" w:type="dxa"/>
            <w:tcBorders>
              <w:top w:val="nil"/>
            </w:tcBorders>
          </w:tcPr>
          <w:p w14:paraId="527711A7" w14:textId="77777777" w:rsidR="00744718" w:rsidRDefault="00744718" w:rsidP="00744718">
            <w:r>
              <w:t>DE_TPALORG[24:4]</w:t>
            </w:r>
          </w:p>
        </w:tc>
        <w:tc>
          <w:tcPr>
            <w:tcW w:w="2134" w:type="dxa"/>
            <w:tcBorders>
              <w:top w:val="nil"/>
            </w:tcBorders>
          </w:tcPr>
          <w:p w14:paraId="3CED1573" w14:textId="77777777" w:rsidR="00744718" w:rsidRDefault="00744718" w:rsidP="00744718">
            <w:r>
              <w:t>TPAL_ORG</w:t>
            </w:r>
          </w:p>
        </w:tc>
        <w:tc>
          <w:tcPr>
            <w:tcW w:w="889" w:type="dxa"/>
            <w:tcBorders>
              <w:top w:val="nil"/>
            </w:tcBorders>
          </w:tcPr>
          <w:p w14:paraId="6E5CB830" w14:textId="77777777" w:rsidR="00744718" w:rsidRDefault="00744718" w:rsidP="00744718"/>
        </w:tc>
        <w:tc>
          <w:tcPr>
            <w:tcW w:w="3770" w:type="dxa"/>
            <w:tcBorders>
              <w:top w:val="nil"/>
            </w:tcBorders>
          </w:tcPr>
          <w:p w14:paraId="7612FA5A" w14:textId="77777777" w:rsidR="00744718" w:rsidRDefault="00744718" w:rsidP="00744718">
            <w:r>
              <w:t>Linear origin of the Texture Palette</w:t>
            </w:r>
          </w:p>
        </w:tc>
      </w:tr>
    </w:tbl>
    <w:p w14:paraId="1E27B0E4" w14:textId="77777777" w:rsidR="00744718" w:rsidRDefault="00744718" w:rsidP="00744718">
      <w:r>
        <w:tab/>
      </w:r>
    </w:p>
    <w:p w14:paraId="73B9EC33" w14:textId="77777777" w:rsidR="00744718" w:rsidRDefault="00744718" w:rsidP="00744718">
      <w:pPr>
        <w:pStyle w:val="Heading3"/>
      </w:pPr>
      <w:r>
        <w:t>5.8.33</w:t>
      </w:r>
      <w:r>
        <w:tab/>
      </w:r>
      <w:r>
        <w:tab/>
        <w:t>HITHER Clip Plane RBASE_D + (0x011C)</w:t>
      </w:r>
    </w:p>
    <w:p w14:paraId="3EA74468"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Name: </w:t>
      </w:r>
      <w:r>
        <w:rPr>
          <w:rFonts w:ascii="Times New Roman" w:hAnsi="Times New Roman"/>
          <w:b/>
        </w:rPr>
        <w:tab/>
        <w:t>HITH</w:t>
      </w:r>
    </w:p>
    <w:p w14:paraId="31F82891"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Type: </w:t>
      </w:r>
      <w:r>
        <w:rPr>
          <w:rFonts w:ascii="Times New Roman" w:hAnsi="Times New Roman"/>
          <w:b/>
        </w:rPr>
        <w:tab/>
        <w:t>Memory mapped read write</w:t>
      </w:r>
    </w:p>
    <w:p w14:paraId="183913E7" w14:textId="77777777" w:rsidR="00744718" w:rsidRDefault="00744718" w:rsidP="00744718">
      <w:pPr>
        <w:pStyle w:val="NormalIndent"/>
        <w:ind w:left="0"/>
        <w:rPr>
          <w:rFonts w:ascii="Times New Roman" w:hAnsi="Times New Roman"/>
          <w:b/>
        </w:rPr>
      </w:pPr>
    </w:p>
    <w:p w14:paraId="60BD347F" w14:textId="77777777" w:rsidR="00744718" w:rsidRDefault="00744718" w:rsidP="00744718">
      <w:r>
        <w:t>The HITH defines the front most clipping plane.</w:t>
      </w:r>
      <w:r>
        <w:tab/>
      </w:r>
    </w:p>
    <w:p w14:paraId="5593D316" w14:textId="77777777" w:rsidR="00744718" w:rsidRDefault="00744718" w:rsidP="00744718">
      <w:r>
        <w:object w:dxaOrig="16560" w:dyaOrig="235" w14:anchorId="2338428A">
          <v:shape id="_x0000_i1126" type="#_x0000_t75" style="width:431.45pt;height:5.95pt" o:ole="">
            <v:imagedata r:id="rId212" o:title=""/>
          </v:shape>
          <o:OLEObject Type="Embed" ProgID="Word.Document.8" ShapeID="_x0000_i1126" DrawAspect="Content" ObjectID="_1342457373" r:id="rId213">
            <o:FieldCodes>\* MERGEFORMAT</o:FieldCodes>
          </o:OLEObject>
        </w:object>
      </w:r>
      <w:r>
        <w:object w:dxaOrig="6157" w:dyaOrig="1470" w14:anchorId="405D6D84">
          <v:shape id="_x0000_i1127" type="#_x0000_t75" style="width:302.1pt;height:1in" o:ole="">
            <v:imagedata r:id="rId214" o:title=""/>
          </v:shape>
          <o:OLEObject Type="Embed" ProgID="MSDraw" ShapeID="_x0000_i1127" DrawAspect="Content" ObjectID="_1342457374" r:id="rId215">
            <o:FieldCodes>\* MERGEFORMAT</o:FieldCodes>
          </o:OLEObject>
        </w:object>
      </w:r>
    </w:p>
    <w:p w14:paraId="2315E2DD" w14:textId="77777777" w:rsidR="00744718" w:rsidRDefault="00744718" w:rsidP="00744718"/>
    <w:p w14:paraId="19ACF308" w14:textId="77777777" w:rsidR="00744718" w:rsidRDefault="00744718" w:rsidP="00744718">
      <w:pPr>
        <w:ind w:left="720"/>
      </w:pPr>
    </w:p>
    <w:tbl>
      <w:tblP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31"/>
        <w:gridCol w:w="2131"/>
        <w:gridCol w:w="3765"/>
      </w:tblGrid>
      <w:tr w:rsidR="00744718" w14:paraId="4E2DD8B0" w14:textId="77777777" w:rsidTr="00744718">
        <w:trPr>
          <w:cantSplit/>
        </w:trPr>
        <w:tc>
          <w:tcPr>
            <w:tcW w:w="2131" w:type="dxa"/>
          </w:tcPr>
          <w:p w14:paraId="1AF43CF8" w14:textId="77777777" w:rsidR="00744718" w:rsidRDefault="00744718" w:rsidP="00744718">
            <w:pPr>
              <w:rPr>
                <w:b/>
              </w:rPr>
            </w:pPr>
            <w:bookmarkStart w:id="251" w:name="_Toc332687717"/>
            <w:r>
              <w:rPr>
                <w:b/>
              </w:rPr>
              <w:t>Bits</w:t>
            </w:r>
            <w:bookmarkEnd w:id="251"/>
            <w:r>
              <w:rPr>
                <w:b/>
              </w:rPr>
              <w:t xml:space="preserve"> </w:t>
            </w:r>
          </w:p>
        </w:tc>
        <w:tc>
          <w:tcPr>
            <w:tcW w:w="2131" w:type="dxa"/>
          </w:tcPr>
          <w:p w14:paraId="26D3BF60" w14:textId="77777777" w:rsidR="00744718" w:rsidRDefault="00744718" w:rsidP="00744718">
            <w:pPr>
              <w:rPr>
                <w:b/>
              </w:rPr>
            </w:pPr>
            <w:bookmarkStart w:id="252" w:name="_Toc332687718"/>
            <w:r>
              <w:rPr>
                <w:b/>
              </w:rPr>
              <w:t>Name</w:t>
            </w:r>
            <w:bookmarkEnd w:id="252"/>
          </w:p>
        </w:tc>
        <w:tc>
          <w:tcPr>
            <w:tcW w:w="3765" w:type="dxa"/>
          </w:tcPr>
          <w:p w14:paraId="24619214" w14:textId="77777777" w:rsidR="00744718" w:rsidRDefault="00744718" w:rsidP="00744718">
            <w:pPr>
              <w:rPr>
                <w:b/>
              </w:rPr>
            </w:pPr>
            <w:bookmarkStart w:id="253" w:name="_Toc332687719"/>
            <w:r>
              <w:rPr>
                <w:b/>
              </w:rPr>
              <w:t>Function</w:t>
            </w:r>
            <w:bookmarkEnd w:id="253"/>
          </w:p>
        </w:tc>
      </w:tr>
      <w:tr w:rsidR="00744718" w14:paraId="49B5A473" w14:textId="77777777" w:rsidTr="00744718">
        <w:trPr>
          <w:cantSplit/>
        </w:trPr>
        <w:tc>
          <w:tcPr>
            <w:tcW w:w="2131" w:type="dxa"/>
          </w:tcPr>
          <w:p w14:paraId="4FDEC675" w14:textId="77777777" w:rsidR="00744718" w:rsidRDefault="00744718" w:rsidP="00744718">
            <w:r>
              <w:t>HITH[23:0]</w:t>
            </w:r>
          </w:p>
        </w:tc>
        <w:tc>
          <w:tcPr>
            <w:tcW w:w="2131" w:type="dxa"/>
          </w:tcPr>
          <w:p w14:paraId="30704D46" w14:textId="77777777" w:rsidR="00744718" w:rsidRDefault="00744718" w:rsidP="00744718">
            <w:r>
              <w:t>HITH</w:t>
            </w:r>
          </w:p>
        </w:tc>
        <w:tc>
          <w:tcPr>
            <w:tcW w:w="3765" w:type="dxa"/>
          </w:tcPr>
          <w:p w14:paraId="5F5136F1" w14:textId="77777777" w:rsidR="00744718" w:rsidRDefault="00744718" w:rsidP="00744718">
            <w:r>
              <w:t>Z coordinate hither clipping plane.</w:t>
            </w:r>
          </w:p>
        </w:tc>
      </w:tr>
    </w:tbl>
    <w:p w14:paraId="5872B501" w14:textId="77777777" w:rsidR="00744718" w:rsidRDefault="00744718" w:rsidP="00744718">
      <w:r>
        <w:t>* 23:0 for 24 bit Z, or 15:0 for 16 bit Z.</w:t>
      </w:r>
    </w:p>
    <w:p w14:paraId="4396D06A" w14:textId="77777777" w:rsidR="00744718" w:rsidRDefault="00744718" w:rsidP="00744718">
      <w:pPr>
        <w:pStyle w:val="Heading3"/>
      </w:pPr>
    </w:p>
    <w:p w14:paraId="0BC63F50" w14:textId="77777777" w:rsidR="00744718" w:rsidRDefault="00744718" w:rsidP="00744718">
      <w:pPr>
        <w:pStyle w:val="Heading3"/>
      </w:pPr>
      <w:r>
        <w:t>5.8.34</w:t>
      </w:r>
      <w:r>
        <w:tab/>
        <w:t>YON Clip plane RBASE_D + (0x0120)</w:t>
      </w:r>
    </w:p>
    <w:p w14:paraId="4F779A82"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Name: </w:t>
      </w:r>
      <w:r>
        <w:rPr>
          <w:rFonts w:ascii="Times New Roman" w:hAnsi="Times New Roman"/>
          <w:b/>
        </w:rPr>
        <w:tab/>
        <w:t>YON</w:t>
      </w:r>
    </w:p>
    <w:p w14:paraId="3A6F3AC7"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Type: </w:t>
      </w:r>
      <w:r>
        <w:rPr>
          <w:rFonts w:ascii="Times New Roman" w:hAnsi="Times New Roman"/>
          <w:b/>
        </w:rPr>
        <w:tab/>
        <w:t>Memory mapped read write</w:t>
      </w:r>
    </w:p>
    <w:p w14:paraId="582EBE0E" w14:textId="77777777" w:rsidR="00744718" w:rsidRDefault="00744718" w:rsidP="00744718">
      <w:pPr>
        <w:pStyle w:val="NormalIndent"/>
        <w:tabs>
          <w:tab w:val="left" w:pos="720"/>
        </w:tabs>
        <w:ind w:left="0"/>
        <w:rPr>
          <w:rFonts w:ascii="Times New Roman" w:hAnsi="Times New Roman"/>
          <w:b/>
        </w:rPr>
      </w:pPr>
    </w:p>
    <w:p w14:paraId="143E1028" w14:textId="77777777" w:rsidR="00744718" w:rsidRDefault="00744718" w:rsidP="00744718">
      <w:r>
        <w:t>The  YON defines the back most clipping plane.</w:t>
      </w:r>
      <w:r>
        <w:tab/>
      </w:r>
      <w:r>
        <w:tab/>
      </w:r>
    </w:p>
    <w:p w14:paraId="2BFE85AE" w14:textId="77777777" w:rsidR="00744718" w:rsidRDefault="00744718" w:rsidP="00744718"/>
    <w:p w14:paraId="5E5B320F" w14:textId="77777777" w:rsidR="00744718" w:rsidRDefault="00744718" w:rsidP="00744718">
      <w:r>
        <w:object w:dxaOrig="16560" w:dyaOrig="235" w14:anchorId="5B3F426F">
          <v:shape id="_x0000_i1128" type="#_x0000_t75" style="width:431.45pt;height:5.95pt" o:ole="">
            <v:imagedata r:id="rId216" o:title=""/>
          </v:shape>
          <o:OLEObject Type="Embed" ProgID="Word.Document.8" ShapeID="_x0000_i1128" DrawAspect="Content" ObjectID="_1342457375" r:id="rId217">
            <o:FieldCodes>\* MERGEFORMAT</o:FieldCodes>
          </o:OLEObject>
        </w:object>
      </w:r>
      <w:r>
        <w:object w:dxaOrig="6157" w:dyaOrig="1470" w14:anchorId="24E4823B">
          <v:shape id="_x0000_i1129" type="#_x0000_t75" style="width:302.1pt;height:1in" o:ole="">
            <v:imagedata r:id="rId218" o:title=""/>
          </v:shape>
          <o:OLEObject Type="Embed" ProgID="MSDraw" ShapeID="_x0000_i1129" DrawAspect="Content" ObjectID="_1342457376" r:id="rId219">
            <o:FieldCodes>\* MERGEFORMAT</o:FieldCodes>
          </o:OLEObject>
        </w:object>
      </w:r>
    </w:p>
    <w:p w14:paraId="6B9C5F16" w14:textId="77777777" w:rsidR="00744718" w:rsidRDefault="00744718" w:rsidP="00744718"/>
    <w:p w14:paraId="68F8AF93" w14:textId="77777777" w:rsidR="00744718" w:rsidRDefault="00744718" w:rsidP="00744718">
      <w:pPr>
        <w:ind w:left="720"/>
      </w:pPr>
    </w:p>
    <w:tbl>
      <w:tblPr>
        <w:tblW w:w="0" w:type="auto"/>
        <w:tblLayout w:type="fixed"/>
        <w:tblLook w:val="0000" w:firstRow="0" w:lastRow="0" w:firstColumn="0" w:lastColumn="0" w:noHBand="0" w:noVBand="0"/>
      </w:tblPr>
      <w:tblGrid>
        <w:gridCol w:w="2160"/>
        <w:gridCol w:w="2160"/>
        <w:gridCol w:w="3816"/>
      </w:tblGrid>
      <w:tr w:rsidR="00744718" w14:paraId="343BDF01" w14:textId="77777777" w:rsidTr="00744718">
        <w:trPr>
          <w:cantSplit/>
        </w:trPr>
        <w:tc>
          <w:tcPr>
            <w:tcW w:w="2160" w:type="dxa"/>
            <w:tcBorders>
              <w:top w:val="single" w:sz="12" w:space="0" w:color="auto"/>
              <w:left w:val="single" w:sz="12" w:space="0" w:color="auto"/>
              <w:right w:val="single" w:sz="6" w:space="0" w:color="auto"/>
            </w:tcBorders>
          </w:tcPr>
          <w:p w14:paraId="2774797D" w14:textId="77777777" w:rsidR="00744718" w:rsidRDefault="00744718" w:rsidP="00744718">
            <w:pPr>
              <w:rPr>
                <w:b/>
              </w:rPr>
            </w:pPr>
            <w:bookmarkStart w:id="254" w:name="_Toc332687720"/>
            <w:r>
              <w:rPr>
                <w:b/>
              </w:rPr>
              <w:t>Bits</w:t>
            </w:r>
            <w:bookmarkEnd w:id="254"/>
          </w:p>
        </w:tc>
        <w:tc>
          <w:tcPr>
            <w:tcW w:w="2160" w:type="dxa"/>
            <w:tcBorders>
              <w:top w:val="single" w:sz="12" w:space="0" w:color="auto"/>
              <w:left w:val="single" w:sz="6" w:space="0" w:color="auto"/>
              <w:right w:val="single" w:sz="6" w:space="0" w:color="auto"/>
            </w:tcBorders>
          </w:tcPr>
          <w:p w14:paraId="3A657725" w14:textId="77777777" w:rsidR="00744718" w:rsidRDefault="00744718" w:rsidP="00744718">
            <w:pPr>
              <w:rPr>
                <w:b/>
              </w:rPr>
            </w:pPr>
            <w:bookmarkStart w:id="255" w:name="_Toc332687721"/>
            <w:r>
              <w:rPr>
                <w:b/>
              </w:rPr>
              <w:t>Name</w:t>
            </w:r>
            <w:bookmarkEnd w:id="255"/>
          </w:p>
        </w:tc>
        <w:tc>
          <w:tcPr>
            <w:tcW w:w="3816" w:type="dxa"/>
            <w:tcBorders>
              <w:top w:val="single" w:sz="12" w:space="0" w:color="auto"/>
              <w:left w:val="single" w:sz="6" w:space="0" w:color="auto"/>
              <w:right w:val="single" w:sz="12" w:space="0" w:color="auto"/>
            </w:tcBorders>
          </w:tcPr>
          <w:p w14:paraId="61988BE6" w14:textId="77777777" w:rsidR="00744718" w:rsidRDefault="00744718" w:rsidP="00744718">
            <w:pPr>
              <w:rPr>
                <w:b/>
              </w:rPr>
            </w:pPr>
            <w:bookmarkStart w:id="256" w:name="_Toc332687722"/>
            <w:r>
              <w:rPr>
                <w:b/>
              </w:rPr>
              <w:t>Function</w:t>
            </w:r>
            <w:bookmarkEnd w:id="256"/>
          </w:p>
        </w:tc>
      </w:tr>
      <w:tr w:rsidR="00744718" w14:paraId="19A62130" w14:textId="77777777" w:rsidTr="00744718">
        <w:trPr>
          <w:cantSplit/>
        </w:trPr>
        <w:tc>
          <w:tcPr>
            <w:tcW w:w="2160" w:type="dxa"/>
            <w:tcBorders>
              <w:top w:val="single" w:sz="12" w:space="0" w:color="auto"/>
              <w:left w:val="single" w:sz="12" w:space="0" w:color="auto"/>
              <w:bottom w:val="single" w:sz="12" w:space="0" w:color="auto"/>
              <w:right w:val="single" w:sz="6" w:space="0" w:color="auto"/>
            </w:tcBorders>
          </w:tcPr>
          <w:p w14:paraId="77E70B24" w14:textId="77777777" w:rsidR="00744718" w:rsidRDefault="00744718" w:rsidP="00744718">
            <w:r>
              <w:t>YON[23:0]</w:t>
            </w:r>
          </w:p>
        </w:tc>
        <w:tc>
          <w:tcPr>
            <w:tcW w:w="2160" w:type="dxa"/>
            <w:tcBorders>
              <w:top w:val="single" w:sz="12" w:space="0" w:color="auto"/>
              <w:left w:val="single" w:sz="6" w:space="0" w:color="auto"/>
              <w:bottom w:val="single" w:sz="12" w:space="0" w:color="auto"/>
              <w:right w:val="single" w:sz="6" w:space="0" w:color="auto"/>
            </w:tcBorders>
          </w:tcPr>
          <w:p w14:paraId="75A365DA" w14:textId="77777777" w:rsidR="00744718" w:rsidRDefault="00744718" w:rsidP="00744718">
            <w:r>
              <w:t>YON</w:t>
            </w:r>
          </w:p>
        </w:tc>
        <w:tc>
          <w:tcPr>
            <w:tcW w:w="3816" w:type="dxa"/>
            <w:tcBorders>
              <w:top w:val="single" w:sz="12" w:space="0" w:color="auto"/>
              <w:left w:val="single" w:sz="6" w:space="0" w:color="auto"/>
              <w:bottom w:val="single" w:sz="12" w:space="0" w:color="auto"/>
              <w:right w:val="single" w:sz="12" w:space="0" w:color="auto"/>
            </w:tcBorders>
          </w:tcPr>
          <w:p w14:paraId="18874D1D" w14:textId="77777777" w:rsidR="00744718" w:rsidRDefault="00744718" w:rsidP="00744718">
            <w:r>
              <w:t>Z coordinate YON clipping plane.</w:t>
            </w:r>
          </w:p>
        </w:tc>
      </w:tr>
    </w:tbl>
    <w:p w14:paraId="1553E523" w14:textId="77777777" w:rsidR="00744718" w:rsidRDefault="00744718" w:rsidP="00744718">
      <w:r>
        <w:t>* 23:0 for 24 bit Z, or 15:0 for 16 bit Z.</w:t>
      </w:r>
    </w:p>
    <w:p w14:paraId="4E8A3A1E" w14:textId="77777777" w:rsidR="00744718" w:rsidRDefault="00744718" w:rsidP="00744718">
      <w:pPr>
        <w:pStyle w:val="Heading3"/>
      </w:pPr>
    </w:p>
    <w:p w14:paraId="27E478E7" w14:textId="77777777" w:rsidR="00744718" w:rsidRDefault="00744718" w:rsidP="00744718">
      <w:pPr>
        <w:pStyle w:val="Heading3"/>
      </w:pPr>
      <w:r>
        <w:rPr>
          <w:b/>
        </w:rPr>
        <w:t>5.8.36</w:t>
      </w:r>
      <w:r>
        <w:rPr>
          <w:b/>
        </w:rPr>
        <w:tab/>
      </w:r>
      <w:r>
        <w:rPr>
          <w:b/>
        </w:rPr>
        <w:tab/>
      </w:r>
      <w:r>
        <w:t>Fog Color Register RBASE_D + (0x0124)</w:t>
      </w:r>
    </w:p>
    <w:p w14:paraId="02FEEDE5"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Name: </w:t>
      </w:r>
      <w:r>
        <w:rPr>
          <w:rFonts w:ascii="Times New Roman" w:hAnsi="Times New Roman"/>
          <w:b/>
        </w:rPr>
        <w:tab/>
        <w:t>FOG_COL</w:t>
      </w:r>
    </w:p>
    <w:p w14:paraId="08F9119B"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Type: </w:t>
      </w:r>
      <w:r>
        <w:rPr>
          <w:rFonts w:ascii="Times New Roman" w:hAnsi="Times New Roman"/>
          <w:b/>
        </w:rPr>
        <w:tab/>
        <w:t>Memory mapped read write</w:t>
      </w:r>
    </w:p>
    <w:p w14:paraId="56252F9E" w14:textId="77777777" w:rsidR="00744718" w:rsidRDefault="00744718" w:rsidP="00744718">
      <w:pPr>
        <w:pStyle w:val="NormalIndent"/>
        <w:ind w:left="0"/>
        <w:rPr>
          <w:rFonts w:ascii="Times New Roman" w:hAnsi="Times New Roman"/>
          <w:b/>
        </w:rPr>
      </w:pPr>
    </w:p>
    <w:p w14:paraId="6BA095BB" w14:textId="77777777" w:rsidR="00744718" w:rsidRDefault="00744718" w:rsidP="00744718">
      <w:r>
        <w:t>The color of the fog which is present across a primitive. It is specified in an ARGB format.</w:t>
      </w:r>
      <w:r>
        <w:tab/>
      </w:r>
      <w:r>
        <w:tab/>
      </w:r>
    </w:p>
    <w:p w14:paraId="0A9D1395" w14:textId="77777777" w:rsidR="00744718" w:rsidRDefault="00744718" w:rsidP="00744718">
      <w:r>
        <w:object w:dxaOrig="6163" w:dyaOrig="1470" w14:anchorId="6D64C61B">
          <v:shape id="_x0000_i1130" type="#_x0000_t75" style="width:308.55pt;height:73.6pt" o:ole="">
            <v:imagedata r:id="rId220" o:title=""/>
          </v:shape>
          <o:OLEObject Type="Embed" ProgID="Unknown" ShapeID="_x0000_i1130" DrawAspect="Content" ObjectID="_1342457377" r:id="rId221">
            <o:FieldCodes>\* MERGEFORMAT</o:FieldCodes>
          </o:OLEObject>
        </w:object>
      </w:r>
    </w:p>
    <w:p w14:paraId="4704FD4A" w14:textId="77777777" w:rsidR="00744718" w:rsidRDefault="00744718" w:rsidP="00744718">
      <w:pPr>
        <w:ind w:left="720"/>
      </w:pPr>
    </w:p>
    <w:tbl>
      <w:tblPr>
        <w:tblW w:w="0" w:type="auto"/>
        <w:tblInd w:w="108" w:type="dxa"/>
        <w:tblLayout w:type="fixed"/>
        <w:tblLook w:val="0000" w:firstRow="0" w:lastRow="0" w:firstColumn="0" w:lastColumn="0" w:noHBand="0" w:noVBand="0"/>
      </w:tblPr>
      <w:tblGrid>
        <w:gridCol w:w="2131"/>
        <w:gridCol w:w="2131"/>
        <w:gridCol w:w="3478"/>
      </w:tblGrid>
      <w:tr w:rsidR="00744718" w14:paraId="53605C90" w14:textId="77777777" w:rsidTr="00744718">
        <w:trPr>
          <w:cantSplit/>
        </w:trPr>
        <w:tc>
          <w:tcPr>
            <w:tcW w:w="2131" w:type="dxa"/>
            <w:tcBorders>
              <w:top w:val="single" w:sz="12" w:space="0" w:color="auto"/>
              <w:left w:val="single" w:sz="12" w:space="0" w:color="auto"/>
              <w:bottom w:val="single" w:sz="12" w:space="0" w:color="auto"/>
              <w:right w:val="single" w:sz="6" w:space="0" w:color="auto"/>
            </w:tcBorders>
          </w:tcPr>
          <w:p w14:paraId="2575E8A2" w14:textId="77777777" w:rsidR="00744718" w:rsidRDefault="00744718" w:rsidP="00744718">
            <w:pPr>
              <w:rPr>
                <w:b/>
              </w:rPr>
            </w:pPr>
            <w:r>
              <w:rPr>
                <w:b/>
              </w:rPr>
              <w:t>Bits</w:t>
            </w:r>
          </w:p>
        </w:tc>
        <w:tc>
          <w:tcPr>
            <w:tcW w:w="2131" w:type="dxa"/>
            <w:tcBorders>
              <w:top w:val="single" w:sz="12" w:space="0" w:color="auto"/>
              <w:left w:val="single" w:sz="6" w:space="0" w:color="auto"/>
              <w:bottom w:val="single" w:sz="12" w:space="0" w:color="auto"/>
              <w:right w:val="single" w:sz="6" w:space="0" w:color="auto"/>
            </w:tcBorders>
          </w:tcPr>
          <w:p w14:paraId="376A6625" w14:textId="77777777" w:rsidR="00744718" w:rsidRDefault="00744718" w:rsidP="00744718">
            <w:pPr>
              <w:rPr>
                <w:b/>
              </w:rPr>
            </w:pPr>
            <w:r>
              <w:rPr>
                <w:b/>
              </w:rPr>
              <w:t>Name</w:t>
            </w:r>
          </w:p>
        </w:tc>
        <w:tc>
          <w:tcPr>
            <w:tcW w:w="3478" w:type="dxa"/>
            <w:tcBorders>
              <w:top w:val="single" w:sz="12" w:space="0" w:color="auto"/>
              <w:left w:val="single" w:sz="6" w:space="0" w:color="auto"/>
              <w:bottom w:val="single" w:sz="12" w:space="0" w:color="auto"/>
              <w:right w:val="single" w:sz="12" w:space="0" w:color="auto"/>
            </w:tcBorders>
          </w:tcPr>
          <w:p w14:paraId="07DD6460" w14:textId="77777777" w:rsidR="00744718" w:rsidRDefault="00744718" w:rsidP="00744718">
            <w:pPr>
              <w:rPr>
                <w:b/>
              </w:rPr>
            </w:pPr>
            <w:r>
              <w:rPr>
                <w:b/>
              </w:rPr>
              <w:t>Function</w:t>
            </w:r>
          </w:p>
        </w:tc>
      </w:tr>
      <w:tr w:rsidR="00744718" w14:paraId="217A8C48" w14:textId="77777777" w:rsidTr="00744718">
        <w:trPr>
          <w:cantSplit/>
        </w:trPr>
        <w:tc>
          <w:tcPr>
            <w:tcW w:w="2131" w:type="dxa"/>
            <w:tcBorders>
              <w:left w:val="single" w:sz="12" w:space="0" w:color="auto"/>
              <w:bottom w:val="single" w:sz="6" w:space="0" w:color="auto"/>
              <w:right w:val="single" w:sz="6" w:space="0" w:color="auto"/>
            </w:tcBorders>
          </w:tcPr>
          <w:p w14:paraId="32CBE82A" w14:textId="77777777" w:rsidR="00744718" w:rsidRDefault="00744718" w:rsidP="00744718">
            <w:r>
              <w:t>FOG_COL[7:0]</w:t>
            </w:r>
          </w:p>
        </w:tc>
        <w:tc>
          <w:tcPr>
            <w:tcW w:w="2131" w:type="dxa"/>
            <w:tcBorders>
              <w:left w:val="single" w:sz="6" w:space="0" w:color="auto"/>
              <w:bottom w:val="single" w:sz="6" w:space="0" w:color="auto"/>
              <w:right w:val="single" w:sz="6" w:space="0" w:color="auto"/>
            </w:tcBorders>
          </w:tcPr>
          <w:p w14:paraId="539663A8" w14:textId="77777777" w:rsidR="00744718" w:rsidRDefault="00744718" w:rsidP="00744718">
            <w:r>
              <w:t>BF</w:t>
            </w:r>
          </w:p>
        </w:tc>
        <w:tc>
          <w:tcPr>
            <w:tcW w:w="3478" w:type="dxa"/>
            <w:tcBorders>
              <w:left w:val="single" w:sz="6" w:space="0" w:color="auto"/>
              <w:bottom w:val="single" w:sz="6" w:space="0" w:color="auto"/>
              <w:right w:val="single" w:sz="12" w:space="0" w:color="auto"/>
            </w:tcBorders>
          </w:tcPr>
          <w:p w14:paraId="4B79FA0C" w14:textId="77777777" w:rsidR="00744718" w:rsidRDefault="00744718" w:rsidP="00744718">
            <w:r>
              <w:t>Blue component of the Fog Color</w:t>
            </w:r>
          </w:p>
        </w:tc>
      </w:tr>
      <w:tr w:rsidR="00744718" w14:paraId="13F14C19" w14:textId="77777777" w:rsidTr="00744718">
        <w:trPr>
          <w:cantSplit/>
        </w:trPr>
        <w:tc>
          <w:tcPr>
            <w:tcW w:w="2131" w:type="dxa"/>
            <w:tcBorders>
              <w:left w:val="single" w:sz="12" w:space="0" w:color="auto"/>
              <w:bottom w:val="single" w:sz="6" w:space="0" w:color="auto"/>
              <w:right w:val="single" w:sz="6" w:space="0" w:color="auto"/>
            </w:tcBorders>
          </w:tcPr>
          <w:p w14:paraId="75646B89" w14:textId="77777777" w:rsidR="00744718" w:rsidRDefault="00744718" w:rsidP="00744718">
            <w:r>
              <w:t>FOG_COL[15:8]</w:t>
            </w:r>
          </w:p>
        </w:tc>
        <w:tc>
          <w:tcPr>
            <w:tcW w:w="2131" w:type="dxa"/>
            <w:tcBorders>
              <w:left w:val="single" w:sz="6" w:space="0" w:color="auto"/>
              <w:bottom w:val="single" w:sz="6" w:space="0" w:color="auto"/>
              <w:right w:val="single" w:sz="6" w:space="0" w:color="auto"/>
            </w:tcBorders>
          </w:tcPr>
          <w:p w14:paraId="287E6E9E" w14:textId="77777777" w:rsidR="00744718" w:rsidRDefault="00744718" w:rsidP="00744718">
            <w:r>
              <w:t>GF</w:t>
            </w:r>
          </w:p>
        </w:tc>
        <w:tc>
          <w:tcPr>
            <w:tcW w:w="3478" w:type="dxa"/>
            <w:tcBorders>
              <w:left w:val="single" w:sz="6" w:space="0" w:color="auto"/>
              <w:bottom w:val="single" w:sz="6" w:space="0" w:color="auto"/>
              <w:right w:val="single" w:sz="12" w:space="0" w:color="auto"/>
            </w:tcBorders>
          </w:tcPr>
          <w:p w14:paraId="15666304" w14:textId="77777777" w:rsidR="00744718" w:rsidRDefault="00744718" w:rsidP="00744718">
            <w:r>
              <w:t>Green component of the Fog Color</w:t>
            </w:r>
          </w:p>
        </w:tc>
      </w:tr>
      <w:tr w:rsidR="00744718" w14:paraId="11DD393A" w14:textId="77777777" w:rsidTr="00744718">
        <w:trPr>
          <w:cantSplit/>
        </w:trPr>
        <w:tc>
          <w:tcPr>
            <w:tcW w:w="2131" w:type="dxa"/>
            <w:tcBorders>
              <w:left w:val="single" w:sz="12" w:space="0" w:color="auto"/>
              <w:bottom w:val="single" w:sz="6" w:space="0" w:color="auto"/>
              <w:right w:val="single" w:sz="6" w:space="0" w:color="auto"/>
            </w:tcBorders>
          </w:tcPr>
          <w:p w14:paraId="2B01250A" w14:textId="77777777" w:rsidR="00744718" w:rsidRDefault="00744718" w:rsidP="00744718">
            <w:r>
              <w:t>FOG_COL[23:16]</w:t>
            </w:r>
          </w:p>
        </w:tc>
        <w:tc>
          <w:tcPr>
            <w:tcW w:w="2131" w:type="dxa"/>
            <w:tcBorders>
              <w:left w:val="single" w:sz="6" w:space="0" w:color="auto"/>
              <w:bottom w:val="single" w:sz="6" w:space="0" w:color="auto"/>
              <w:right w:val="single" w:sz="6" w:space="0" w:color="auto"/>
            </w:tcBorders>
          </w:tcPr>
          <w:p w14:paraId="65F6AED2" w14:textId="77777777" w:rsidR="00744718" w:rsidRDefault="00744718" w:rsidP="00744718">
            <w:r>
              <w:t>RF</w:t>
            </w:r>
          </w:p>
        </w:tc>
        <w:tc>
          <w:tcPr>
            <w:tcW w:w="3478" w:type="dxa"/>
            <w:tcBorders>
              <w:left w:val="single" w:sz="6" w:space="0" w:color="auto"/>
              <w:bottom w:val="single" w:sz="6" w:space="0" w:color="auto"/>
              <w:right w:val="single" w:sz="12" w:space="0" w:color="auto"/>
            </w:tcBorders>
          </w:tcPr>
          <w:p w14:paraId="439DA55A" w14:textId="77777777" w:rsidR="00744718" w:rsidRDefault="00744718" w:rsidP="00744718">
            <w:r>
              <w:t>Red component of the Fog Color</w:t>
            </w:r>
          </w:p>
        </w:tc>
      </w:tr>
      <w:tr w:rsidR="00744718" w14:paraId="5968E4CF" w14:textId="77777777" w:rsidTr="00744718">
        <w:trPr>
          <w:cantSplit/>
        </w:trPr>
        <w:tc>
          <w:tcPr>
            <w:tcW w:w="2131" w:type="dxa"/>
            <w:tcBorders>
              <w:left w:val="single" w:sz="12" w:space="0" w:color="auto"/>
              <w:bottom w:val="single" w:sz="6" w:space="0" w:color="auto"/>
              <w:right w:val="single" w:sz="6" w:space="0" w:color="auto"/>
            </w:tcBorders>
          </w:tcPr>
          <w:p w14:paraId="6EE91D24" w14:textId="77777777" w:rsidR="00744718" w:rsidRDefault="00744718" w:rsidP="00744718">
            <w:r>
              <w:t>FOG_COL[31:24]</w:t>
            </w:r>
          </w:p>
        </w:tc>
        <w:tc>
          <w:tcPr>
            <w:tcW w:w="2131" w:type="dxa"/>
            <w:tcBorders>
              <w:left w:val="single" w:sz="6" w:space="0" w:color="auto"/>
              <w:bottom w:val="single" w:sz="6" w:space="0" w:color="auto"/>
              <w:right w:val="single" w:sz="6" w:space="0" w:color="auto"/>
            </w:tcBorders>
          </w:tcPr>
          <w:p w14:paraId="000FDB54" w14:textId="77777777" w:rsidR="00744718" w:rsidRDefault="00744718" w:rsidP="00744718">
            <w:r>
              <w:t>AF</w:t>
            </w:r>
          </w:p>
        </w:tc>
        <w:tc>
          <w:tcPr>
            <w:tcW w:w="3478" w:type="dxa"/>
            <w:tcBorders>
              <w:left w:val="single" w:sz="6" w:space="0" w:color="auto"/>
              <w:bottom w:val="single" w:sz="6" w:space="0" w:color="auto"/>
              <w:right w:val="single" w:sz="12" w:space="0" w:color="auto"/>
            </w:tcBorders>
          </w:tcPr>
          <w:p w14:paraId="7B5DD2B2" w14:textId="77777777" w:rsidR="00744718" w:rsidRDefault="00744718" w:rsidP="00744718">
            <w:r>
              <w:t>Alpha component of the Fog Color</w:t>
            </w:r>
          </w:p>
        </w:tc>
      </w:tr>
    </w:tbl>
    <w:p w14:paraId="281EC147" w14:textId="77777777" w:rsidR="00744718" w:rsidRDefault="00744718" w:rsidP="00744718"/>
    <w:p w14:paraId="3EE97FBC" w14:textId="77777777" w:rsidR="00744718" w:rsidRDefault="00744718" w:rsidP="00744718">
      <w:pPr>
        <w:pStyle w:val="Heading3"/>
      </w:pPr>
      <w:r>
        <w:tab/>
      </w:r>
    </w:p>
    <w:p w14:paraId="1ED618F4" w14:textId="77777777" w:rsidR="00744718" w:rsidRDefault="00744718" w:rsidP="00744718">
      <w:pPr>
        <w:pStyle w:val="Heading3"/>
      </w:pPr>
      <w:r>
        <w:t>5.8.37</w:t>
      </w:r>
      <w:r>
        <w:tab/>
        <w:t>Alpha Register RBASE_D + (0x0128)</w:t>
      </w:r>
    </w:p>
    <w:p w14:paraId="16881153"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Name: </w:t>
      </w:r>
      <w:r>
        <w:rPr>
          <w:rFonts w:ascii="Times New Roman" w:hAnsi="Times New Roman"/>
          <w:b/>
        </w:rPr>
        <w:tab/>
        <w:t>ALPHA_REG</w:t>
      </w:r>
    </w:p>
    <w:p w14:paraId="7D0D57F8"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Type: </w:t>
      </w:r>
      <w:r>
        <w:rPr>
          <w:rFonts w:ascii="Times New Roman" w:hAnsi="Times New Roman"/>
          <w:b/>
        </w:rPr>
        <w:tab/>
        <w:t>Memory mapped read write</w:t>
      </w:r>
    </w:p>
    <w:p w14:paraId="03F4B57D" w14:textId="77777777" w:rsidR="00744718" w:rsidRDefault="00744718" w:rsidP="00744718">
      <w:pPr>
        <w:pStyle w:val="NormalIndent"/>
        <w:ind w:left="0"/>
        <w:rPr>
          <w:rFonts w:ascii="Times New Roman" w:hAnsi="Times New Roman"/>
          <w:b/>
        </w:rPr>
      </w:pPr>
    </w:p>
    <w:p w14:paraId="5DE34191" w14:textId="77777777" w:rsidR="00744718" w:rsidRDefault="00744718" w:rsidP="00744718">
      <w:r>
        <w:t>The Alpha register contains the alpha test value for alpha compare mode.  It also contains the source and destination alpha values that are used for alpha blending under the control of ACNTRL.</w:t>
      </w:r>
    </w:p>
    <w:p w14:paraId="72574A9D" w14:textId="77777777" w:rsidR="00744718" w:rsidRDefault="00744718" w:rsidP="00744718">
      <w:r>
        <w:tab/>
      </w:r>
    </w:p>
    <w:p w14:paraId="19D65B4E" w14:textId="77777777" w:rsidR="00744718" w:rsidRDefault="00744718" w:rsidP="00744718">
      <w:r>
        <w:object w:dxaOrig="6165" w:dyaOrig="1470" w14:anchorId="4E10EE3F">
          <v:shape id="_x0000_i1131" type="#_x0000_t75" style="width:308.05pt;height:73.6pt" o:ole="">
            <v:imagedata r:id="rId222" o:title=""/>
          </v:shape>
          <o:OLEObject Type="Embed" ProgID="MSDraw" ShapeID="_x0000_i1131" DrawAspect="Content" ObjectID="_1342457378" r:id="rId223">
            <o:FieldCodes>\* MERGEFORMAT</o:FieldCodes>
          </o:OLEObject>
        </w:object>
      </w:r>
    </w:p>
    <w:p w14:paraId="4F7972F6" w14:textId="77777777" w:rsidR="00744718" w:rsidRDefault="00744718" w:rsidP="00744718">
      <w:pPr>
        <w:ind w:left="720"/>
      </w:pPr>
    </w:p>
    <w:tbl>
      <w:tblPr>
        <w:tblW w:w="0" w:type="auto"/>
        <w:tblLayout w:type="fixed"/>
        <w:tblLook w:val="0000" w:firstRow="0" w:lastRow="0" w:firstColumn="0" w:lastColumn="0" w:noHBand="0" w:noVBand="0"/>
      </w:tblPr>
      <w:tblGrid>
        <w:gridCol w:w="2160"/>
        <w:gridCol w:w="2160"/>
        <w:gridCol w:w="3816"/>
      </w:tblGrid>
      <w:tr w:rsidR="00744718" w14:paraId="2EEE74CA" w14:textId="77777777" w:rsidTr="00744718">
        <w:trPr>
          <w:cantSplit/>
        </w:trPr>
        <w:tc>
          <w:tcPr>
            <w:tcW w:w="2160" w:type="dxa"/>
            <w:tcBorders>
              <w:top w:val="single" w:sz="12" w:space="0" w:color="auto"/>
              <w:left w:val="single" w:sz="12" w:space="0" w:color="auto"/>
              <w:bottom w:val="single" w:sz="12" w:space="0" w:color="auto"/>
              <w:right w:val="single" w:sz="6" w:space="0" w:color="auto"/>
            </w:tcBorders>
          </w:tcPr>
          <w:p w14:paraId="013C26FB" w14:textId="77777777" w:rsidR="00744718" w:rsidRDefault="00744718" w:rsidP="00744718">
            <w:pPr>
              <w:rPr>
                <w:b/>
              </w:rPr>
            </w:pPr>
            <w:r>
              <w:rPr>
                <w:b/>
              </w:rPr>
              <w:t>Bits</w:t>
            </w:r>
          </w:p>
        </w:tc>
        <w:tc>
          <w:tcPr>
            <w:tcW w:w="2160" w:type="dxa"/>
            <w:tcBorders>
              <w:top w:val="single" w:sz="12" w:space="0" w:color="auto"/>
              <w:left w:val="single" w:sz="6" w:space="0" w:color="auto"/>
              <w:bottom w:val="single" w:sz="12" w:space="0" w:color="auto"/>
              <w:right w:val="single" w:sz="6" w:space="0" w:color="auto"/>
            </w:tcBorders>
          </w:tcPr>
          <w:p w14:paraId="7BB015F7" w14:textId="77777777" w:rsidR="00744718" w:rsidRDefault="00744718" w:rsidP="00744718">
            <w:pPr>
              <w:rPr>
                <w:b/>
              </w:rPr>
            </w:pPr>
            <w:r>
              <w:rPr>
                <w:b/>
              </w:rPr>
              <w:t>Name</w:t>
            </w:r>
          </w:p>
        </w:tc>
        <w:tc>
          <w:tcPr>
            <w:tcW w:w="3816" w:type="dxa"/>
            <w:tcBorders>
              <w:top w:val="single" w:sz="12" w:space="0" w:color="auto"/>
              <w:left w:val="single" w:sz="6" w:space="0" w:color="auto"/>
              <w:bottom w:val="single" w:sz="12" w:space="0" w:color="auto"/>
              <w:right w:val="single" w:sz="12" w:space="0" w:color="auto"/>
            </w:tcBorders>
          </w:tcPr>
          <w:p w14:paraId="2D479A12" w14:textId="77777777" w:rsidR="00744718" w:rsidRDefault="00744718" w:rsidP="00744718">
            <w:pPr>
              <w:rPr>
                <w:b/>
              </w:rPr>
            </w:pPr>
            <w:r>
              <w:rPr>
                <w:b/>
              </w:rPr>
              <w:t>Function</w:t>
            </w:r>
          </w:p>
        </w:tc>
      </w:tr>
      <w:tr w:rsidR="00744718" w14:paraId="2A16D3A9" w14:textId="77777777" w:rsidTr="00744718">
        <w:trPr>
          <w:cantSplit/>
        </w:trPr>
        <w:tc>
          <w:tcPr>
            <w:tcW w:w="2160" w:type="dxa"/>
            <w:tcBorders>
              <w:left w:val="single" w:sz="12" w:space="0" w:color="auto"/>
              <w:bottom w:val="single" w:sz="6" w:space="0" w:color="auto"/>
              <w:right w:val="single" w:sz="6" w:space="0" w:color="auto"/>
            </w:tcBorders>
          </w:tcPr>
          <w:p w14:paraId="0D033178" w14:textId="77777777" w:rsidR="00744718" w:rsidRDefault="00744718" w:rsidP="00744718">
            <w:r>
              <w:t>ALPHA[7:0]</w:t>
            </w:r>
          </w:p>
        </w:tc>
        <w:tc>
          <w:tcPr>
            <w:tcW w:w="2160" w:type="dxa"/>
            <w:tcBorders>
              <w:left w:val="single" w:sz="6" w:space="0" w:color="auto"/>
              <w:bottom w:val="single" w:sz="6" w:space="0" w:color="auto"/>
              <w:right w:val="single" w:sz="6" w:space="0" w:color="auto"/>
            </w:tcBorders>
          </w:tcPr>
          <w:p w14:paraId="4E8D7207" w14:textId="77777777" w:rsidR="00744718" w:rsidRDefault="00744718" w:rsidP="00744718">
            <w:r>
              <w:t>SRC_REG</w:t>
            </w:r>
          </w:p>
        </w:tc>
        <w:tc>
          <w:tcPr>
            <w:tcW w:w="3816" w:type="dxa"/>
            <w:tcBorders>
              <w:left w:val="single" w:sz="6" w:space="0" w:color="auto"/>
              <w:bottom w:val="single" w:sz="6" w:space="0" w:color="auto"/>
              <w:right w:val="single" w:sz="12" w:space="0" w:color="auto"/>
            </w:tcBorders>
          </w:tcPr>
          <w:p w14:paraId="235C618B" w14:textId="77777777" w:rsidR="00744718" w:rsidRDefault="00744718" w:rsidP="00744718">
            <w:r>
              <w:t>Alpha source register for blending. Lower three bits are considered 0.</w:t>
            </w:r>
          </w:p>
        </w:tc>
      </w:tr>
      <w:tr w:rsidR="00744718" w14:paraId="2CF0314F" w14:textId="77777777" w:rsidTr="00744718">
        <w:trPr>
          <w:cantSplit/>
        </w:trPr>
        <w:tc>
          <w:tcPr>
            <w:tcW w:w="2160" w:type="dxa"/>
            <w:tcBorders>
              <w:left w:val="single" w:sz="12" w:space="0" w:color="auto"/>
              <w:bottom w:val="single" w:sz="6" w:space="0" w:color="auto"/>
              <w:right w:val="single" w:sz="6" w:space="0" w:color="auto"/>
            </w:tcBorders>
          </w:tcPr>
          <w:p w14:paraId="48C2BCC8" w14:textId="77777777" w:rsidR="00744718" w:rsidRDefault="00744718" w:rsidP="00744718">
            <w:r>
              <w:t>ALPHA[15:8]</w:t>
            </w:r>
          </w:p>
        </w:tc>
        <w:tc>
          <w:tcPr>
            <w:tcW w:w="2160" w:type="dxa"/>
            <w:tcBorders>
              <w:left w:val="single" w:sz="6" w:space="0" w:color="auto"/>
              <w:bottom w:val="single" w:sz="6" w:space="0" w:color="auto"/>
              <w:right w:val="single" w:sz="6" w:space="0" w:color="auto"/>
            </w:tcBorders>
          </w:tcPr>
          <w:p w14:paraId="71D11BF2" w14:textId="77777777" w:rsidR="00744718" w:rsidRDefault="00744718" w:rsidP="00744718">
            <w:r>
              <w:t>DST_REG</w:t>
            </w:r>
          </w:p>
        </w:tc>
        <w:tc>
          <w:tcPr>
            <w:tcW w:w="3816" w:type="dxa"/>
            <w:tcBorders>
              <w:left w:val="single" w:sz="6" w:space="0" w:color="auto"/>
              <w:bottom w:val="single" w:sz="6" w:space="0" w:color="auto"/>
              <w:right w:val="single" w:sz="12" w:space="0" w:color="auto"/>
            </w:tcBorders>
          </w:tcPr>
          <w:p w14:paraId="7E2A0434" w14:textId="77777777" w:rsidR="00744718" w:rsidRDefault="00744718" w:rsidP="00744718">
            <w:r>
              <w:t>Alpha destination register for blending. Lower 3 bits are considered 0.</w:t>
            </w:r>
          </w:p>
        </w:tc>
      </w:tr>
      <w:tr w:rsidR="00744718" w14:paraId="688BFD99" w14:textId="77777777" w:rsidTr="00744718">
        <w:trPr>
          <w:cantSplit/>
        </w:trPr>
        <w:tc>
          <w:tcPr>
            <w:tcW w:w="2160" w:type="dxa"/>
            <w:tcBorders>
              <w:left w:val="single" w:sz="12" w:space="0" w:color="auto"/>
              <w:bottom w:val="single" w:sz="6" w:space="0" w:color="auto"/>
              <w:right w:val="single" w:sz="6" w:space="0" w:color="auto"/>
            </w:tcBorders>
          </w:tcPr>
          <w:p w14:paraId="15A06544" w14:textId="77777777" w:rsidR="00744718" w:rsidRDefault="00744718" w:rsidP="00744718">
            <w:r>
              <w:t>ALPHA[23:16]</w:t>
            </w:r>
          </w:p>
        </w:tc>
        <w:tc>
          <w:tcPr>
            <w:tcW w:w="2160" w:type="dxa"/>
            <w:tcBorders>
              <w:left w:val="single" w:sz="6" w:space="0" w:color="auto"/>
              <w:bottom w:val="single" w:sz="6" w:space="0" w:color="auto"/>
              <w:right w:val="single" w:sz="6" w:space="0" w:color="auto"/>
            </w:tcBorders>
          </w:tcPr>
          <w:p w14:paraId="455992B5" w14:textId="77777777" w:rsidR="00744718" w:rsidRDefault="00744718" w:rsidP="00744718">
            <w:r>
              <w:t>ATEST</w:t>
            </w:r>
          </w:p>
        </w:tc>
        <w:tc>
          <w:tcPr>
            <w:tcW w:w="3816" w:type="dxa"/>
            <w:tcBorders>
              <w:left w:val="single" w:sz="6" w:space="0" w:color="auto"/>
              <w:bottom w:val="single" w:sz="6" w:space="0" w:color="auto"/>
              <w:right w:val="single" w:sz="12" w:space="0" w:color="auto"/>
            </w:tcBorders>
          </w:tcPr>
          <w:p w14:paraId="185DFBA7" w14:textId="77777777" w:rsidR="00744718" w:rsidRDefault="00744718" w:rsidP="00744718">
            <w:r>
              <w:t>Alpha test register for alpha compare</w:t>
            </w:r>
          </w:p>
        </w:tc>
      </w:tr>
      <w:tr w:rsidR="00744718" w14:paraId="060134B8" w14:textId="77777777" w:rsidTr="00744718">
        <w:trPr>
          <w:cantSplit/>
        </w:trPr>
        <w:tc>
          <w:tcPr>
            <w:tcW w:w="2160" w:type="dxa"/>
            <w:tcBorders>
              <w:left w:val="single" w:sz="12" w:space="0" w:color="auto"/>
              <w:bottom w:val="single" w:sz="6" w:space="0" w:color="auto"/>
              <w:right w:val="single" w:sz="6" w:space="0" w:color="auto"/>
            </w:tcBorders>
          </w:tcPr>
          <w:p w14:paraId="5D8CBECE" w14:textId="77777777" w:rsidR="00744718" w:rsidRDefault="00744718" w:rsidP="00744718">
            <w:r>
              <w:t>ALPHA[31:24]</w:t>
            </w:r>
          </w:p>
        </w:tc>
        <w:tc>
          <w:tcPr>
            <w:tcW w:w="2160" w:type="dxa"/>
            <w:tcBorders>
              <w:left w:val="single" w:sz="6" w:space="0" w:color="auto"/>
              <w:bottom w:val="single" w:sz="6" w:space="0" w:color="auto"/>
              <w:right w:val="single" w:sz="6" w:space="0" w:color="auto"/>
            </w:tcBorders>
          </w:tcPr>
          <w:p w14:paraId="7B80D813" w14:textId="77777777" w:rsidR="00744718" w:rsidRDefault="00744718" w:rsidP="00744718">
            <w:r>
              <w:t>Reserved</w:t>
            </w:r>
          </w:p>
        </w:tc>
        <w:tc>
          <w:tcPr>
            <w:tcW w:w="3816" w:type="dxa"/>
            <w:tcBorders>
              <w:left w:val="single" w:sz="6" w:space="0" w:color="auto"/>
              <w:bottom w:val="single" w:sz="6" w:space="0" w:color="auto"/>
              <w:right w:val="single" w:sz="12" w:space="0" w:color="auto"/>
            </w:tcBorders>
          </w:tcPr>
          <w:p w14:paraId="18EE38AE" w14:textId="77777777" w:rsidR="00744718" w:rsidRDefault="00744718" w:rsidP="00744718">
            <w:r>
              <w:t>Reserved</w:t>
            </w:r>
          </w:p>
        </w:tc>
      </w:tr>
    </w:tbl>
    <w:p w14:paraId="77503196" w14:textId="77777777" w:rsidR="00744718" w:rsidRDefault="00744718" w:rsidP="00744718">
      <w:pPr>
        <w:pStyle w:val="Heading3"/>
      </w:pPr>
      <w:r>
        <w:br w:type="page"/>
      </w:r>
    </w:p>
    <w:p w14:paraId="5A8B30EA" w14:textId="77777777" w:rsidR="00744718" w:rsidRDefault="00744718" w:rsidP="00744718">
      <w:pPr>
        <w:pStyle w:val="Heading3"/>
      </w:pPr>
      <w:r>
        <w:t>5.8.39</w:t>
      </w:r>
      <w:r>
        <w:tab/>
      </w:r>
      <w:r>
        <w:tab/>
        <w:t>Texture Border Color Register RBASE_D + (0x012C)</w:t>
      </w:r>
    </w:p>
    <w:p w14:paraId="28E070BA"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Name: </w:t>
      </w:r>
      <w:r>
        <w:rPr>
          <w:rFonts w:ascii="Times New Roman" w:hAnsi="Times New Roman"/>
          <w:b/>
        </w:rPr>
        <w:tab/>
        <w:t>TBORD_COL</w:t>
      </w:r>
    </w:p>
    <w:p w14:paraId="455162BE" w14:textId="77777777" w:rsidR="00744718" w:rsidRDefault="00744718" w:rsidP="00744718">
      <w:pPr>
        <w:pStyle w:val="NormalIndent"/>
        <w:tabs>
          <w:tab w:val="left" w:pos="720"/>
        </w:tabs>
        <w:ind w:left="0"/>
        <w:rPr>
          <w:rFonts w:ascii="Times New Roman" w:hAnsi="Times New Roman"/>
        </w:rPr>
      </w:pPr>
      <w:r>
        <w:rPr>
          <w:rFonts w:ascii="Times New Roman" w:hAnsi="Times New Roman"/>
          <w:b/>
        </w:rPr>
        <w:t xml:space="preserve">Type: </w:t>
      </w:r>
      <w:r>
        <w:rPr>
          <w:rFonts w:ascii="Times New Roman" w:hAnsi="Times New Roman"/>
          <w:b/>
        </w:rPr>
        <w:tab/>
        <w:t>Memory mapped read write</w:t>
      </w:r>
    </w:p>
    <w:p w14:paraId="5E45DE53" w14:textId="77777777" w:rsidR="00744718" w:rsidRDefault="00744718" w:rsidP="00744718">
      <w:pPr>
        <w:pStyle w:val="NormalIndent"/>
        <w:ind w:left="0"/>
        <w:jc w:val="both"/>
        <w:rPr>
          <w:rFonts w:ascii="Times New Roman" w:hAnsi="Times New Roman"/>
        </w:rPr>
      </w:pPr>
      <w:r>
        <w:rPr>
          <w:rFonts w:ascii="Times New Roman" w:hAnsi="Times New Roman"/>
        </w:rPr>
        <w:t>The Texture border color register contains the RBG value to clamp the color value to when Bordering is turned on in TEX_CTRL and the texture map U,V coordinates extend beyond the size of the texture map.</w:t>
      </w:r>
    </w:p>
    <w:p w14:paraId="396F050C" w14:textId="77777777" w:rsidR="00744718" w:rsidRDefault="00744718" w:rsidP="00744718">
      <w:pPr>
        <w:pStyle w:val="NormalIndent"/>
        <w:ind w:left="0"/>
        <w:jc w:val="both"/>
        <w:rPr>
          <w:rFonts w:ascii="Times New Roman" w:hAnsi="Times New Roman"/>
        </w:rPr>
      </w:pPr>
    </w:p>
    <w:p w14:paraId="7321709A" w14:textId="77777777" w:rsidR="00744718" w:rsidRDefault="00744718" w:rsidP="00744718">
      <w:r>
        <w:object w:dxaOrig="6163" w:dyaOrig="1470" w14:anchorId="7A90CB36">
          <v:shape id="_x0000_i1132" type="#_x0000_t75" style="width:308.55pt;height:73.6pt" o:ole="">
            <v:imagedata r:id="rId224" o:title=""/>
          </v:shape>
          <o:OLEObject Type="Embed" ProgID="Unknown" ShapeID="_x0000_i1132" DrawAspect="Content" ObjectID="_1342457379" r:id="rId225">
            <o:FieldCodes>\* MERGEFORMAT</o:FieldCodes>
          </o:OLEObject>
        </w:object>
      </w:r>
    </w:p>
    <w:p w14:paraId="64E9BC94" w14:textId="77777777" w:rsidR="00744718" w:rsidRDefault="00744718" w:rsidP="00744718">
      <w:pPr>
        <w:pStyle w:val="NormalIndent"/>
        <w:ind w:left="0"/>
      </w:pPr>
    </w:p>
    <w:p w14:paraId="75F464AF" w14:textId="77777777" w:rsidR="00744718" w:rsidRDefault="00744718" w:rsidP="00744718">
      <w:pPr>
        <w:pStyle w:val="Heading3"/>
      </w:pPr>
      <w:r>
        <w:t>5.8.40</w:t>
      </w:r>
      <w:r>
        <w:tab/>
        <w:t>Floating Point Interface to the color registers RBASE_D + (0x0130 – 0x015C)</w:t>
      </w:r>
    </w:p>
    <w:p w14:paraId="3BC7957F"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Name: </w:t>
      </w:r>
      <w:r>
        <w:rPr>
          <w:rFonts w:ascii="Times New Roman" w:hAnsi="Times New Roman"/>
          <w:b/>
        </w:rPr>
        <w:tab/>
        <w:t>V0_A_FP, V0_R_FP, V0_G_FP, V0_B_FP, V1_A_FP, V1_R_FP, V1_G_FP, V1_B_FP,  V2_A_FP, V2_R_FP, V2_G_FP, V2_B_FP,</w:t>
      </w:r>
    </w:p>
    <w:p w14:paraId="72BEEFCB" w14:textId="77777777" w:rsidR="00744718" w:rsidRDefault="00744718" w:rsidP="00744718">
      <w:pPr>
        <w:pStyle w:val="NormalIndent"/>
        <w:tabs>
          <w:tab w:val="left" w:pos="720"/>
        </w:tabs>
        <w:ind w:left="0"/>
        <w:rPr>
          <w:rFonts w:ascii="Times New Roman" w:hAnsi="Times New Roman"/>
        </w:rPr>
      </w:pPr>
      <w:r>
        <w:rPr>
          <w:rFonts w:ascii="Times New Roman" w:hAnsi="Times New Roman"/>
          <w:b/>
        </w:rPr>
        <w:t xml:space="preserve">Type: </w:t>
      </w:r>
      <w:r>
        <w:rPr>
          <w:rFonts w:ascii="Times New Roman" w:hAnsi="Times New Roman"/>
          <w:b/>
        </w:rPr>
        <w:tab/>
        <w:t>Memory mapped write only</w:t>
      </w:r>
    </w:p>
    <w:p w14:paraId="2202239A" w14:textId="50BAF1F0" w:rsidR="00744718" w:rsidRDefault="00744718" w:rsidP="00744718">
      <w:pPr>
        <w:pStyle w:val="NormalIndent"/>
        <w:ind w:left="0"/>
        <w:jc w:val="both"/>
        <w:rPr>
          <w:rFonts w:ascii="Times New Roman" w:hAnsi="Times New Roman"/>
        </w:rPr>
      </w:pPr>
      <w:r>
        <w:rPr>
          <w:rFonts w:ascii="Times New Roman" w:hAnsi="Times New Roman"/>
        </w:rPr>
        <w:t xml:space="preserve">In </w:t>
      </w:r>
      <w:r w:rsidR="009F7167">
        <w:rPr>
          <w:rFonts w:ascii="Times New Roman" w:hAnsi="Times New Roman"/>
        </w:rPr>
        <w:t>GPLGPU</w:t>
      </w:r>
      <w:r>
        <w:rPr>
          <w:rFonts w:ascii="Times New Roman" w:hAnsi="Times New Roman"/>
        </w:rPr>
        <w:t xml:space="preserve">, an interface is in place which will allow the three triangle vertex color registers to be loaded using floating point colors. This  removes software overhead when updating vertices and removes the float to fixed conversion that software must do for these registers. These registers are write only.  These floating point color registers can be used at any time, for a given command, it should either all be floating point or all integer.  </w:t>
      </w:r>
    </w:p>
    <w:bookmarkStart w:id="257" w:name="foo"/>
    <w:bookmarkEnd w:id="257"/>
    <w:p w14:paraId="471C914E" w14:textId="77777777" w:rsidR="00744718" w:rsidRDefault="00744718" w:rsidP="00744718">
      <w:pPr>
        <w:pStyle w:val="NormalIndent"/>
        <w:ind w:left="0"/>
        <w:rPr>
          <w:rFonts w:ascii="Times New Roman" w:hAnsi="Times New Roman"/>
        </w:rPr>
      </w:pPr>
      <w:r>
        <w:rPr>
          <w:rFonts w:ascii="Times New Roman" w:hAnsi="Times New Roman"/>
        </w:rPr>
        <w:object w:dxaOrig="6160" w:dyaOrig="1475" w14:anchorId="1FD0DF24">
          <v:shape id="_x0000_i1133" type="#_x0000_t75" style="width:342.15pt;height:74.15pt" o:ole="">
            <v:imagedata r:id="rId226" o:title=""/>
          </v:shape>
          <o:OLEObject Type="Embed" ProgID="MSDraw" ShapeID="_x0000_i1133" DrawAspect="Content" ObjectID="_1342457380" r:id="rId227">
            <o:FieldCodes>\* MERGEFORMAT</o:FieldCodes>
          </o:OLEObject>
        </w:object>
      </w:r>
    </w:p>
    <w:p w14:paraId="2DFF2651" w14:textId="77777777" w:rsidR="00744718" w:rsidRDefault="00744718" w:rsidP="00744718">
      <w:pPr>
        <w:pStyle w:val="NormalIndent"/>
      </w:pPr>
    </w:p>
    <w:p w14:paraId="306DC81E" w14:textId="77777777" w:rsidR="00744718" w:rsidRDefault="00744718" w:rsidP="00744718">
      <w:pPr>
        <w:pStyle w:val="Heading3"/>
      </w:pPr>
      <w:r>
        <w:t>5.8.41</w:t>
      </w:r>
      <w:r>
        <w:tab/>
        <w:t>3D Color key compare registers RBASE_D + (0x0160, 0x0164)</w:t>
      </w:r>
    </w:p>
    <w:p w14:paraId="7EA306CE"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Name: </w:t>
      </w:r>
      <w:r>
        <w:rPr>
          <w:rFonts w:ascii="Times New Roman" w:hAnsi="Times New Roman"/>
          <w:b/>
        </w:rPr>
        <w:tab/>
        <w:t>KEY_3D_LOW, KEY_3D_HIGH</w:t>
      </w:r>
    </w:p>
    <w:p w14:paraId="4F48F9DB" w14:textId="77777777" w:rsidR="00744718" w:rsidRDefault="00744718" w:rsidP="00744718">
      <w:pPr>
        <w:pStyle w:val="NormalIndent"/>
        <w:tabs>
          <w:tab w:val="left" w:pos="720"/>
        </w:tabs>
        <w:ind w:left="0"/>
        <w:rPr>
          <w:rFonts w:ascii="Times New Roman" w:hAnsi="Times New Roman"/>
        </w:rPr>
      </w:pPr>
      <w:r>
        <w:rPr>
          <w:rFonts w:ascii="Times New Roman" w:hAnsi="Times New Roman"/>
          <w:b/>
        </w:rPr>
        <w:t xml:space="preserve">Type: </w:t>
      </w:r>
      <w:r>
        <w:rPr>
          <w:rFonts w:ascii="Times New Roman" w:hAnsi="Times New Roman"/>
          <w:b/>
        </w:rPr>
        <w:tab/>
        <w:t>Memory mapped read write</w:t>
      </w:r>
    </w:p>
    <w:p w14:paraId="3DA62B7D" w14:textId="7389416C" w:rsidR="00744718" w:rsidRDefault="009F7167" w:rsidP="00744718">
      <w:pPr>
        <w:pStyle w:val="NormalIndent"/>
        <w:ind w:left="0"/>
        <w:rPr>
          <w:rFonts w:ascii="Times New Roman" w:hAnsi="Times New Roman"/>
        </w:rPr>
      </w:pPr>
      <w:r>
        <w:rPr>
          <w:rFonts w:ascii="Times New Roman" w:hAnsi="Times New Roman"/>
        </w:rPr>
        <w:t>GPLGPU</w:t>
      </w:r>
      <w:r w:rsidR="00744718">
        <w:rPr>
          <w:rFonts w:ascii="Times New Roman" w:hAnsi="Times New Roman"/>
        </w:rPr>
        <w:t xml:space="preserve"> allows 3D color keying to be performed on a range of colors. This range is specified in the two 3D color key registers. The range can be either between the two key colors, or outside the range of the two key colors. In texture mapping, 3D color keying is always done on the nearest Texel prior to any additive operations or filtering. </w:t>
      </w:r>
    </w:p>
    <w:p w14:paraId="2ADF2797" w14:textId="77777777" w:rsidR="00744718" w:rsidRDefault="00744718" w:rsidP="00744718">
      <w:pPr>
        <w:pStyle w:val="NormalIndent"/>
        <w:ind w:left="0"/>
        <w:rPr>
          <w:rFonts w:ascii="Times New Roman" w:hAnsi="Times New Roman"/>
        </w:rPr>
      </w:pPr>
    </w:p>
    <w:p w14:paraId="4DFE82C7" w14:textId="77777777" w:rsidR="00744718" w:rsidRDefault="00744718" w:rsidP="00744718">
      <w:r>
        <w:object w:dxaOrig="6163" w:dyaOrig="1470" w14:anchorId="2B0D19C2">
          <v:shape id="_x0000_i1134" type="#_x0000_t75" style="width:308.55pt;height:73.6pt" o:ole="">
            <v:imagedata r:id="rId228" o:title=""/>
          </v:shape>
          <o:OLEObject Type="Embed" ProgID="Unknown" ShapeID="_x0000_i1134" DrawAspect="Content" ObjectID="_1342457381" r:id="rId229">
            <o:FieldCodes>\* MERGEFORMAT</o:FieldCodes>
          </o:OLEObject>
        </w:object>
      </w:r>
    </w:p>
    <w:p w14:paraId="37EBEB9A" w14:textId="77777777" w:rsidR="00744718" w:rsidRDefault="00744718" w:rsidP="00744718">
      <w:pPr>
        <w:pStyle w:val="NormalIndent"/>
        <w:ind w:left="0"/>
      </w:pPr>
    </w:p>
    <w:p w14:paraId="70BA4E94" w14:textId="77777777" w:rsidR="00744718" w:rsidRDefault="00744718" w:rsidP="00744718">
      <w:pPr>
        <w:pStyle w:val="Heading3"/>
      </w:pPr>
      <w:r>
        <w:t>5.8.42</w:t>
      </w:r>
      <w:r>
        <w:tab/>
        <w:t>Command Register RBASE_D +(0x0168)</w:t>
      </w:r>
    </w:p>
    <w:p w14:paraId="36658997"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Name: </w:t>
      </w:r>
      <w:r>
        <w:rPr>
          <w:rFonts w:ascii="Times New Roman" w:hAnsi="Times New Roman"/>
          <w:b/>
        </w:rPr>
        <w:tab/>
        <w:t>CMD</w:t>
      </w:r>
    </w:p>
    <w:p w14:paraId="705C2937" w14:textId="77777777" w:rsidR="00744718" w:rsidRDefault="00744718" w:rsidP="00744718">
      <w:pPr>
        <w:pStyle w:val="NormalIndent"/>
        <w:tabs>
          <w:tab w:val="left" w:pos="720"/>
        </w:tabs>
        <w:ind w:left="0"/>
        <w:rPr>
          <w:rFonts w:ascii="Times New Roman" w:hAnsi="Times New Roman"/>
        </w:rPr>
      </w:pPr>
      <w:r>
        <w:rPr>
          <w:rFonts w:ascii="Times New Roman" w:hAnsi="Times New Roman"/>
          <w:b/>
        </w:rPr>
        <w:t xml:space="preserve">Type: </w:t>
      </w:r>
      <w:r>
        <w:rPr>
          <w:rFonts w:ascii="Times New Roman" w:hAnsi="Times New Roman"/>
          <w:b/>
        </w:rPr>
        <w:tab/>
        <w:t>Memory mapped read write</w:t>
      </w:r>
    </w:p>
    <w:p w14:paraId="1AA60823" w14:textId="77777777" w:rsidR="00744718" w:rsidRDefault="00744718" w:rsidP="00744718">
      <w:pPr>
        <w:pStyle w:val="NormalIndent"/>
        <w:ind w:left="0"/>
        <w:jc w:val="both"/>
        <w:rPr>
          <w:rFonts w:ascii="Times New Roman" w:hAnsi="Times New Roman"/>
        </w:rPr>
      </w:pPr>
      <w:r>
        <w:rPr>
          <w:rFonts w:ascii="Times New Roman" w:hAnsi="Times New Roman"/>
        </w:rPr>
        <w:t>The drawing engine command register can be accessed as a single 32 bit register or individual fields can be accessed in their own register space as described in the following pages.</w:t>
      </w:r>
    </w:p>
    <w:p w14:paraId="6E92E294" w14:textId="77777777" w:rsidR="00744718" w:rsidRDefault="00744718" w:rsidP="00744718">
      <w:pPr>
        <w:pStyle w:val="NormalIndent"/>
        <w:ind w:left="0"/>
        <w:rPr>
          <w:rFonts w:ascii="Times New Roman" w:hAnsi="Times New Roman"/>
        </w:rPr>
      </w:pPr>
      <w:r>
        <w:rPr>
          <w:rFonts w:ascii="Times New Roman" w:hAnsi="Times New Roman"/>
        </w:rPr>
        <w:object w:dxaOrig="6163" w:dyaOrig="1470" w14:anchorId="30A1EB5D">
          <v:shape id="_x0000_i1135" type="#_x0000_t75" style="width:308.55pt;height:73.6pt" o:ole="">
            <v:imagedata r:id="rId230" o:title=""/>
          </v:shape>
          <o:OLEObject Type="Embed" ProgID="MSDraw" ShapeID="_x0000_i1135" DrawAspect="Content" ObjectID="_1342457382" r:id="rId231">
            <o:FieldCodes>\* MERGEFORMAT</o:FieldCodes>
          </o:OLEObject>
        </w:object>
      </w:r>
    </w:p>
    <w:p w14:paraId="140B4CFE" w14:textId="77777777" w:rsidR="00744718" w:rsidRDefault="00744718" w:rsidP="00744718">
      <w:pPr>
        <w:pStyle w:val="NormalIndent"/>
        <w:rPr>
          <w:rFonts w:ascii="Times New Roman" w:hAnsi="Times New Roman"/>
        </w:rPr>
      </w:pPr>
    </w:p>
    <w:tbl>
      <w:tblPr>
        <w:tblW w:w="0" w:type="auto"/>
        <w:tblInd w:w="108" w:type="dxa"/>
        <w:tblLayout w:type="fixed"/>
        <w:tblLook w:val="0000" w:firstRow="0" w:lastRow="0" w:firstColumn="0" w:lastColumn="0" w:noHBand="0" w:noVBand="0"/>
      </w:tblPr>
      <w:tblGrid>
        <w:gridCol w:w="2131"/>
        <w:gridCol w:w="2131"/>
        <w:gridCol w:w="3765"/>
      </w:tblGrid>
      <w:tr w:rsidR="00744718" w14:paraId="052FD64C" w14:textId="77777777" w:rsidTr="00744718">
        <w:trPr>
          <w:cantSplit/>
        </w:trPr>
        <w:tc>
          <w:tcPr>
            <w:tcW w:w="2131" w:type="dxa"/>
            <w:tcBorders>
              <w:top w:val="single" w:sz="12" w:space="0" w:color="auto"/>
              <w:left w:val="single" w:sz="12" w:space="0" w:color="auto"/>
              <w:bottom w:val="single" w:sz="12" w:space="0" w:color="auto"/>
              <w:right w:val="single" w:sz="6" w:space="0" w:color="auto"/>
            </w:tcBorders>
          </w:tcPr>
          <w:p w14:paraId="10955E41" w14:textId="77777777" w:rsidR="00744718" w:rsidRDefault="00744718" w:rsidP="00744718">
            <w:pPr>
              <w:rPr>
                <w:b/>
              </w:rPr>
            </w:pPr>
            <w:r>
              <w:rPr>
                <w:b/>
              </w:rPr>
              <w:t>Bits</w:t>
            </w:r>
          </w:p>
        </w:tc>
        <w:tc>
          <w:tcPr>
            <w:tcW w:w="2131" w:type="dxa"/>
            <w:tcBorders>
              <w:top w:val="single" w:sz="12" w:space="0" w:color="auto"/>
              <w:left w:val="single" w:sz="6" w:space="0" w:color="auto"/>
              <w:bottom w:val="single" w:sz="12" w:space="0" w:color="auto"/>
              <w:right w:val="single" w:sz="6" w:space="0" w:color="auto"/>
            </w:tcBorders>
          </w:tcPr>
          <w:p w14:paraId="4D4D9D02" w14:textId="77777777" w:rsidR="00744718" w:rsidRDefault="00744718" w:rsidP="00744718">
            <w:pPr>
              <w:rPr>
                <w:b/>
              </w:rPr>
            </w:pPr>
            <w:r>
              <w:rPr>
                <w:b/>
              </w:rPr>
              <w:t>Name</w:t>
            </w:r>
          </w:p>
        </w:tc>
        <w:tc>
          <w:tcPr>
            <w:tcW w:w="3765" w:type="dxa"/>
            <w:tcBorders>
              <w:top w:val="single" w:sz="12" w:space="0" w:color="auto"/>
              <w:left w:val="single" w:sz="6" w:space="0" w:color="auto"/>
              <w:bottom w:val="single" w:sz="12" w:space="0" w:color="auto"/>
              <w:right w:val="single" w:sz="12" w:space="0" w:color="auto"/>
            </w:tcBorders>
          </w:tcPr>
          <w:p w14:paraId="358D34D0" w14:textId="77777777" w:rsidR="00744718" w:rsidRDefault="00744718" w:rsidP="00744718">
            <w:pPr>
              <w:rPr>
                <w:b/>
              </w:rPr>
            </w:pPr>
            <w:r>
              <w:rPr>
                <w:b/>
              </w:rPr>
              <w:t>Function</w:t>
            </w:r>
          </w:p>
        </w:tc>
      </w:tr>
      <w:tr w:rsidR="00744718" w14:paraId="1183C5B2" w14:textId="77777777" w:rsidTr="00744718">
        <w:trPr>
          <w:cantSplit/>
        </w:trPr>
        <w:tc>
          <w:tcPr>
            <w:tcW w:w="2131" w:type="dxa"/>
            <w:tcBorders>
              <w:left w:val="single" w:sz="12" w:space="0" w:color="auto"/>
              <w:bottom w:val="single" w:sz="6" w:space="0" w:color="auto"/>
              <w:right w:val="single" w:sz="6" w:space="0" w:color="auto"/>
            </w:tcBorders>
          </w:tcPr>
          <w:p w14:paraId="173CE712" w14:textId="77777777" w:rsidR="00744718" w:rsidRDefault="00744718" w:rsidP="00744718">
            <w:r>
              <w:t>CMD[7:0]</w:t>
            </w:r>
          </w:p>
        </w:tc>
        <w:tc>
          <w:tcPr>
            <w:tcW w:w="2131" w:type="dxa"/>
            <w:tcBorders>
              <w:left w:val="single" w:sz="6" w:space="0" w:color="auto"/>
              <w:bottom w:val="single" w:sz="6" w:space="0" w:color="auto"/>
              <w:right w:val="single" w:sz="6" w:space="0" w:color="auto"/>
            </w:tcBorders>
          </w:tcPr>
          <w:p w14:paraId="16795FA1" w14:textId="77777777" w:rsidR="00744718" w:rsidRDefault="00744718" w:rsidP="00744718">
            <w:r>
              <w:t>OPC</w:t>
            </w:r>
          </w:p>
        </w:tc>
        <w:tc>
          <w:tcPr>
            <w:tcW w:w="3765" w:type="dxa"/>
            <w:tcBorders>
              <w:left w:val="single" w:sz="6" w:space="0" w:color="auto"/>
              <w:bottom w:val="single" w:sz="6" w:space="0" w:color="auto"/>
              <w:right w:val="single" w:sz="12" w:space="0" w:color="auto"/>
            </w:tcBorders>
          </w:tcPr>
          <w:p w14:paraId="49565EE8" w14:textId="77777777" w:rsidR="00744718" w:rsidRDefault="00744718" w:rsidP="00744718">
            <w:r>
              <w:t>Drawing command opcode</w:t>
            </w:r>
          </w:p>
        </w:tc>
      </w:tr>
      <w:tr w:rsidR="00744718" w14:paraId="77618FC1" w14:textId="77777777" w:rsidTr="00744718">
        <w:trPr>
          <w:cantSplit/>
        </w:trPr>
        <w:tc>
          <w:tcPr>
            <w:tcW w:w="2131" w:type="dxa"/>
            <w:tcBorders>
              <w:top w:val="single" w:sz="6" w:space="0" w:color="auto"/>
              <w:left w:val="single" w:sz="12" w:space="0" w:color="auto"/>
              <w:bottom w:val="single" w:sz="6" w:space="0" w:color="auto"/>
              <w:right w:val="single" w:sz="6" w:space="0" w:color="auto"/>
            </w:tcBorders>
          </w:tcPr>
          <w:p w14:paraId="07440839" w14:textId="77777777" w:rsidR="00744718" w:rsidRDefault="00744718" w:rsidP="00744718">
            <w:r>
              <w:t>CMD[15:8]</w:t>
            </w:r>
          </w:p>
        </w:tc>
        <w:tc>
          <w:tcPr>
            <w:tcW w:w="2131" w:type="dxa"/>
            <w:tcBorders>
              <w:top w:val="single" w:sz="6" w:space="0" w:color="auto"/>
              <w:left w:val="single" w:sz="6" w:space="0" w:color="auto"/>
              <w:bottom w:val="single" w:sz="6" w:space="0" w:color="auto"/>
              <w:right w:val="single" w:sz="6" w:space="0" w:color="auto"/>
            </w:tcBorders>
          </w:tcPr>
          <w:p w14:paraId="57FC1BEB" w14:textId="77777777" w:rsidR="00744718" w:rsidRDefault="00744718" w:rsidP="00744718">
            <w:r>
              <w:t>ROP</w:t>
            </w:r>
          </w:p>
        </w:tc>
        <w:tc>
          <w:tcPr>
            <w:tcW w:w="3765" w:type="dxa"/>
            <w:tcBorders>
              <w:top w:val="single" w:sz="6" w:space="0" w:color="auto"/>
              <w:left w:val="single" w:sz="6" w:space="0" w:color="auto"/>
              <w:bottom w:val="single" w:sz="6" w:space="0" w:color="auto"/>
              <w:right w:val="single" w:sz="12" w:space="0" w:color="auto"/>
            </w:tcBorders>
          </w:tcPr>
          <w:p w14:paraId="7DC7DC76" w14:textId="77777777" w:rsidR="00744718" w:rsidRDefault="00744718" w:rsidP="00744718">
            <w:r>
              <w:t>Drawing Raster or logical operation</w:t>
            </w:r>
          </w:p>
        </w:tc>
      </w:tr>
      <w:tr w:rsidR="00744718" w14:paraId="7D12676F" w14:textId="77777777" w:rsidTr="00744718">
        <w:trPr>
          <w:cantSplit/>
        </w:trPr>
        <w:tc>
          <w:tcPr>
            <w:tcW w:w="2131" w:type="dxa"/>
            <w:tcBorders>
              <w:top w:val="single" w:sz="6" w:space="0" w:color="auto"/>
              <w:left w:val="single" w:sz="12" w:space="0" w:color="auto"/>
              <w:bottom w:val="single" w:sz="6" w:space="0" w:color="auto"/>
              <w:right w:val="single" w:sz="6" w:space="0" w:color="auto"/>
            </w:tcBorders>
          </w:tcPr>
          <w:p w14:paraId="74D4C6BC" w14:textId="77777777" w:rsidR="00744718" w:rsidRDefault="00744718" w:rsidP="00744718">
            <w:r>
              <w:t>CMD[20:16]</w:t>
            </w:r>
          </w:p>
        </w:tc>
        <w:tc>
          <w:tcPr>
            <w:tcW w:w="2131" w:type="dxa"/>
            <w:tcBorders>
              <w:top w:val="single" w:sz="6" w:space="0" w:color="auto"/>
              <w:left w:val="single" w:sz="6" w:space="0" w:color="auto"/>
              <w:bottom w:val="single" w:sz="6" w:space="0" w:color="auto"/>
              <w:right w:val="single" w:sz="6" w:space="0" w:color="auto"/>
            </w:tcBorders>
          </w:tcPr>
          <w:p w14:paraId="21D92298" w14:textId="77777777" w:rsidR="00744718" w:rsidRDefault="00744718" w:rsidP="00744718">
            <w:r>
              <w:t>STYLE</w:t>
            </w:r>
          </w:p>
        </w:tc>
        <w:tc>
          <w:tcPr>
            <w:tcW w:w="3765" w:type="dxa"/>
            <w:tcBorders>
              <w:top w:val="single" w:sz="6" w:space="0" w:color="auto"/>
              <w:left w:val="single" w:sz="6" w:space="0" w:color="auto"/>
              <w:bottom w:val="single" w:sz="6" w:space="0" w:color="auto"/>
              <w:right w:val="single" w:sz="12" w:space="0" w:color="auto"/>
            </w:tcBorders>
          </w:tcPr>
          <w:p w14:paraId="2210E448" w14:textId="77777777" w:rsidR="00744718" w:rsidRDefault="00744718" w:rsidP="00744718">
            <w:r>
              <w:t>Solid, Transparency, Stipple control</w:t>
            </w:r>
          </w:p>
        </w:tc>
      </w:tr>
      <w:tr w:rsidR="00744718" w14:paraId="477C5C39" w14:textId="77777777" w:rsidTr="00744718">
        <w:trPr>
          <w:cantSplit/>
        </w:trPr>
        <w:tc>
          <w:tcPr>
            <w:tcW w:w="2131" w:type="dxa"/>
            <w:tcBorders>
              <w:top w:val="single" w:sz="6" w:space="0" w:color="auto"/>
              <w:left w:val="single" w:sz="12" w:space="0" w:color="auto"/>
              <w:bottom w:val="single" w:sz="6" w:space="0" w:color="auto"/>
              <w:right w:val="single" w:sz="6" w:space="0" w:color="auto"/>
            </w:tcBorders>
          </w:tcPr>
          <w:p w14:paraId="4616FFE4" w14:textId="77777777" w:rsidR="00744718" w:rsidRDefault="00744718" w:rsidP="00744718">
            <w:r>
              <w:t>CMD[23:21]</w:t>
            </w:r>
          </w:p>
        </w:tc>
        <w:tc>
          <w:tcPr>
            <w:tcW w:w="2131" w:type="dxa"/>
            <w:tcBorders>
              <w:top w:val="single" w:sz="6" w:space="0" w:color="auto"/>
              <w:left w:val="single" w:sz="6" w:space="0" w:color="auto"/>
              <w:bottom w:val="single" w:sz="6" w:space="0" w:color="auto"/>
              <w:right w:val="single" w:sz="6" w:space="0" w:color="auto"/>
            </w:tcBorders>
          </w:tcPr>
          <w:p w14:paraId="7B639D53" w14:textId="77777777" w:rsidR="00744718" w:rsidRDefault="00744718" w:rsidP="00744718">
            <w:r>
              <w:t>CLP</w:t>
            </w:r>
          </w:p>
        </w:tc>
        <w:tc>
          <w:tcPr>
            <w:tcW w:w="3765" w:type="dxa"/>
            <w:tcBorders>
              <w:top w:val="single" w:sz="6" w:space="0" w:color="auto"/>
              <w:left w:val="single" w:sz="6" w:space="0" w:color="auto"/>
              <w:bottom w:val="single" w:sz="6" w:space="0" w:color="auto"/>
              <w:right w:val="single" w:sz="12" w:space="0" w:color="auto"/>
            </w:tcBorders>
          </w:tcPr>
          <w:p w14:paraId="37976EA4" w14:textId="77777777" w:rsidR="00744718" w:rsidRDefault="00744718" w:rsidP="00744718">
            <w:r>
              <w:t>Clipping control</w:t>
            </w:r>
          </w:p>
        </w:tc>
      </w:tr>
      <w:tr w:rsidR="00744718" w14:paraId="3770C2A1" w14:textId="77777777" w:rsidTr="00744718">
        <w:trPr>
          <w:cantSplit/>
        </w:trPr>
        <w:tc>
          <w:tcPr>
            <w:tcW w:w="2131" w:type="dxa"/>
            <w:tcBorders>
              <w:top w:val="single" w:sz="6" w:space="0" w:color="auto"/>
              <w:left w:val="single" w:sz="12" w:space="0" w:color="auto"/>
              <w:bottom w:val="single" w:sz="6" w:space="0" w:color="auto"/>
              <w:right w:val="single" w:sz="6" w:space="0" w:color="auto"/>
            </w:tcBorders>
          </w:tcPr>
          <w:p w14:paraId="08EADDF6" w14:textId="77777777" w:rsidR="00744718" w:rsidRDefault="00744718" w:rsidP="00744718">
            <w:r>
              <w:t>CMD[27:24]</w:t>
            </w:r>
          </w:p>
        </w:tc>
        <w:tc>
          <w:tcPr>
            <w:tcW w:w="2131" w:type="dxa"/>
            <w:tcBorders>
              <w:top w:val="single" w:sz="6" w:space="0" w:color="auto"/>
              <w:left w:val="single" w:sz="6" w:space="0" w:color="auto"/>
              <w:bottom w:val="single" w:sz="6" w:space="0" w:color="auto"/>
              <w:right w:val="single" w:sz="6" w:space="0" w:color="auto"/>
            </w:tcBorders>
          </w:tcPr>
          <w:p w14:paraId="3551E562" w14:textId="77777777" w:rsidR="00744718" w:rsidRDefault="00744718" w:rsidP="00744718">
            <w:r>
              <w:t>PATRN</w:t>
            </w:r>
          </w:p>
        </w:tc>
        <w:tc>
          <w:tcPr>
            <w:tcW w:w="3765" w:type="dxa"/>
            <w:tcBorders>
              <w:top w:val="single" w:sz="6" w:space="0" w:color="auto"/>
              <w:left w:val="single" w:sz="6" w:space="0" w:color="auto"/>
              <w:bottom w:val="single" w:sz="6" w:space="0" w:color="auto"/>
              <w:right w:val="single" w:sz="12" w:space="0" w:color="auto"/>
            </w:tcBorders>
          </w:tcPr>
          <w:p w14:paraId="21D9B13A" w14:textId="77777777" w:rsidR="00744718" w:rsidRDefault="00744718" w:rsidP="00744718">
            <w:r>
              <w:t>No last, pat reset, area pattern, and pattern cache enable.</w:t>
            </w:r>
          </w:p>
        </w:tc>
      </w:tr>
      <w:tr w:rsidR="00744718" w14:paraId="39874612" w14:textId="77777777" w:rsidTr="00744718">
        <w:trPr>
          <w:cantSplit/>
        </w:trPr>
        <w:tc>
          <w:tcPr>
            <w:tcW w:w="2131" w:type="dxa"/>
            <w:tcBorders>
              <w:top w:val="single" w:sz="6" w:space="0" w:color="auto"/>
              <w:left w:val="single" w:sz="12" w:space="0" w:color="auto"/>
              <w:bottom w:val="single" w:sz="6" w:space="0" w:color="auto"/>
              <w:right w:val="single" w:sz="6" w:space="0" w:color="auto"/>
            </w:tcBorders>
          </w:tcPr>
          <w:p w14:paraId="7BE77C0B" w14:textId="77777777" w:rsidR="00744718" w:rsidRDefault="00744718" w:rsidP="00744718">
            <w:r>
              <w:t>CMD[30:28]</w:t>
            </w:r>
          </w:p>
        </w:tc>
        <w:tc>
          <w:tcPr>
            <w:tcW w:w="2131" w:type="dxa"/>
            <w:tcBorders>
              <w:top w:val="single" w:sz="6" w:space="0" w:color="auto"/>
              <w:left w:val="single" w:sz="6" w:space="0" w:color="auto"/>
              <w:bottom w:val="single" w:sz="6" w:space="0" w:color="auto"/>
              <w:right w:val="single" w:sz="6" w:space="0" w:color="auto"/>
            </w:tcBorders>
          </w:tcPr>
          <w:p w14:paraId="7A8E9EDD" w14:textId="77777777" w:rsidR="00744718" w:rsidRDefault="00744718" w:rsidP="00744718">
            <w:r>
              <w:t>HDF</w:t>
            </w:r>
          </w:p>
        </w:tc>
        <w:tc>
          <w:tcPr>
            <w:tcW w:w="3765" w:type="dxa"/>
            <w:tcBorders>
              <w:top w:val="single" w:sz="6" w:space="0" w:color="auto"/>
              <w:left w:val="single" w:sz="6" w:space="0" w:color="auto"/>
              <w:bottom w:val="single" w:sz="6" w:space="0" w:color="auto"/>
              <w:right w:val="single" w:sz="12" w:space="0" w:color="auto"/>
            </w:tcBorders>
          </w:tcPr>
          <w:p w14:paraId="4C7181A4" w14:textId="77777777" w:rsidR="00744718" w:rsidRDefault="00744718" w:rsidP="00744718">
            <w:r>
              <w:t>Host Data Format</w:t>
            </w:r>
          </w:p>
        </w:tc>
      </w:tr>
      <w:tr w:rsidR="00744718" w14:paraId="112851A8" w14:textId="77777777" w:rsidTr="00744718">
        <w:trPr>
          <w:cantSplit/>
        </w:trPr>
        <w:tc>
          <w:tcPr>
            <w:tcW w:w="2131" w:type="dxa"/>
            <w:tcBorders>
              <w:top w:val="single" w:sz="6" w:space="0" w:color="auto"/>
              <w:left w:val="single" w:sz="12" w:space="0" w:color="auto"/>
              <w:bottom w:val="single" w:sz="6" w:space="0" w:color="auto"/>
              <w:right w:val="single" w:sz="6" w:space="0" w:color="auto"/>
            </w:tcBorders>
          </w:tcPr>
          <w:p w14:paraId="1598040C" w14:textId="77777777" w:rsidR="00744718" w:rsidRDefault="00744718" w:rsidP="00744718">
            <w:r>
              <w:t>CMD[31]</w:t>
            </w:r>
          </w:p>
        </w:tc>
        <w:tc>
          <w:tcPr>
            <w:tcW w:w="2131" w:type="dxa"/>
            <w:tcBorders>
              <w:top w:val="single" w:sz="6" w:space="0" w:color="auto"/>
              <w:left w:val="single" w:sz="6" w:space="0" w:color="auto"/>
              <w:bottom w:val="single" w:sz="6" w:space="0" w:color="auto"/>
              <w:right w:val="single" w:sz="6" w:space="0" w:color="auto"/>
            </w:tcBorders>
          </w:tcPr>
          <w:p w14:paraId="03DFFC3B" w14:textId="77777777" w:rsidR="00744718" w:rsidRDefault="00744718" w:rsidP="00744718">
            <w:r>
              <w:t>Reserved</w:t>
            </w:r>
          </w:p>
        </w:tc>
        <w:tc>
          <w:tcPr>
            <w:tcW w:w="3765" w:type="dxa"/>
            <w:tcBorders>
              <w:top w:val="single" w:sz="6" w:space="0" w:color="auto"/>
              <w:left w:val="single" w:sz="6" w:space="0" w:color="auto"/>
              <w:bottom w:val="single" w:sz="6" w:space="0" w:color="auto"/>
              <w:right w:val="single" w:sz="12" w:space="0" w:color="auto"/>
            </w:tcBorders>
          </w:tcPr>
          <w:p w14:paraId="42DC1BEE" w14:textId="77777777" w:rsidR="00744718" w:rsidRDefault="00744718" w:rsidP="00744718">
            <w:r>
              <w:t>Reserved</w:t>
            </w:r>
          </w:p>
        </w:tc>
      </w:tr>
    </w:tbl>
    <w:p w14:paraId="52D1457D" w14:textId="77777777" w:rsidR="00744718" w:rsidRDefault="00744718" w:rsidP="00744718">
      <w:pPr>
        <w:pStyle w:val="Heading3"/>
      </w:pPr>
    </w:p>
    <w:p w14:paraId="4163B3BD" w14:textId="77777777" w:rsidR="00744718" w:rsidRDefault="00744718" w:rsidP="00744718">
      <w:pPr>
        <w:pStyle w:val="Heading3"/>
      </w:pPr>
      <w:r>
        <w:t>5.8.43</w:t>
      </w:r>
      <w:r>
        <w:tab/>
      </w:r>
      <w:r>
        <w:tab/>
        <w:t>Command Register RBASE_D +(0x016C)</w:t>
      </w:r>
    </w:p>
    <w:p w14:paraId="28F31FA5"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Name: </w:t>
      </w:r>
      <w:r>
        <w:rPr>
          <w:rFonts w:ascii="Times New Roman" w:hAnsi="Times New Roman"/>
          <w:b/>
        </w:rPr>
        <w:tab/>
        <w:t>ACNTRL</w:t>
      </w:r>
    </w:p>
    <w:p w14:paraId="1211C972" w14:textId="77777777" w:rsidR="00744718" w:rsidRDefault="00744718" w:rsidP="00744718">
      <w:pPr>
        <w:pStyle w:val="NormalIndent"/>
        <w:tabs>
          <w:tab w:val="left" w:pos="720"/>
        </w:tabs>
        <w:ind w:left="0"/>
        <w:rPr>
          <w:rFonts w:ascii="Times New Roman" w:hAnsi="Times New Roman"/>
        </w:rPr>
      </w:pPr>
      <w:r>
        <w:rPr>
          <w:rFonts w:ascii="Times New Roman" w:hAnsi="Times New Roman"/>
          <w:b/>
        </w:rPr>
        <w:t xml:space="preserve">Type: </w:t>
      </w:r>
      <w:r>
        <w:rPr>
          <w:rFonts w:ascii="Times New Roman" w:hAnsi="Times New Roman"/>
          <w:b/>
        </w:rPr>
        <w:tab/>
        <w:t>Memory mapped read write</w:t>
      </w:r>
    </w:p>
    <w:p w14:paraId="4F69DF59" w14:textId="3A286A44" w:rsidR="00744718" w:rsidRDefault="00744718" w:rsidP="00744718">
      <w:pPr>
        <w:pStyle w:val="NormalIndent"/>
        <w:ind w:left="0"/>
        <w:jc w:val="both"/>
        <w:rPr>
          <w:rFonts w:ascii="Times New Roman" w:hAnsi="Times New Roman"/>
        </w:rPr>
      </w:pPr>
      <w:r>
        <w:rPr>
          <w:rFonts w:ascii="Times New Roman" w:hAnsi="Times New Roman"/>
        </w:rPr>
        <w:t xml:space="preserve">The alpha control register sets up the </w:t>
      </w:r>
      <w:r w:rsidR="00E82776">
        <w:rPr>
          <w:rFonts w:ascii="Times New Roman" w:hAnsi="Times New Roman"/>
        </w:rPr>
        <w:t>GPLGPU</w:t>
      </w:r>
      <w:r>
        <w:rPr>
          <w:rFonts w:ascii="Times New Roman" w:hAnsi="Times New Roman"/>
        </w:rPr>
        <w:t xml:space="preserve"> blending unit for use with the drawing engine commands.</w:t>
      </w:r>
    </w:p>
    <w:p w14:paraId="2BAA375E" w14:textId="77777777" w:rsidR="00744718" w:rsidRDefault="00744718" w:rsidP="00744718">
      <w:pPr>
        <w:pStyle w:val="NormalIndent"/>
        <w:ind w:left="0"/>
        <w:rPr>
          <w:rFonts w:ascii="Times New Roman" w:hAnsi="Times New Roman"/>
        </w:rPr>
      </w:pPr>
      <w:r>
        <w:rPr>
          <w:rFonts w:ascii="Times New Roman" w:hAnsi="Times New Roman"/>
        </w:rPr>
        <w:object w:dxaOrig="6163" w:dyaOrig="1470" w14:anchorId="4ECF17FD">
          <v:shape id="_x0000_i1136" type="#_x0000_t75" style="width:308.55pt;height:73.6pt" o:ole="">
            <v:imagedata r:id="rId232" o:title=""/>
          </v:shape>
          <o:OLEObject Type="Embed" ProgID="MSDraw" ShapeID="_x0000_i1136" DrawAspect="Content" ObjectID="_1342457383" r:id="rId233">
            <o:FieldCodes>\* MERGEFORMAT</o:FieldCodes>
          </o:OLEObject>
        </w:object>
      </w:r>
    </w:p>
    <w:p w14:paraId="3C1AE96A" w14:textId="77777777" w:rsidR="00744718" w:rsidRDefault="00744718" w:rsidP="00744718">
      <w:pPr>
        <w:pStyle w:val="NormalIndent"/>
        <w:rPr>
          <w:rFonts w:ascii="Times New Roman" w:hAnsi="Times New Roman"/>
        </w:rPr>
      </w:pPr>
    </w:p>
    <w:tbl>
      <w:tblPr>
        <w:tblW w:w="0" w:type="auto"/>
        <w:tblInd w:w="108" w:type="dxa"/>
        <w:tblLayout w:type="fixed"/>
        <w:tblLook w:val="0000" w:firstRow="0" w:lastRow="0" w:firstColumn="0" w:lastColumn="0" w:noHBand="0" w:noVBand="0"/>
      </w:tblPr>
      <w:tblGrid>
        <w:gridCol w:w="2131"/>
        <w:gridCol w:w="1717"/>
        <w:gridCol w:w="1160"/>
        <w:gridCol w:w="3002"/>
      </w:tblGrid>
      <w:tr w:rsidR="00744718" w14:paraId="71E057C6" w14:textId="77777777" w:rsidTr="00744718">
        <w:trPr>
          <w:cantSplit/>
        </w:trPr>
        <w:tc>
          <w:tcPr>
            <w:tcW w:w="2131" w:type="dxa"/>
            <w:tcBorders>
              <w:top w:val="single" w:sz="12" w:space="0" w:color="auto"/>
              <w:left w:val="single" w:sz="12" w:space="0" w:color="auto"/>
              <w:bottom w:val="single" w:sz="6" w:space="0" w:color="auto"/>
              <w:right w:val="single" w:sz="6" w:space="0" w:color="auto"/>
            </w:tcBorders>
          </w:tcPr>
          <w:p w14:paraId="4F8DE648" w14:textId="77777777" w:rsidR="00744718" w:rsidRDefault="00744718" w:rsidP="00744718">
            <w:pPr>
              <w:rPr>
                <w:b/>
              </w:rPr>
            </w:pPr>
            <w:r>
              <w:rPr>
                <w:b/>
              </w:rPr>
              <w:t>Bits</w:t>
            </w:r>
          </w:p>
        </w:tc>
        <w:tc>
          <w:tcPr>
            <w:tcW w:w="1717" w:type="dxa"/>
            <w:tcBorders>
              <w:top w:val="single" w:sz="12" w:space="0" w:color="auto"/>
              <w:left w:val="single" w:sz="6" w:space="0" w:color="auto"/>
              <w:bottom w:val="single" w:sz="6" w:space="0" w:color="auto"/>
              <w:right w:val="single" w:sz="6" w:space="0" w:color="auto"/>
            </w:tcBorders>
          </w:tcPr>
          <w:p w14:paraId="11C84781" w14:textId="77777777" w:rsidR="00744718" w:rsidRDefault="00744718" w:rsidP="00744718">
            <w:pPr>
              <w:rPr>
                <w:b/>
              </w:rPr>
            </w:pPr>
            <w:r>
              <w:rPr>
                <w:b/>
              </w:rPr>
              <w:t>Name</w:t>
            </w:r>
          </w:p>
        </w:tc>
        <w:tc>
          <w:tcPr>
            <w:tcW w:w="1160" w:type="dxa"/>
            <w:tcBorders>
              <w:top w:val="single" w:sz="12" w:space="0" w:color="auto"/>
              <w:left w:val="single" w:sz="6" w:space="0" w:color="auto"/>
              <w:bottom w:val="single" w:sz="6" w:space="0" w:color="auto"/>
              <w:right w:val="single" w:sz="6" w:space="0" w:color="auto"/>
            </w:tcBorders>
          </w:tcPr>
          <w:p w14:paraId="4B6BD031" w14:textId="77777777" w:rsidR="00744718" w:rsidRDefault="00744718" w:rsidP="00744718">
            <w:pPr>
              <w:rPr>
                <w:b/>
              </w:rPr>
            </w:pPr>
            <w:r>
              <w:rPr>
                <w:b/>
              </w:rPr>
              <w:t>Value</w:t>
            </w:r>
          </w:p>
        </w:tc>
        <w:tc>
          <w:tcPr>
            <w:tcW w:w="3002" w:type="dxa"/>
            <w:tcBorders>
              <w:top w:val="single" w:sz="12" w:space="0" w:color="auto"/>
              <w:left w:val="single" w:sz="6" w:space="0" w:color="auto"/>
              <w:bottom w:val="single" w:sz="6" w:space="0" w:color="auto"/>
              <w:right w:val="single" w:sz="12" w:space="0" w:color="auto"/>
            </w:tcBorders>
          </w:tcPr>
          <w:p w14:paraId="021EC7B7" w14:textId="77777777" w:rsidR="00744718" w:rsidRDefault="00744718" w:rsidP="00744718">
            <w:pPr>
              <w:rPr>
                <w:b/>
              </w:rPr>
            </w:pPr>
            <w:r>
              <w:rPr>
                <w:b/>
              </w:rPr>
              <w:t>Function</w:t>
            </w:r>
          </w:p>
        </w:tc>
      </w:tr>
      <w:tr w:rsidR="00744718" w14:paraId="11BE7C3A" w14:textId="77777777" w:rsidTr="00744718">
        <w:trPr>
          <w:cantSplit/>
        </w:trPr>
        <w:tc>
          <w:tcPr>
            <w:tcW w:w="2131" w:type="dxa"/>
            <w:tcBorders>
              <w:top w:val="single" w:sz="6" w:space="0" w:color="auto"/>
              <w:left w:val="single" w:sz="12" w:space="0" w:color="auto"/>
              <w:bottom w:val="single" w:sz="6" w:space="0" w:color="auto"/>
              <w:right w:val="single" w:sz="6" w:space="0" w:color="auto"/>
            </w:tcBorders>
          </w:tcPr>
          <w:p w14:paraId="46942BC9" w14:textId="77777777" w:rsidR="00744718" w:rsidRDefault="00744718" w:rsidP="00744718">
            <w:r>
              <w:t>ACNTRL[3:0]</w:t>
            </w:r>
          </w:p>
        </w:tc>
        <w:tc>
          <w:tcPr>
            <w:tcW w:w="1717" w:type="dxa"/>
            <w:tcBorders>
              <w:top w:val="single" w:sz="6" w:space="0" w:color="auto"/>
              <w:left w:val="single" w:sz="6" w:space="0" w:color="auto"/>
              <w:bottom w:val="single" w:sz="6" w:space="0" w:color="auto"/>
              <w:right w:val="single" w:sz="6" w:space="0" w:color="auto"/>
            </w:tcBorders>
          </w:tcPr>
          <w:p w14:paraId="3D609B4E" w14:textId="77777777" w:rsidR="00744718" w:rsidRDefault="00744718" w:rsidP="00744718">
            <w:r>
              <w:t>SRC</w:t>
            </w:r>
          </w:p>
        </w:tc>
        <w:tc>
          <w:tcPr>
            <w:tcW w:w="1160" w:type="dxa"/>
            <w:tcBorders>
              <w:top w:val="single" w:sz="6" w:space="0" w:color="auto"/>
              <w:left w:val="single" w:sz="6" w:space="0" w:color="auto"/>
              <w:bottom w:val="single" w:sz="6" w:space="0" w:color="auto"/>
              <w:right w:val="single" w:sz="6" w:space="0" w:color="auto"/>
            </w:tcBorders>
          </w:tcPr>
          <w:p w14:paraId="3E32DEA5" w14:textId="77777777" w:rsidR="00744718" w:rsidRDefault="00744718" w:rsidP="00744718">
            <w:r>
              <w:t>see below</w:t>
            </w:r>
          </w:p>
        </w:tc>
        <w:tc>
          <w:tcPr>
            <w:tcW w:w="3002" w:type="dxa"/>
            <w:tcBorders>
              <w:top w:val="single" w:sz="6" w:space="0" w:color="auto"/>
              <w:left w:val="single" w:sz="6" w:space="0" w:color="auto"/>
              <w:bottom w:val="single" w:sz="6" w:space="0" w:color="auto"/>
              <w:right w:val="single" w:sz="12" w:space="0" w:color="auto"/>
            </w:tcBorders>
          </w:tcPr>
          <w:p w14:paraId="40943B94" w14:textId="77777777" w:rsidR="00744718" w:rsidRDefault="00744718" w:rsidP="00744718">
            <w:r>
              <w:t>Blending Source Function</w:t>
            </w:r>
          </w:p>
        </w:tc>
      </w:tr>
      <w:tr w:rsidR="00744718" w14:paraId="581930A2" w14:textId="77777777" w:rsidTr="00744718">
        <w:trPr>
          <w:cantSplit/>
        </w:trPr>
        <w:tc>
          <w:tcPr>
            <w:tcW w:w="2131" w:type="dxa"/>
            <w:tcBorders>
              <w:top w:val="single" w:sz="6" w:space="0" w:color="auto"/>
              <w:left w:val="single" w:sz="12" w:space="0" w:color="auto"/>
              <w:bottom w:val="single" w:sz="6" w:space="0" w:color="auto"/>
              <w:right w:val="single" w:sz="6" w:space="0" w:color="auto"/>
            </w:tcBorders>
          </w:tcPr>
          <w:p w14:paraId="53B08048" w14:textId="77777777" w:rsidR="00744718" w:rsidRDefault="00744718" w:rsidP="00744718">
            <w:r>
              <w:t>ACNTRL[7:4]</w:t>
            </w:r>
          </w:p>
        </w:tc>
        <w:tc>
          <w:tcPr>
            <w:tcW w:w="1717" w:type="dxa"/>
            <w:tcBorders>
              <w:top w:val="single" w:sz="6" w:space="0" w:color="auto"/>
              <w:left w:val="single" w:sz="6" w:space="0" w:color="auto"/>
              <w:bottom w:val="single" w:sz="6" w:space="0" w:color="auto"/>
              <w:right w:val="single" w:sz="6" w:space="0" w:color="auto"/>
            </w:tcBorders>
          </w:tcPr>
          <w:p w14:paraId="35362160" w14:textId="77777777" w:rsidR="00744718" w:rsidRDefault="00744718" w:rsidP="00744718">
            <w:r>
              <w:t>DST</w:t>
            </w:r>
          </w:p>
        </w:tc>
        <w:tc>
          <w:tcPr>
            <w:tcW w:w="1160" w:type="dxa"/>
            <w:tcBorders>
              <w:top w:val="single" w:sz="6" w:space="0" w:color="auto"/>
              <w:left w:val="single" w:sz="6" w:space="0" w:color="auto"/>
              <w:bottom w:val="single" w:sz="6" w:space="0" w:color="auto"/>
              <w:right w:val="single" w:sz="6" w:space="0" w:color="auto"/>
            </w:tcBorders>
          </w:tcPr>
          <w:p w14:paraId="78AB23D5" w14:textId="77777777" w:rsidR="00744718" w:rsidRDefault="00744718" w:rsidP="00744718">
            <w:r>
              <w:t>see below</w:t>
            </w:r>
          </w:p>
        </w:tc>
        <w:tc>
          <w:tcPr>
            <w:tcW w:w="3002" w:type="dxa"/>
            <w:tcBorders>
              <w:top w:val="single" w:sz="6" w:space="0" w:color="auto"/>
              <w:left w:val="single" w:sz="6" w:space="0" w:color="auto"/>
              <w:bottom w:val="single" w:sz="6" w:space="0" w:color="auto"/>
              <w:right w:val="single" w:sz="12" w:space="0" w:color="auto"/>
            </w:tcBorders>
          </w:tcPr>
          <w:p w14:paraId="588A98EA" w14:textId="77777777" w:rsidR="00744718" w:rsidRDefault="00744718" w:rsidP="00744718">
            <w:r>
              <w:t>Blending Destination Function</w:t>
            </w:r>
          </w:p>
        </w:tc>
      </w:tr>
      <w:tr w:rsidR="00744718" w14:paraId="5EC3FF7A" w14:textId="77777777" w:rsidTr="00744718">
        <w:trPr>
          <w:cantSplit/>
        </w:trPr>
        <w:tc>
          <w:tcPr>
            <w:tcW w:w="2131" w:type="dxa"/>
            <w:tcBorders>
              <w:top w:val="single" w:sz="6" w:space="0" w:color="auto"/>
              <w:left w:val="single" w:sz="12" w:space="0" w:color="auto"/>
              <w:bottom w:val="single" w:sz="6" w:space="0" w:color="auto"/>
              <w:right w:val="single" w:sz="6" w:space="0" w:color="auto"/>
            </w:tcBorders>
          </w:tcPr>
          <w:p w14:paraId="596B98B5" w14:textId="77777777" w:rsidR="00744718" w:rsidRDefault="00744718" w:rsidP="00744718">
            <w:r>
              <w:t>ACNTRL[8]</w:t>
            </w:r>
          </w:p>
        </w:tc>
        <w:tc>
          <w:tcPr>
            <w:tcW w:w="1717" w:type="dxa"/>
            <w:tcBorders>
              <w:top w:val="single" w:sz="6" w:space="0" w:color="auto"/>
              <w:left w:val="single" w:sz="6" w:space="0" w:color="auto"/>
              <w:bottom w:val="single" w:sz="6" w:space="0" w:color="auto"/>
              <w:right w:val="single" w:sz="6" w:space="0" w:color="auto"/>
            </w:tcBorders>
          </w:tcPr>
          <w:p w14:paraId="0FCE3A23" w14:textId="77777777" w:rsidR="00744718" w:rsidRDefault="00744718" w:rsidP="00744718">
            <w:r>
              <w:t>SRE</w:t>
            </w:r>
          </w:p>
        </w:tc>
        <w:tc>
          <w:tcPr>
            <w:tcW w:w="1160" w:type="dxa"/>
            <w:tcBorders>
              <w:top w:val="single" w:sz="6" w:space="0" w:color="auto"/>
              <w:left w:val="single" w:sz="6" w:space="0" w:color="auto"/>
              <w:bottom w:val="single" w:sz="6" w:space="0" w:color="auto"/>
              <w:right w:val="single" w:sz="6" w:space="0" w:color="auto"/>
            </w:tcBorders>
          </w:tcPr>
          <w:p w14:paraId="75991725" w14:textId="77777777" w:rsidR="00744718" w:rsidRDefault="00744718" w:rsidP="00744718"/>
          <w:p w14:paraId="0D19DCC2" w14:textId="77777777" w:rsidR="00744718" w:rsidRDefault="00744718" w:rsidP="00744718">
            <w:r>
              <w:t>0x0</w:t>
            </w:r>
          </w:p>
          <w:p w14:paraId="3436AAC3" w14:textId="77777777" w:rsidR="00744718" w:rsidRDefault="00744718" w:rsidP="00744718">
            <w:r>
              <w:t>0x1</w:t>
            </w:r>
          </w:p>
        </w:tc>
        <w:tc>
          <w:tcPr>
            <w:tcW w:w="3002" w:type="dxa"/>
            <w:tcBorders>
              <w:top w:val="single" w:sz="6" w:space="0" w:color="auto"/>
              <w:left w:val="single" w:sz="6" w:space="0" w:color="auto"/>
              <w:bottom w:val="single" w:sz="6" w:space="0" w:color="auto"/>
              <w:right w:val="single" w:sz="12" w:space="0" w:color="auto"/>
            </w:tcBorders>
          </w:tcPr>
          <w:p w14:paraId="3041BBBB" w14:textId="77777777" w:rsidR="00744718" w:rsidRDefault="00744718" w:rsidP="00744718">
            <w:r>
              <w:t>Source Register Enable</w:t>
            </w:r>
          </w:p>
          <w:p w14:paraId="64CBB3F2" w14:textId="77777777" w:rsidR="00744718" w:rsidRDefault="00744718" w:rsidP="00744718">
            <w:r>
              <w:t>Use Alpha in the Pixel</w:t>
            </w:r>
          </w:p>
          <w:p w14:paraId="75C341E6" w14:textId="77777777" w:rsidR="00744718" w:rsidRDefault="00744718" w:rsidP="00744718">
            <w:r>
              <w:t>Use source alpha register</w:t>
            </w:r>
          </w:p>
        </w:tc>
      </w:tr>
      <w:tr w:rsidR="00744718" w14:paraId="20F1F918" w14:textId="77777777" w:rsidTr="00744718">
        <w:trPr>
          <w:cantSplit/>
        </w:trPr>
        <w:tc>
          <w:tcPr>
            <w:tcW w:w="2131" w:type="dxa"/>
            <w:tcBorders>
              <w:top w:val="single" w:sz="6" w:space="0" w:color="auto"/>
              <w:left w:val="single" w:sz="12" w:space="0" w:color="auto"/>
              <w:bottom w:val="single" w:sz="6" w:space="0" w:color="auto"/>
              <w:right w:val="single" w:sz="6" w:space="0" w:color="auto"/>
            </w:tcBorders>
          </w:tcPr>
          <w:p w14:paraId="202CCCF4" w14:textId="77777777" w:rsidR="00744718" w:rsidRDefault="00744718" w:rsidP="00744718">
            <w:r>
              <w:t>ACNTRL[9]</w:t>
            </w:r>
          </w:p>
        </w:tc>
        <w:tc>
          <w:tcPr>
            <w:tcW w:w="1717" w:type="dxa"/>
            <w:tcBorders>
              <w:top w:val="single" w:sz="6" w:space="0" w:color="auto"/>
              <w:left w:val="single" w:sz="6" w:space="0" w:color="auto"/>
              <w:bottom w:val="single" w:sz="6" w:space="0" w:color="auto"/>
              <w:right w:val="single" w:sz="6" w:space="0" w:color="auto"/>
            </w:tcBorders>
          </w:tcPr>
          <w:p w14:paraId="71BF7A1D" w14:textId="77777777" w:rsidR="00744718" w:rsidRDefault="00744718" w:rsidP="00744718">
            <w:r>
              <w:t>DRE</w:t>
            </w:r>
          </w:p>
        </w:tc>
        <w:tc>
          <w:tcPr>
            <w:tcW w:w="1160" w:type="dxa"/>
            <w:tcBorders>
              <w:top w:val="single" w:sz="6" w:space="0" w:color="auto"/>
              <w:left w:val="single" w:sz="6" w:space="0" w:color="auto"/>
              <w:bottom w:val="single" w:sz="6" w:space="0" w:color="auto"/>
              <w:right w:val="single" w:sz="6" w:space="0" w:color="auto"/>
            </w:tcBorders>
          </w:tcPr>
          <w:p w14:paraId="59BCA3B1" w14:textId="77777777" w:rsidR="00744718" w:rsidRDefault="00744718" w:rsidP="00744718"/>
          <w:p w14:paraId="34E0B291" w14:textId="77777777" w:rsidR="00744718" w:rsidRDefault="00744718" w:rsidP="00744718">
            <w:r>
              <w:t>0x0</w:t>
            </w:r>
          </w:p>
          <w:p w14:paraId="2B2F226B" w14:textId="77777777" w:rsidR="00744718" w:rsidRDefault="00744718" w:rsidP="00744718">
            <w:r>
              <w:t>0x1</w:t>
            </w:r>
          </w:p>
        </w:tc>
        <w:tc>
          <w:tcPr>
            <w:tcW w:w="3002" w:type="dxa"/>
            <w:tcBorders>
              <w:top w:val="single" w:sz="6" w:space="0" w:color="auto"/>
              <w:left w:val="single" w:sz="6" w:space="0" w:color="auto"/>
              <w:bottom w:val="single" w:sz="6" w:space="0" w:color="auto"/>
              <w:right w:val="single" w:sz="12" w:space="0" w:color="auto"/>
            </w:tcBorders>
          </w:tcPr>
          <w:p w14:paraId="4A48301F" w14:textId="77777777" w:rsidR="00744718" w:rsidRDefault="00744718" w:rsidP="00744718">
            <w:r>
              <w:t>Destination Register Enable</w:t>
            </w:r>
          </w:p>
          <w:p w14:paraId="4E6AF984" w14:textId="77777777" w:rsidR="00744718" w:rsidRDefault="00744718" w:rsidP="00744718">
            <w:r>
              <w:t>Use Alpha in the Pixel</w:t>
            </w:r>
          </w:p>
          <w:p w14:paraId="78F31823" w14:textId="77777777" w:rsidR="00744718" w:rsidRDefault="00744718" w:rsidP="00744718">
            <w:r>
              <w:t>Use destination alpha register</w:t>
            </w:r>
          </w:p>
        </w:tc>
      </w:tr>
      <w:tr w:rsidR="00744718" w14:paraId="24D624D9" w14:textId="77777777" w:rsidTr="00744718">
        <w:trPr>
          <w:cantSplit/>
        </w:trPr>
        <w:tc>
          <w:tcPr>
            <w:tcW w:w="2131" w:type="dxa"/>
            <w:tcBorders>
              <w:top w:val="single" w:sz="6" w:space="0" w:color="auto"/>
              <w:left w:val="single" w:sz="12" w:space="0" w:color="auto"/>
              <w:bottom w:val="single" w:sz="6" w:space="0" w:color="auto"/>
              <w:right w:val="single" w:sz="6" w:space="0" w:color="auto"/>
            </w:tcBorders>
          </w:tcPr>
          <w:p w14:paraId="7DEDC34A" w14:textId="77777777" w:rsidR="00744718" w:rsidRDefault="00744718" w:rsidP="00744718">
            <w:r>
              <w:t>ACNTRL[10]</w:t>
            </w:r>
          </w:p>
        </w:tc>
        <w:tc>
          <w:tcPr>
            <w:tcW w:w="1717" w:type="dxa"/>
            <w:tcBorders>
              <w:top w:val="single" w:sz="6" w:space="0" w:color="auto"/>
              <w:left w:val="single" w:sz="6" w:space="0" w:color="auto"/>
              <w:bottom w:val="single" w:sz="6" w:space="0" w:color="auto"/>
              <w:right w:val="single" w:sz="6" w:space="0" w:color="auto"/>
            </w:tcBorders>
          </w:tcPr>
          <w:p w14:paraId="2569E937" w14:textId="77777777" w:rsidR="00744718" w:rsidRDefault="00744718" w:rsidP="00744718">
            <w:r>
              <w:t>BE</w:t>
            </w:r>
          </w:p>
        </w:tc>
        <w:tc>
          <w:tcPr>
            <w:tcW w:w="1160" w:type="dxa"/>
            <w:tcBorders>
              <w:top w:val="single" w:sz="6" w:space="0" w:color="auto"/>
              <w:left w:val="single" w:sz="6" w:space="0" w:color="auto"/>
              <w:bottom w:val="single" w:sz="6" w:space="0" w:color="auto"/>
              <w:right w:val="single" w:sz="6" w:space="0" w:color="auto"/>
            </w:tcBorders>
          </w:tcPr>
          <w:p w14:paraId="6B24BC38" w14:textId="77777777" w:rsidR="00744718" w:rsidRDefault="00744718" w:rsidP="00744718"/>
          <w:p w14:paraId="7B5596FE" w14:textId="77777777" w:rsidR="00744718" w:rsidRDefault="00744718" w:rsidP="00744718">
            <w:r>
              <w:t>0x0</w:t>
            </w:r>
          </w:p>
          <w:p w14:paraId="1D8E88C9" w14:textId="77777777" w:rsidR="00744718" w:rsidRDefault="00744718" w:rsidP="00744718">
            <w:r>
              <w:t>0x1</w:t>
            </w:r>
          </w:p>
        </w:tc>
        <w:tc>
          <w:tcPr>
            <w:tcW w:w="3002" w:type="dxa"/>
            <w:tcBorders>
              <w:top w:val="single" w:sz="6" w:space="0" w:color="auto"/>
              <w:left w:val="single" w:sz="6" w:space="0" w:color="auto"/>
              <w:bottom w:val="single" w:sz="6" w:space="0" w:color="auto"/>
              <w:right w:val="single" w:sz="12" w:space="0" w:color="auto"/>
            </w:tcBorders>
          </w:tcPr>
          <w:p w14:paraId="002239E6" w14:textId="77777777" w:rsidR="00744718" w:rsidRDefault="00744718" w:rsidP="00744718">
            <w:r>
              <w:t xml:space="preserve">Blending Enable </w:t>
            </w:r>
          </w:p>
          <w:p w14:paraId="3C13ECD8" w14:textId="77777777" w:rsidR="00744718" w:rsidRDefault="00744718" w:rsidP="00744718">
            <w:r>
              <w:t>Disable blending</w:t>
            </w:r>
          </w:p>
          <w:p w14:paraId="6371EE77" w14:textId="77777777" w:rsidR="00744718" w:rsidRDefault="00744718" w:rsidP="00744718">
            <w:r>
              <w:t>Enable blending</w:t>
            </w:r>
          </w:p>
        </w:tc>
      </w:tr>
      <w:tr w:rsidR="00744718" w14:paraId="25DEB5F4" w14:textId="77777777" w:rsidTr="00744718">
        <w:trPr>
          <w:cantSplit/>
        </w:trPr>
        <w:tc>
          <w:tcPr>
            <w:tcW w:w="2131" w:type="dxa"/>
            <w:tcBorders>
              <w:top w:val="single" w:sz="6" w:space="0" w:color="auto"/>
              <w:left w:val="single" w:sz="12" w:space="0" w:color="auto"/>
              <w:bottom w:val="single" w:sz="6" w:space="0" w:color="auto"/>
              <w:right w:val="single" w:sz="6" w:space="0" w:color="auto"/>
            </w:tcBorders>
          </w:tcPr>
          <w:p w14:paraId="46505599" w14:textId="77777777" w:rsidR="00744718" w:rsidRDefault="00744718" w:rsidP="00744718">
            <w:r>
              <w:t>ACNTRL[15:11]</w:t>
            </w:r>
          </w:p>
        </w:tc>
        <w:tc>
          <w:tcPr>
            <w:tcW w:w="1717" w:type="dxa"/>
            <w:tcBorders>
              <w:top w:val="single" w:sz="6" w:space="0" w:color="auto"/>
              <w:left w:val="single" w:sz="6" w:space="0" w:color="auto"/>
              <w:bottom w:val="single" w:sz="6" w:space="0" w:color="auto"/>
              <w:right w:val="single" w:sz="6" w:space="0" w:color="auto"/>
            </w:tcBorders>
          </w:tcPr>
          <w:p w14:paraId="12F0B456" w14:textId="77777777" w:rsidR="00744718" w:rsidRDefault="00744718" w:rsidP="00744718">
            <w:r>
              <w:t>Reserved</w:t>
            </w:r>
          </w:p>
        </w:tc>
        <w:tc>
          <w:tcPr>
            <w:tcW w:w="1160" w:type="dxa"/>
            <w:tcBorders>
              <w:top w:val="single" w:sz="6" w:space="0" w:color="auto"/>
              <w:left w:val="single" w:sz="6" w:space="0" w:color="auto"/>
              <w:bottom w:val="single" w:sz="6" w:space="0" w:color="auto"/>
              <w:right w:val="single" w:sz="6" w:space="0" w:color="auto"/>
            </w:tcBorders>
          </w:tcPr>
          <w:p w14:paraId="37431458" w14:textId="77777777" w:rsidR="00744718" w:rsidRDefault="00744718" w:rsidP="00744718">
            <w:r>
              <w:t>0x0</w:t>
            </w:r>
          </w:p>
        </w:tc>
        <w:tc>
          <w:tcPr>
            <w:tcW w:w="3002" w:type="dxa"/>
            <w:tcBorders>
              <w:top w:val="single" w:sz="6" w:space="0" w:color="auto"/>
              <w:left w:val="single" w:sz="6" w:space="0" w:color="auto"/>
              <w:bottom w:val="single" w:sz="6" w:space="0" w:color="auto"/>
              <w:right w:val="single" w:sz="12" w:space="0" w:color="auto"/>
            </w:tcBorders>
          </w:tcPr>
          <w:p w14:paraId="23704A4A" w14:textId="77777777" w:rsidR="00744718" w:rsidRDefault="00744718" w:rsidP="00744718">
            <w:r>
              <w:t>Reserved</w:t>
            </w:r>
          </w:p>
        </w:tc>
      </w:tr>
      <w:tr w:rsidR="00744718" w14:paraId="412497DE" w14:textId="77777777" w:rsidTr="00744718">
        <w:trPr>
          <w:cantSplit/>
        </w:trPr>
        <w:tc>
          <w:tcPr>
            <w:tcW w:w="2131" w:type="dxa"/>
            <w:tcBorders>
              <w:top w:val="single" w:sz="6" w:space="0" w:color="auto"/>
              <w:left w:val="single" w:sz="12" w:space="0" w:color="auto"/>
              <w:bottom w:val="single" w:sz="6" w:space="0" w:color="auto"/>
              <w:right w:val="single" w:sz="6" w:space="0" w:color="auto"/>
            </w:tcBorders>
          </w:tcPr>
          <w:p w14:paraId="6BF7068A" w14:textId="77777777" w:rsidR="00744718" w:rsidRDefault="00744718" w:rsidP="00744718">
            <w:r>
              <w:t>ACNTRL[18:16]</w:t>
            </w:r>
          </w:p>
        </w:tc>
        <w:tc>
          <w:tcPr>
            <w:tcW w:w="1717" w:type="dxa"/>
            <w:tcBorders>
              <w:top w:val="single" w:sz="6" w:space="0" w:color="auto"/>
              <w:left w:val="single" w:sz="6" w:space="0" w:color="auto"/>
              <w:bottom w:val="single" w:sz="6" w:space="0" w:color="auto"/>
              <w:right w:val="single" w:sz="6" w:space="0" w:color="auto"/>
            </w:tcBorders>
          </w:tcPr>
          <w:p w14:paraId="7EC2BF1C" w14:textId="77777777" w:rsidR="00744718" w:rsidRDefault="00744718" w:rsidP="00744718">
            <w:r>
              <w:t>AOP</w:t>
            </w:r>
          </w:p>
        </w:tc>
        <w:tc>
          <w:tcPr>
            <w:tcW w:w="1160" w:type="dxa"/>
            <w:tcBorders>
              <w:top w:val="single" w:sz="6" w:space="0" w:color="auto"/>
              <w:left w:val="single" w:sz="6" w:space="0" w:color="auto"/>
              <w:bottom w:val="single" w:sz="6" w:space="0" w:color="auto"/>
              <w:right w:val="single" w:sz="6" w:space="0" w:color="auto"/>
            </w:tcBorders>
          </w:tcPr>
          <w:p w14:paraId="102A936E" w14:textId="77777777" w:rsidR="00744718" w:rsidRDefault="00744718" w:rsidP="00744718"/>
          <w:p w14:paraId="4C6698FC" w14:textId="77777777" w:rsidR="00744718" w:rsidRDefault="00744718" w:rsidP="00744718">
            <w:r>
              <w:t>0x0</w:t>
            </w:r>
          </w:p>
          <w:p w14:paraId="1707D3F7" w14:textId="77777777" w:rsidR="00744718" w:rsidRDefault="00744718" w:rsidP="00744718">
            <w:r>
              <w:t>0x1</w:t>
            </w:r>
          </w:p>
          <w:p w14:paraId="225B6B19" w14:textId="77777777" w:rsidR="00744718" w:rsidRDefault="00744718" w:rsidP="00744718">
            <w:r>
              <w:t>0x2</w:t>
            </w:r>
          </w:p>
          <w:p w14:paraId="282852AF" w14:textId="77777777" w:rsidR="00744718" w:rsidRDefault="00744718" w:rsidP="00744718">
            <w:r>
              <w:t>0x3</w:t>
            </w:r>
          </w:p>
          <w:p w14:paraId="2DF8CAAF" w14:textId="77777777" w:rsidR="00744718" w:rsidRDefault="00744718" w:rsidP="00744718">
            <w:r>
              <w:t>0x4</w:t>
            </w:r>
          </w:p>
          <w:p w14:paraId="3C845D83" w14:textId="77777777" w:rsidR="00744718" w:rsidRDefault="00744718" w:rsidP="00744718">
            <w:r>
              <w:t>0x5</w:t>
            </w:r>
          </w:p>
          <w:p w14:paraId="3D043E6F" w14:textId="77777777" w:rsidR="00744718" w:rsidRDefault="00744718" w:rsidP="00744718">
            <w:r>
              <w:t>0x6</w:t>
            </w:r>
          </w:p>
          <w:p w14:paraId="66DC0BFA" w14:textId="77777777" w:rsidR="00744718" w:rsidRDefault="00744718" w:rsidP="00744718">
            <w:r>
              <w:t>0x7</w:t>
            </w:r>
          </w:p>
        </w:tc>
        <w:tc>
          <w:tcPr>
            <w:tcW w:w="3002" w:type="dxa"/>
            <w:tcBorders>
              <w:top w:val="single" w:sz="6" w:space="0" w:color="auto"/>
              <w:left w:val="single" w:sz="6" w:space="0" w:color="auto"/>
              <w:bottom w:val="single" w:sz="6" w:space="0" w:color="auto"/>
              <w:right w:val="single" w:sz="12" w:space="0" w:color="auto"/>
            </w:tcBorders>
          </w:tcPr>
          <w:p w14:paraId="22C465FD" w14:textId="77777777" w:rsidR="00744718" w:rsidRDefault="00744718" w:rsidP="00744718">
            <w:r>
              <w:t>Alpha operator</w:t>
            </w:r>
          </w:p>
          <w:p w14:paraId="63897187" w14:textId="77777777" w:rsidR="00744718" w:rsidRDefault="00744718" w:rsidP="00744718">
            <w:r>
              <w:t>Never.</w:t>
            </w:r>
          </w:p>
          <w:p w14:paraId="2AD520FC" w14:textId="77777777" w:rsidR="00744718" w:rsidRDefault="00744718" w:rsidP="00744718">
            <w:r>
              <w:t>Always.</w:t>
            </w:r>
          </w:p>
          <w:p w14:paraId="4D5F2E53" w14:textId="77777777" w:rsidR="00744718" w:rsidRDefault="00744718" w:rsidP="00744718">
            <w:r>
              <w:t>Less than.</w:t>
            </w:r>
          </w:p>
          <w:p w14:paraId="57810AA1" w14:textId="77777777" w:rsidR="00744718" w:rsidRDefault="00744718" w:rsidP="00744718">
            <w:r>
              <w:t>Less than or equal.</w:t>
            </w:r>
          </w:p>
          <w:p w14:paraId="0C81B296" w14:textId="77777777" w:rsidR="00744718" w:rsidRDefault="00744718" w:rsidP="00744718">
            <w:r>
              <w:t>Equal.</w:t>
            </w:r>
          </w:p>
          <w:p w14:paraId="66ACCDC7" w14:textId="77777777" w:rsidR="00744718" w:rsidRDefault="00744718" w:rsidP="00744718">
            <w:r>
              <w:t>Greater than or equal.</w:t>
            </w:r>
          </w:p>
          <w:p w14:paraId="0E5F285B" w14:textId="77777777" w:rsidR="00744718" w:rsidRDefault="00744718" w:rsidP="00744718">
            <w:r>
              <w:t>Greater than.</w:t>
            </w:r>
          </w:p>
          <w:p w14:paraId="739BF576" w14:textId="77777777" w:rsidR="00744718" w:rsidRDefault="00744718" w:rsidP="00744718">
            <w:r>
              <w:t>Not Equal.</w:t>
            </w:r>
          </w:p>
        </w:tc>
      </w:tr>
      <w:tr w:rsidR="00744718" w14:paraId="2E44C869" w14:textId="77777777" w:rsidTr="00744718">
        <w:trPr>
          <w:cantSplit/>
        </w:trPr>
        <w:tc>
          <w:tcPr>
            <w:tcW w:w="2131" w:type="dxa"/>
            <w:tcBorders>
              <w:top w:val="single" w:sz="6" w:space="0" w:color="auto"/>
              <w:left w:val="single" w:sz="12" w:space="0" w:color="auto"/>
              <w:bottom w:val="single" w:sz="6" w:space="0" w:color="auto"/>
              <w:right w:val="single" w:sz="6" w:space="0" w:color="auto"/>
            </w:tcBorders>
          </w:tcPr>
          <w:p w14:paraId="33E2FDFC" w14:textId="77777777" w:rsidR="00744718" w:rsidRDefault="00744718" w:rsidP="00744718">
            <w:r>
              <w:t>ACNTRL[19]</w:t>
            </w:r>
          </w:p>
        </w:tc>
        <w:tc>
          <w:tcPr>
            <w:tcW w:w="1717" w:type="dxa"/>
            <w:tcBorders>
              <w:top w:val="single" w:sz="6" w:space="0" w:color="auto"/>
              <w:left w:val="single" w:sz="6" w:space="0" w:color="auto"/>
              <w:bottom w:val="single" w:sz="6" w:space="0" w:color="auto"/>
              <w:right w:val="single" w:sz="6" w:space="0" w:color="auto"/>
            </w:tcBorders>
          </w:tcPr>
          <w:p w14:paraId="26367A53" w14:textId="77777777" w:rsidR="00744718" w:rsidRDefault="00744718" w:rsidP="00744718">
            <w:r>
              <w:t>AEN</w:t>
            </w:r>
          </w:p>
        </w:tc>
        <w:tc>
          <w:tcPr>
            <w:tcW w:w="1160" w:type="dxa"/>
            <w:tcBorders>
              <w:top w:val="single" w:sz="6" w:space="0" w:color="auto"/>
              <w:left w:val="single" w:sz="6" w:space="0" w:color="auto"/>
              <w:bottom w:val="single" w:sz="6" w:space="0" w:color="auto"/>
              <w:right w:val="single" w:sz="6" w:space="0" w:color="auto"/>
            </w:tcBorders>
          </w:tcPr>
          <w:p w14:paraId="12FF8A76" w14:textId="77777777" w:rsidR="00744718" w:rsidRDefault="00744718" w:rsidP="00744718"/>
          <w:p w14:paraId="706F8F34" w14:textId="77777777" w:rsidR="00744718" w:rsidRDefault="00744718" w:rsidP="00744718">
            <w:r>
              <w:t>0x0</w:t>
            </w:r>
          </w:p>
          <w:p w14:paraId="02D5C2E4" w14:textId="77777777" w:rsidR="00744718" w:rsidRDefault="00744718" w:rsidP="00744718">
            <w:r>
              <w:t>0x1</w:t>
            </w:r>
          </w:p>
        </w:tc>
        <w:tc>
          <w:tcPr>
            <w:tcW w:w="3002" w:type="dxa"/>
            <w:tcBorders>
              <w:top w:val="single" w:sz="6" w:space="0" w:color="auto"/>
              <w:left w:val="single" w:sz="6" w:space="0" w:color="auto"/>
              <w:bottom w:val="single" w:sz="6" w:space="0" w:color="auto"/>
              <w:right w:val="single" w:sz="12" w:space="0" w:color="auto"/>
            </w:tcBorders>
          </w:tcPr>
          <w:p w14:paraId="5DA26830" w14:textId="77777777" w:rsidR="00744718" w:rsidRDefault="00744718" w:rsidP="00744718">
            <w:r>
              <w:t>Alpha Compare</w:t>
            </w:r>
          </w:p>
          <w:p w14:paraId="3A83DE98" w14:textId="77777777" w:rsidR="00744718" w:rsidRDefault="00744718" w:rsidP="00744718">
            <w:r>
              <w:t>Disabled</w:t>
            </w:r>
          </w:p>
          <w:p w14:paraId="6FFF3FF0" w14:textId="77777777" w:rsidR="00744718" w:rsidRDefault="00744718" w:rsidP="00744718">
            <w:r>
              <w:t>Enabled</w:t>
            </w:r>
          </w:p>
        </w:tc>
      </w:tr>
      <w:tr w:rsidR="00744718" w14:paraId="3E35C869" w14:textId="77777777" w:rsidTr="00744718">
        <w:trPr>
          <w:cantSplit/>
        </w:trPr>
        <w:tc>
          <w:tcPr>
            <w:tcW w:w="2131" w:type="dxa"/>
            <w:tcBorders>
              <w:top w:val="single" w:sz="6" w:space="0" w:color="auto"/>
              <w:left w:val="single" w:sz="12" w:space="0" w:color="auto"/>
              <w:bottom w:val="single" w:sz="6" w:space="0" w:color="auto"/>
              <w:right w:val="single" w:sz="6" w:space="0" w:color="auto"/>
            </w:tcBorders>
          </w:tcPr>
          <w:p w14:paraId="1FC91F1E" w14:textId="77777777" w:rsidR="00744718" w:rsidRDefault="00744718" w:rsidP="00744718">
            <w:r>
              <w:t>ACNTRL[23:20]</w:t>
            </w:r>
          </w:p>
        </w:tc>
        <w:tc>
          <w:tcPr>
            <w:tcW w:w="1717" w:type="dxa"/>
            <w:tcBorders>
              <w:top w:val="single" w:sz="6" w:space="0" w:color="auto"/>
              <w:left w:val="single" w:sz="6" w:space="0" w:color="auto"/>
              <w:bottom w:val="single" w:sz="6" w:space="0" w:color="auto"/>
              <w:right w:val="single" w:sz="6" w:space="0" w:color="auto"/>
            </w:tcBorders>
          </w:tcPr>
          <w:p w14:paraId="01BB7381" w14:textId="77777777" w:rsidR="00744718" w:rsidRDefault="00744718" w:rsidP="00744718">
            <w:r>
              <w:t>Reserved</w:t>
            </w:r>
          </w:p>
        </w:tc>
        <w:tc>
          <w:tcPr>
            <w:tcW w:w="1160" w:type="dxa"/>
            <w:tcBorders>
              <w:top w:val="single" w:sz="6" w:space="0" w:color="auto"/>
              <w:left w:val="single" w:sz="6" w:space="0" w:color="auto"/>
              <w:bottom w:val="single" w:sz="6" w:space="0" w:color="auto"/>
              <w:right w:val="single" w:sz="6" w:space="0" w:color="auto"/>
            </w:tcBorders>
          </w:tcPr>
          <w:p w14:paraId="0F4AD8C9" w14:textId="77777777" w:rsidR="00744718" w:rsidRDefault="00744718" w:rsidP="00744718">
            <w:r>
              <w:t>0x0</w:t>
            </w:r>
          </w:p>
        </w:tc>
        <w:tc>
          <w:tcPr>
            <w:tcW w:w="3002" w:type="dxa"/>
            <w:tcBorders>
              <w:top w:val="single" w:sz="6" w:space="0" w:color="auto"/>
              <w:left w:val="single" w:sz="6" w:space="0" w:color="auto"/>
              <w:bottom w:val="single" w:sz="6" w:space="0" w:color="auto"/>
              <w:right w:val="single" w:sz="12" w:space="0" w:color="auto"/>
            </w:tcBorders>
          </w:tcPr>
          <w:p w14:paraId="456B3DFC" w14:textId="77777777" w:rsidR="00744718" w:rsidRDefault="00744718" w:rsidP="00744718">
            <w:r>
              <w:t>Reserved</w:t>
            </w:r>
          </w:p>
        </w:tc>
      </w:tr>
      <w:tr w:rsidR="00744718" w14:paraId="6840CEC2" w14:textId="77777777" w:rsidTr="00744718">
        <w:trPr>
          <w:cantSplit/>
        </w:trPr>
        <w:tc>
          <w:tcPr>
            <w:tcW w:w="2131" w:type="dxa"/>
            <w:tcBorders>
              <w:top w:val="single" w:sz="6" w:space="0" w:color="auto"/>
              <w:left w:val="single" w:sz="12" w:space="0" w:color="auto"/>
              <w:bottom w:val="single" w:sz="6" w:space="0" w:color="auto"/>
              <w:right w:val="single" w:sz="6" w:space="0" w:color="auto"/>
            </w:tcBorders>
          </w:tcPr>
          <w:p w14:paraId="30563225" w14:textId="77777777" w:rsidR="00744718" w:rsidRDefault="00744718" w:rsidP="00744718">
            <w:r>
              <w:t>ACNTRL[24]</w:t>
            </w:r>
          </w:p>
        </w:tc>
        <w:tc>
          <w:tcPr>
            <w:tcW w:w="1717" w:type="dxa"/>
            <w:tcBorders>
              <w:top w:val="single" w:sz="6" w:space="0" w:color="auto"/>
              <w:left w:val="single" w:sz="6" w:space="0" w:color="auto"/>
              <w:bottom w:val="single" w:sz="6" w:space="0" w:color="auto"/>
              <w:right w:val="single" w:sz="6" w:space="0" w:color="auto"/>
            </w:tcBorders>
          </w:tcPr>
          <w:p w14:paraId="75CE92A6" w14:textId="77777777" w:rsidR="00744718" w:rsidRDefault="00744718" w:rsidP="00744718">
            <w:r>
              <w:t>ASL</w:t>
            </w:r>
          </w:p>
        </w:tc>
        <w:tc>
          <w:tcPr>
            <w:tcW w:w="1160" w:type="dxa"/>
            <w:tcBorders>
              <w:top w:val="single" w:sz="6" w:space="0" w:color="auto"/>
              <w:left w:val="single" w:sz="6" w:space="0" w:color="auto"/>
              <w:bottom w:val="single" w:sz="6" w:space="0" w:color="auto"/>
              <w:right w:val="single" w:sz="6" w:space="0" w:color="auto"/>
            </w:tcBorders>
          </w:tcPr>
          <w:p w14:paraId="10DCE903" w14:textId="77777777" w:rsidR="00744718" w:rsidRDefault="00744718" w:rsidP="00744718"/>
          <w:p w14:paraId="05E3D190" w14:textId="77777777" w:rsidR="00744718" w:rsidRDefault="00744718" w:rsidP="00744718">
            <w:r>
              <w:t>0x0</w:t>
            </w:r>
          </w:p>
          <w:p w14:paraId="0FEB4101" w14:textId="77777777" w:rsidR="00744718" w:rsidRDefault="00744718" w:rsidP="00744718">
            <w:r>
              <w:t>0x1</w:t>
            </w:r>
          </w:p>
        </w:tc>
        <w:tc>
          <w:tcPr>
            <w:tcW w:w="3002" w:type="dxa"/>
            <w:tcBorders>
              <w:top w:val="single" w:sz="6" w:space="0" w:color="auto"/>
              <w:left w:val="single" w:sz="6" w:space="0" w:color="auto"/>
              <w:bottom w:val="single" w:sz="6" w:space="0" w:color="auto"/>
              <w:right w:val="single" w:sz="12" w:space="0" w:color="auto"/>
            </w:tcBorders>
          </w:tcPr>
          <w:p w14:paraId="4F2985F9" w14:textId="77777777" w:rsidR="00744718" w:rsidRDefault="00744718" w:rsidP="00744718">
            <w:r>
              <w:t>Alpha Select</w:t>
            </w:r>
          </w:p>
          <w:p w14:paraId="07058DA8" w14:textId="77777777" w:rsidR="00744718" w:rsidRDefault="00744718" w:rsidP="00744718">
            <w:r>
              <w:t>Selects Texture Alpha</w:t>
            </w:r>
          </w:p>
          <w:p w14:paraId="7B182498" w14:textId="77777777" w:rsidR="00744718" w:rsidRDefault="00744718" w:rsidP="00744718">
            <w:r>
              <w:t>Selects Vertex Alpha</w:t>
            </w:r>
          </w:p>
        </w:tc>
      </w:tr>
      <w:tr w:rsidR="00744718" w14:paraId="27584789" w14:textId="77777777" w:rsidTr="00744718">
        <w:trPr>
          <w:cantSplit/>
        </w:trPr>
        <w:tc>
          <w:tcPr>
            <w:tcW w:w="2131" w:type="dxa"/>
            <w:tcBorders>
              <w:top w:val="single" w:sz="6" w:space="0" w:color="auto"/>
              <w:left w:val="single" w:sz="12" w:space="0" w:color="auto"/>
              <w:bottom w:val="single" w:sz="6" w:space="0" w:color="auto"/>
              <w:right w:val="single" w:sz="6" w:space="0" w:color="auto"/>
            </w:tcBorders>
          </w:tcPr>
          <w:p w14:paraId="1948C5EA" w14:textId="77777777" w:rsidR="00744718" w:rsidRDefault="00744718" w:rsidP="00744718">
            <w:r>
              <w:t>ACNTRL[25]</w:t>
            </w:r>
          </w:p>
        </w:tc>
        <w:tc>
          <w:tcPr>
            <w:tcW w:w="1717" w:type="dxa"/>
            <w:tcBorders>
              <w:top w:val="single" w:sz="6" w:space="0" w:color="auto"/>
              <w:left w:val="single" w:sz="6" w:space="0" w:color="auto"/>
              <w:bottom w:val="single" w:sz="6" w:space="0" w:color="auto"/>
              <w:right w:val="single" w:sz="6" w:space="0" w:color="auto"/>
            </w:tcBorders>
          </w:tcPr>
          <w:p w14:paraId="17DD68E5" w14:textId="77777777" w:rsidR="00744718" w:rsidRDefault="00744718" w:rsidP="00744718">
            <w:r>
              <w:t>AMD</w:t>
            </w:r>
          </w:p>
        </w:tc>
        <w:tc>
          <w:tcPr>
            <w:tcW w:w="1160" w:type="dxa"/>
            <w:tcBorders>
              <w:top w:val="single" w:sz="6" w:space="0" w:color="auto"/>
              <w:left w:val="single" w:sz="6" w:space="0" w:color="auto"/>
              <w:bottom w:val="single" w:sz="6" w:space="0" w:color="auto"/>
              <w:right w:val="single" w:sz="6" w:space="0" w:color="auto"/>
            </w:tcBorders>
          </w:tcPr>
          <w:p w14:paraId="240DC63A" w14:textId="77777777" w:rsidR="00744718" w:rsidRDefault="00744718" w:rsidP="00744718"/>
          <w:p w14:paraId="3F7A58EA" w14:textId="77777777" w:rsidR="00744718" w:rsidRDefault="00744718" w:rsidP="00744718">
            <w:r>
              <w:t>0x0</w:t>
            </w:r>
          </w:p>
          <w:p w14:paraId="53B1EB8A" w14:textId="77777777" w:rsidR="00744718" w:rsidRDefault="00744718" w:rsidP="00744718">
            <w:r>
              <w:t>0x1</w:t>
            </w:r>
          </w:p>
        </w:tc>
        <w:tc>
          <w:tcPr>
            <w:tcW w:w="3002" w:type="dxa"/>
            <w:tcBorders>
              <w:top w:val="single" w:sz="6" w:space="0" w:color="auto"/>
              <w:left w:val="single" w:sz="6" w:space="0" w:color="auto"/>
              <w:bottom w:val="single" w:sz="6" w:space="0" w:color="auto"/>
              <w:right w:val="single" w:sz="12" w:space="0" w:color="auto"/>
            </w:tcBorders>
          </w:tcPr>
          <w:p w14:paraId="6BA5E180" w14:textId="77777777" w:rsidR="00744718" w:rsidRDefault="00744718" w:rsidP="00744718">
            <w:r>
              <w:t>Alpha Modulate</w:t>
            </w:r>
          </w:p>
          <w:p w14:paraId="55C8D992" w14:textId="77777777" w:rsidR="00744718" w:rsidRDefault="00744718" w:rsidP="00744718">
            <w:r>
              <w:t>Disabled</w:t>
            </w:r>
          </w:p>
          <w:p w14:paraId="154F8970" w14:textId="77777777" w:rsidR="00744718" w:rsidRDefault="00744718" w:rsidP="00744718">
            <w:r>
              <w:t>Enabled</w:t>
            </w:r>
          </w:p>
        </w:tc>
      </w:tr>
      <w:tr w:rsidR="00744718" w14:paraId="0F1A7D18" w14:textId="77777777" w:rsidTr="00744718">
        <w:trPr>
          <w:cantSplit/>
        </w:trPr>
        <w:tc>
          <w:tcPr>
            <w:tcW w:w="2131" w:type="dxa"/>
            <w:tcBorders>
              <w:top w:val="single" w:sz="6" w:space="0" w:color="auto"/>
              <w:left w:val="single" w:sz="12" w:space="0" w:color="auto"/>
              <w:bottom w:val="single" w:sz="6" w:space="0" w:color="auto"/>
              <w:right w:val="single" w:sz="6" w:space="0" w:color="auto"/>
            </w:tcBorders>
          </w:tcPr>
          <w:p w14:paraId="00BD0EF1" w14:textId="77777777" w:rsidR="00744718" w:rsidRDefault="00744718" w:rsidP="00744718">
            <w:r>
              <w:t>ACNTRL[26]</w:t>
            </w:r>
          </w:p>
        </w:tc>
        <w:tc>
          <w:tcPr>
            <w:tcW w:w="1717" w:type="dxa"/>
            <w:tcBorders>
              <w:top w:val="single" w:sz="6" w:space="0" w:color="auto"/>
              <w:left w:val="single" w:sz="6" w:space="0" w:color="auto"/>
              <w:bottom w:val="single" w:sz="6" w:space="0" w:color="auto"/>
              <w:right w:val="single" w:sz="6" w:space="0" w:color="auto"/>
            </w:tcBorders>
          </w:tcPr>
          <w:p w14:paraId="6FF2E18E" w14:textId="77777777" w:rsidR="00744718" w:rsidRDefault="00744718" w:rsidP="00744718">
            <w:r>
              <w:t>DAB</w:t>
            </w:r>
          </w:p>
        </w:tc>
        <w:tc>
          <w:tcPr>
            <w:tcW w:w="1160" w:type="dxa"/>
            <w:tcBorders>
              <w:top w:val="single" w:sz="6" w:space="0" w:color="auto"/>
              <w:left w:val="single" w:sz="6" w:space="0" w:color="auto"/>
              <w:bottom w:val="single" w:sz="6" w:space="0" w:color="auto"/>
              <w:right w:val="single" w:sz="6" w:space="0" w:color="auto"/>
            </w:tcBorders>
          </w:tcPr>
          <w:p w14:paraId="53C3F2A8" w14:textId="77777777" w:rsidR="00744718" w:rsidRDefault="00744718" w:rsidP="00744718"/>
          <w:p w14:paraId="1F40F5F8" w14:textId="77777777" w:rsidR="00744718" w:rsidRDefault="00744718" w:rsidP="00744718">
            <w:r>
              <w:t>0x0</w:t>
            </w:r>
          </w:p>
          <w:p w14:paraId="1A28E3E4" w14:textId="77777777" w:rsidR="00744718" w:rsidRDefault="00744718" w:rsidP="00744718">
            <w:r>
              <w:t>0x1</w:t>
            </w:r>
          </w:p>
        </w:tc>
        <w:tc>
          <w:tcPr>
            <w:tcW w:w="3002" w:type="dxa"/>
            <w:tcBorders>
              <w:top w:val="single" w:sz="6" w:space="0" w:color="auto"/>
              <w:left w:val="single" w:sz="6" w:space="0" w:color="auto"/>
              <w:bottom w:val="single" w:sz="6" w:space="0" w:color="auto"/>
              <w:right w:val="single" w:sz="12" w:space="0" w:color="auto"/>
            </w:tcBorders>
          </w:tcPr>
          <w:p w14:paraId="2DBB6F88" w14:textId="77777777" w:rsidR="00744718" w:rsidRDefault="00744718" w:rsidP="00744718">
            <w:r>
              <w:t>Decal Alpha Blend Mode</w:t>
            </w:r>
          </w:p>
          <w:p w14:paraId="0AB275BF" w14:textId="77777777" w:rsidR="00744718" w:rsidRDefault="00744718" w:rsidP="00744718">
            <w:r>
              <w:t>Disabled</w:t>
            </w:r>
          </w:p>
          <w:p w14:paraId="7B5BE2D8" w14:textId="77777777" w:rsidR="00744718" w:rsidRDefault="00744718" w:rsidP="00744718">
            <w:r>
              <w:t xml:space="preserve">Enabled </w:t>
            </w:r>
          </w:p>
        </w:tc>
      </w:tr>
      <w:tr w:rsidR="00744718" w14:paraId="37371675" w14:textId="77777777" w:rsidTr="00744718">
        <w:trPr>
          <w:cantSplit/>
        </w:trPr>
        <w:tc>
          <w:tcPr>
            <w:tcW w:w="2131" w:type="dxa"/>
            <w:tcBorders>
              <w:top w:val="single" w:sz="6" w:space="0" w:color="auto"/>
              <w:left w:val="single" w:sz="12" w:space="0" w:color="auto"/>
              <w:bottom w:val="single" w:sz="6" w:space="0" w:color="auto"/>
              <w:right w:val="single" w:sz="6" w:space="0" w:color="auto"/>
            </w:tcBorders>
          </w:tcPr>
          <w:p w14:paraId="063DC8AE" w14:textId="77777777" w:rsidR="00744718" w:rsidRDefault="00744718" w:rsidP="00744718">
            <w:r>
              <w:t>ACNTRL[31:27]</w:t>
            </w:r>
          </w:p>
        </w:tc>
        <w:tc>
          <w:tcPr>
            <w:tcW w:w="1717" w:type="dxa"/>
            <w:tcBorders>
              <w:top w:val="single" w:sz="6" w:space="0" w:color="auto"/>
              <w:left w:val="single" w:sz="6" w:space="0" w:color="auto"/>
              <w:bottom w:val="single" w:sz="6" w:space="0" w:color="auto"/>
              <w:right w:val="single" w:sz="6" w:space="0" w:color="auto"/>
            </w:tcBorders>
          </w:tcPr>
          <w:p w14:paraId="0B486F37" w14:textId="77777777" w:rsidR="00744718" w:rsidRDefault="00744718" w:rsidP="00744718">
            <w:r>
              <w:t>Reserved</w:t>
            </w:r>
          </w:p>
        </w:tc>
        <w:tc>
          <w:tcPr>
            <w:tcW w:w="1160" w:type="dxa"/>
            <w:tcBorders>
              <w:top w:val="single" w:sz="6" w:space="0" w:color="auto"/>
              <w:left w:val="single" w:sz="6" w:space="0" w:color="auto"/>
              <w:bottom w:val="single" w:sz="6" w:space="0" w:color="auto"/>
              <w:right w:val="single" w:sz="6" w:space="0" w:color="auto"/>
            </w:tcBorders>
          </w:tcPr>
          <w:p w14:paraId="74DF46B3" w14:textId="77777777" w:rsidR="00744718" w:rsidRDefault="00744718" w:rsidP="00744718">
            <w:r>
              <w:t>0x0</w:t>
            </w:r>
          </w:p>
        </w:tc>
        <w:tc>
          <w:tcPr>
            <w:tcW w:w="3002" w:type="dxa"/>
            <w:tcBorders>
              <w:top w:val="single" w:sz="6" w:space="0" w:color="auto"/>
              <w:left w:val="single" w:sz="6" w:space="0" w:color="auto"/>
              <w:bottom w:val="single" w:sz="6" w:space="0" w:color="auto"/>
              <w:right w:val="single" w:sz="12" w:space="0" w:color="auto"/>
            </w:tcBorders>
          </w:tcPr>
          <w:p w14:paraId="34A84A4C" w14:textId="77777777" w:rsidR="00744718" w:rsidRDefault="00744718" w:rsidP="00744718">
            <w:r>
              <w:t>Reserved</w:t>
            </w:r>
          </w:p>
        </w:tc>
      </w:tr>
    </w:tbl>
    <w:p w14:paraId="57655FF8" w14:textId="77777777" w:rsidR="00744718" w:rsidRDefault="00744718" w:rsidP="00744718"/>
    <w:p w14:paraId="671F8249" w14:textId="71981D95" w:rsidR="00744718" w:rsidRDefault="00744718" w:rsidP="00744718">
      <w:pPr>
        <w:pStyle w:val="NormalIndent"/>
        <w:ind w:left="0"/>
        <w:rPr>
          <w:rFonts w:ascii="Times New Roman" w:hAnsi="Times New Roman"/>
        </w:rPr>
      </w:pPr>
      <w:r>
        <w:rPr>
          <w:rFonts w:ascii="Times New Roman" w:hAnsi="Times New Roman"/>
        </w:rPr>
        <w:t xml:space="preserve">The </w:t>
      </w:r>
      <w:r w:rsidR="00E82776">
        <w:rPr>
          <w:rFonts w:ascii="Times New Roman" w:hAnsi="Times New Roman"/>
        </w:rPr>
        <w:t>GPLGPU</w:t>
      </w:r>
      <w:r>
        <w:rPr>
          <w:rFonts w:ascii="Times New Roman" w:hAnsi="Times New Roman"/>
        </w:rPr>
        <w:t xml:space="preserve"> alpha blending modes follow the standard OpenGL conventions which are outlined in the following two tables:</w:t>
      </w:r>
    </w:p>
    <w:p w14:paraId="3ED61884" w14:textId="77777777" w:rsidR="00744718" w:rsidRDefault="00744718" w:rsidP="00744718">
      <w:pPr>
        <w:pStyle w:val="NormalIndent"/>
        <w:rPr>
          <w:rFonts w:ascii="Times New Roman" w:hAnsi="Times New Roman"/>
          <w:b/>
        </w:rPr>
      </w:pPr>
      <w:r>
        <w:rPr>
          <w:rFonts w:ascii="Times New Roman" w:hAnsi="Times New Roman"/>
          <w:b/>
        </w:rPr>
        <w:t>Source Blending Table</w:t>
      </w:r>
    </w:p>
    <w:tbl>
      <w:tblPr>
        <w:tblW w:w="0" w:type="auto"/>
        <w:tblInd w:w="108" w:type="dxa"/>
        <w:tblLayout w:type="fixed"/>
        <w:tblLook w:val="0000" w:firstRow="0" w:lastRow="0" w:firstColumn="0" w:lastColumn="0" w:noHBand="0" w:noVBand="0"/>
      </w:tblPr>
      <w:tblGrid>
        <w:gridCol w:w="1620"/>
        <w:gridCol w:w="4540"/>
        <w:gridCol w:w="3020"/>
      </w:tblGrid>
      <w:tr w:rsidR="00744718" w14:paraId="59513011" w14:textId="77777777" w:rsidTr="00744718">
        <w:trPr>
          <w:cantSplit/>
        </w:trPr>
        <w:tc>
          <w:tcPr>
            <w:tcW w:w="1620" w:type="dxa"/>
            <w:tcBorders>
              <w:top w:val="single" w:sz="6" w:space="0" w:color="auto"/>
              <w:left w:val="single" w:sz="12" w:space="0" w:color="auto"/>
              <w:bottom w:val="single" w:sz="6" w:space="0" w:color="auto"/>
              <w:right w:val="single" w:sz="6" w:space="0" w:color="auto"/>
            </w:tcBorders>
          </w:tcPr>
          <w:p w14:paraId="36774C4E" w14:textId="77777777" w:rsidR="00744718" w:rsidRDefault="00744718" w:rsidP="00744718">
            <w:pPr>
              <w:rPr>
                <w:b/>
              </w:rPr>
            </w:pPr>
            <w:r>
              <w:rPr>
                <w:b/>
              </w:rPr>
              <w:t>Source Factor</w:t>
            </w:r>
          </w:p>
        </w:tc>
        <w:tc>
          <w:tcPr>
            <w:tcW w:w="4540" w:type="dxa"/>
            <w:tcBorders>
              <w:top w:val="single" w:sz="6" w:space="0" w:color="auto"/>
              <w:left w:val="single" w:sz="6" w:space="0" w:color="auto"/>
              <w:bottom w:val="single" w:sz="6" w:space="0" w:color="auto"/>
              <w:right w:val="single" w:sz="6" w:space="0" w:color="auto"/>
            </w:tcBorders>
          </w:tcPr>
          <w:p w14:paraId="19B729B3" w14:textId="77777777" w:rsidR="00744718" w:rsidRDefault="00744718" w:rsidP="00744718">
            <w:pPr>
              <w:rPr>
                <w:b/>
              </w:rPr>
            </w:pPr>
            <w:r>
              <w:rPr>
                <w:b/>
              </w:rPr>
              <w:t>Definition</w:t>
            </w:r>
          </w:p>
        </w:tc>
        <w:tc>
          <w:tcPr>
            <w:tcW w:w="3020" w:type="dxa"/>
            <w:tcBorders>
              <w:top w:val="single" w:sz="6" w:space="0" w:color="auto"/>
              <w:left w:val="single" w:sz="6" w:space="0" w:color="auto"/>
              <w:bottom w:val="single" w:sz="6" w:space="0" w:color="auto"/>
              <w:right w:val="single" w:sz="6" w:space="0" w:color="auto"/>
            </w:tcBorders>
          </w:tcPr>
          <w:p w14:paraId="22C777F1" w14:textId="77777777" w:rsidR="00744718" w:rsidRDefault="00744718" w:rsidP="00744718">
            <w:pPr>
              <w:rPr>
                <w:b/>
              </w:rPr>
            </w:pPr>
            <w:r>
              <w:rPr>
                <w:b/>
              </w:rPr>
              <w:t>Operation</w:t>
            </w:r>
          </w:p>
        </w:tc>
      </w:tr>
      <w:tr w:rsidR="00744718" w14:paraId="47EA99E6" w14:textId="77777777" w:rsidTr="00744718">
        <w:trPr>
          <w:cantSplit/>
        </w:trPr>
        <w:tc>
          <w:tcPr>
            <w:tcW w:w="1620" w:type="dxa"/>
            <w:tcBorders>
              <w:top w:val="single" w:sz="6" w:space="0" w:color="auto"/>
              <w:left w:val="single" w:sz="12" w:space="0" w:color="auto"/>
              <w:bottom w:val="single" w:sz="6" w:space="0" w:color="auto"/>
              <w:right w:val="single" w:sz="6" w:space="0" w:color="auto"/>
            </w:tcBorders>
          </w:tcPr>
          <w:p w14:paraId="1AADDC03" w14:textId="77777777" w:rsidR="00744718" w:rsidRDefault="00744718" w:rsidP="00744718">
            <w:r>
              <w:t>0x0</w:t>
            </w:r>
          </w:p>
        </w:tc>
        <w:tc>
          <w:tcPr>
            <w:tcW w:w="4540" w:type="dxa"/>
            <w:tcBorders>
              <w:top w:val="single" w:sz="6" w:space="0" w:color="auto"/>
              <w:left w:val="single" w:sz="6" w:space="0" w:color="auto"/>
              <w:bottom w:val="single" w:sz="6" w:space="0" w:color="auto"/>
              <w:right w:val="single" w:sz="6" w:space="0" w:color="auto"/>
            </w:tcBorders>
          </w:tcPr>
          <w:p w14:paraId="1ADE1EC8" w14:textId="77777777" w:rsidR="00744718" w:rsidRDefault="00744718" w:rsidP="00744718">
            <w:r>
              <w:t>SRC_ZERO</w:t>
            </w:r>
          </w:p>
        </w:tc>
        <w:tc>
          <w:tcPr>
            <w:tcW w:w="3020" w:type="dxa"/>
            <w:tcBorders>
              <w:top w:val="single" w:sz="6" w:space="0" w:color="auto"/>
              <w:left w:val="single" w:sz="6" w:space="0" w:color="auto"/>
              <w:bottom w:val="single" w:sz="6" w:space="0" w:color="auto"/>
              <w:right w:val="single" w:sz="6" w:space="0" w:color="auto"/>
            </w:tcBorders>
          </w:tcPr>
          <w:p w14:paraId="564FA144" w14:textId="77777777" w:rsidR="00744718" w:rsidRDefault="00744718" w:rsidP="00744718">
            <w:r>
              <w:t>(0,0,0,0)</w:t>
            </w:r>
          </w:p>
        </w:tc>
      </w:tr>
      <w:tr w:rsidR="00744718" w14:paraId="4A240195" w14:textId="77777777" w:rsidTr="00744718">
        <w:trPr>
          <w:cantSplit/>
        </w:trPr>
        <w:tc>
          <w:tcPr>
            <w:tcW w:w="1620" w:type="dxa"/>
            <w:tcBorders>
              <w:top w:val="single" w:sz="6" w:space="0" w:color="auto"/>
              <w:left w:val="single" w:sz="12" w:space="0" w:color="auto"/>
              <w:bottom w:val="single" w:sz="6" w:space="0" w:color="auto"/>
              <w:right w:val="single" w:sz="6" w:space="0" w:color="auto"/>
            </w:tcBorders>
          </w:tcPr>
          <w:p w14:paraId="0E1EF17D" w14:textId="77777777" w:rsidR="00744718" w:rsidRDefault="00744718" w:rsidP="00744718">
            <w:r>
              <w:t>0x1</w:t>
            </w:r>
          </w:p>
        </w:tc>
        <w:tc>
          <w:tcPr>
            <w:tcW w:w="4540" w:type="dxa"/>
            <w:tcBorders>
              <w:top w:val="single" w:sz="6" w:space="0" w:color="auto"/>
              <w:left w:val="single" w:sz="6" w:space="0" w:color="auto"/>
              <w:bottom w:val="single" w:sz="6" w:space="0" w:color="auto"/>
              <w:right w:val="single" w:sz="6" w:space="0" w:color="auto"/>
            </w:tcBorders>
          </w:tcPr>
          <w:p w14:paraId="5422EF39" w14:textId="77777777" w:rsidR="00744718" w:rsidRDefault="00744718" w:rsidP="00744718">
            <w:r>
              <w:t>SRC_ONE</w:t>
            </w:r>
          </w:p>
        </w:tc>
        <w:tc>
          <w:tcPr>
            <w:tcW w:w="3020" w:type="dxa"/>
            <w:tcBorders>
              <w:top w:val="single" w:sz="6" w:space="0" w:color="auto"/>
              <w:left w:val="single" w:sz="6" w:space="0" w:color="auto"/>
              <w:bottom w:val="single" w:sz="6" w:space="0" w:color="auto"/>
              <w:right w:val="single" w:sz="6" w:space="0" w:color="auto"/>
            </w:tcBorders>
          </w:tcPr>
          <w:p w14:paraId="5B403AFE" w14:textId="77777777" w:rsidR="00744718" w:rsidRDefault="00744718" w:rsidP="00744718">
            <w:r>
              <w:t>(1,1,1,1)</w:t>
            </w:r>
          </w:p>
        </w:tc>
      </w:tr>
      <w:tr w:rsidR="00744718" w14:paraId="5022374F" w14:textId="77777777" w:rsidTr="00744718">
        <w:trPr>
          <w:cantSplit/>
        </w:trPr>
        <w:tc>
          <w:tcPr>
            <w:tcW w:w="1620" w:type="dxa"/>
            <w:tcBorders>
              <w:top w:val="single" w:sz="6" w:space="0" w:color="auto"/>
              <w:left w:val="single" w:sz="12" w:space="0" w:color="auto"/>
              <w:bottom w:val="single" w:sz="6" w:space="0" w:color="auto"/>
              <w:right w:val="single" w:sz="6" w:space="0" w:color="auto"/>
            </w:tcBorders>
          </w:tcPr>
          <w:p w14:paraId="625D8CC4" w14:textId="77777777" w:rsidR="00744718" w:rsidRDefault="00744718" w:rsidP="00744718">
            <w:r>
              <w:t>0x2</w:t>
            </w:r>
          </w:p>
        </w:tc>
        <w:tc>
          <w:tcPr>
            <w:tcW w:w="4540" w:type="dxa"/>
            <w:tcBorders>
              <w:top w:val="single" w:sz="6" w:space="0" w:color="auto"/>
              <w:left w:val="single" w:sz="6" w:space="0" w:color="auto"/>
              <w:bottom w:val="single" w:sz="6" w:space="0" w:color="auto"/>
              <w:right w:val="single" w:sz="6" w:space="0" w:color="auto"/>
            </w:tcBorders>
          </w:tcPr>
          <w:p w14:paraId="39EE1AAA" w14:textId="77777777" w:rsidR="00744718" w:rsidRDefault="00744718" w:rsidP="00744718">
            <w:r>
              <w:t>SRC_DST_COLOR</w:t>
            </w:r>
          </w:p>
        </w:tc>
        <w:tc>
          <w:tcPr>
            <w:tcW w:w="3020" w:type="dxa"/>
            <w:tcBorders>
              <w:top w:val="single" w:sz="6" w:space="0" w:color="auto"/>
              <w:left w:val="single" w:sz="6" w:space="0" w:color="auto"/>
              <w:bottom w:val="single" w:sz="6" w:space="0" w:color="auto"/>
              <w:right w:val="single" w:sz="6" w:space="0" w:color="auto"/>
            </w:tcBorders>
          </w:tcPr>
          <w:p w14:paraId="7E81AEF7" w14:textId="77777777" w:rsidR="00744718" w:rsidRDefault="00744718" w:rsidP="00744718">
            <w:r>
              <w:t>(Ad,Rd,Gd,Bd)</w:t>
            </w:r>
          </w:p>
        </w:tc>
      </w:tr>
      <w:tr w:rsidR="00744718" w14:paraId="06F751E8" w14:textId="77777777" w:rsidTr="00744718">
        <w:trPr>
          <w:cantSplit/>
        </w:trPr>
        <w:tc>
          <w:tcPr>
            <w:tcW w:w="1620" w:type="dxa"/>
            <w:tcBorders>
              <w:top w:val="single" w:sz="6" w:space="0" w:color="auto"/>
              <w:left w:val="single" w:sz="12" w:space="0" w:color="auto"/>
              <w:bottom w:val="single" w:sz="6" w:space="0" w:color="auto"/>
              <w:right w:val="single" w:sz="6" w:space="0" w:color="auto"/>
            </w:tcBorders>
          </w:tcPr>
          <w:p w14:paraId="4BB0BC06" w14:textId="77777777" w:rsidR="00744718" w:rsidRDefault="00744718" w:rsidP="00744718">
            <w:r>
              <w:t>0x3</w:t>
            </w:r>
          </w:p>
        </w:tc>
        <w:tc>
          <w:tcPr>
            <w:tcW w:w="4540" w:type="dxa"/>
            <w:tcBorders>
              <w:top w:val="single" w:sz="6" w:space="0" w:color="auto"/>
              <w:left w:val="single" w:sz="6" w:space="0" w:color="auto"/>
              <w:bottom w:val="single" w:sz="6" w:space="0" w:color="auto"/>
              <w:right w:val="single" w:sz="6" w:space="0" w:color="auto"/>
            </w:tcBorders>
          </w:tcPr>
          <w:p w14:paraId="562A025A" w14:textId="77777777" w:rsidR="00744718" w:rsidRDefault="00744718" w:rsidP="00744718">
            <w:r>
              <w:t>SRC_ONE_MINUS_DST</w:t>
            </w:r>
          </w:p>
        </w:tc>
        <w:tc>
          <w:tcPr>
            <w:tcW w:w="3020" w:type="dxa"/>
            <w:tcBorders>
              <w:top w:val="single" w:sz="6" w:space="0" w:color="auto"/>
              <w:left w:val="single" w:sz="6" w:space="0" w:color="auto"/>
              <w:bottom w:val="single" w:sz="6" w:space="0" w:color="auto"/>
              <w:right w:val="single" w:sz="6" w:space="0" w:color="auto"/>
            </w:tcBorders>
          </w:tcPr>
          <w:p w14:paraId="24A91E2C" w14:textId="77777777" w:rsidR="00744718" w:rsidRDefault="00744718" w:rsidP="00744718">
            <w:r>
              <w:t>(1,1,1,1)-(Ad,Rd,Gd,Bd)</w:t>
            </w:r>
          </w:p>
        </w:tc>
      </w:tr>
      <w:tr w:rsidR="00744718" w14:paraId="74D670CE" w14:textId="77777777" w:rsidTr="00744718">
        <w:trPr>
          <w:cantSplit/>
        </w:trPr>
        <w:tc>
          <w:tcPr>
            <w:tcW w:w="1620" w:type="dxa"/>
            <w:tcBorders>
              <w:top w:val="single" w:sz="6" w:space="0" w:color="auto"/>
              <w:left w:val="single" w:sz="12" w:space="0" w:color="auto"/>
              <w:bottom w:val="single" w:sz="6" w:space="0" w:color="auto"/>
              <w:right w:val="single" w:sz="6" w:space="0" w:color="auto"/>
            </w:tcBorders>
          </w:tcPr>
          <w:p w14:paraId="590DF58A" w14:textId="77777777" w:rsidR="00744718" w:rsidRDefault="00744718" w:rsidP="00744718">
            <w:r>
              <w:t>0x4</w:t>
            </w:r>
          </w:p>
        </w:tc>
        <w:tc>
          <w:tcPr>
            <w:tcW w:w="4540" w:type="dxa"/>
            <w:tcBorders>
              <w:top w:val="single" w:sz="6" w:space="0" w:color="auto"/>
              <w:left w:val="single" w:sz="6" w:space="0" w:color="auto"/>
              <w:bottom w:val="single" w:sz="6" w:space="0" w:color="auto"/>
              <w:right w:val="single" w:sz="6" w:space="0" w:color="auto"/>
            </w:tcBorders>
          </w:tcPr>
          <w:p w14:paraId="07919B2F" w14:textId="77777777" w:rsidR="00744718" w:rsidRDefault="00744718" w:rsidP="00744718">
            <w:r>
              <w:t>SRC_SRC_ALPHA</w:t>
            </w:r>
          </w:p>
        </w:tc>
        <w:tc>
          <w:tcPr>
            <w:tcW w:w="3020" w:type="dxa"/>
            <w:tcBorders>
              <w:top w:val="single" w:sz="6" w:space="0" w:color="auto"/>
              <w:left w:val="single" w:sz="6" w:space="0" w:color="auto"/>
              <w:bottom w:val="single" w:sz="6" w:space="0" w:color="auto"/>
              <w:right w:val="single" w:sz="6" w:space="0" w:color="auto"/>
            </w:tcBorders>
          </w:tcPr>
          <w:p w14:paraId="77FB0AB3" w14:textId="77777777" w:rsidR="00744718" w:rsidRDefault="00744718" w:rsidP="00744718">
            <w:r>
              <w:t>(As,As,As,As)</w:t>
            </w:r>
          </w:p>
        </w:tc>
      </w:tr>
      <w:tr w:rsidR="00744718" w14:paraId="00A987FD" w14:textId="77777777" w:rsidTr="00744718">
        <w:trPr>
          <w:cantSplit/>
        </w:trPr>
        <w:tc>
          <w:tcPr>
            <w:tcW w:w="1620" w:type="dxa"/>
            <w:tcBorders>
              <w:top w:val="single" w:sz="6" w:space="0" w:color="auto"/>
              <w:left w:val="single" w:sz="12" w:space="0" w:color="auto"/>
              <w:bottom w:val="single" w:sz="6" w:space="0" w:color="auto"/>
              <w:right w:val="single" w:sz="6" w:space="0" w:color="auto"/>
            </w:tcBorders>
          </w:tcPr>
          <w:p w14:paraId="61B291BC" w14:textId="77777777" w:rsidR="00744718" w:rsidRDefault="00744718" w:rsidP="00744718">
            <w:r>
              <w:t>0x5</w:t>
            </w:r>
          </w:p>
        </w:tc>
        <w:tc>
          <w:tcPr>
            <w:tcW w:w="4540" w:type="dxa"/>
            <w:tcBorders>
              <w:top w:val="single" w:sz="6" w:space="0" w:color="auto"/>
              <w:left w:val="single" w:sz="6" w:space="0" w:color="auto"/>
              <w:bottom w:val="single" w:sz="6" w:space="0" w:color="auto"/>
              <w:right w:val="single" w:sz="6" w:space="0" w:color="auto"/>
            </w:tcBorders>
          </w:tcPr>
          <w:p w14:paraId="1A8DBFBA" w14:textId="77777777" w:rsidR="00744718" w:rsidRDefault="00744718" w:rsidP="00744718">
            <w:r>
              <w:t>SRC_ONE_MINUS_SRC_ALPHA</w:t>
            </w:r>
          </w:p>
        </w:tc>
        <w:tc>
          <w:tcPr>
            <w:tcW w:w="3020" w:type="dxa"/>
            <w:tcBorders>
              <w:top w:val="single" w:sz="6" w:space="0" w:color="auto"/>
              <w:left w:val="single" w:sz="6" w:space="0" w:color="auto"/>
              <w:bottom w:val="single" w:sz="6" w:space="0" w:color="auto"/>
              <w:right w:val="single" w:sz="6" w:space="0" w:color="auto"/>
            </w:tcBorders>
          </w:tcPr>
          <w:p w14:paraId="4B0101A9" w14:textId="77777777" w:rsidR="00744718" w:rsidRDefault="00744718" w:rsidP="00744718">
            <w:r>
              <w:t>(1,1,1,1)-(As,As,As,As)</w:t>
            </w:r>
          </w:p>
        </w:tc>
      </w:tr>
      <w:tr w:rsidR="00744718" w14:paraId="21BC35CC" w14:textId="77777777" w:rsidTr="00744718">
        <w:trPr>
          <w:cantSplit/>
        </w:trPr>
        <w:tc>
          <w:tcPr>
            <w:tcW w:w="1620" w:type="dxa"/>
            <w:tcBorders>
              <w:top w:val="single" w:sz="6" w:space="0" w:color="auto"/>
              <w:left w:val="single" w:sz="12" w:space="0" w:color="auto"/>
              <w:bottom w:val="single" w:sz="6" w:space="0" w:color="auto"/>
              <w:right w:val="single" w:sz="6" w:space="0" w:color="auto"/>
            </w:tcBorders>
          </w:tcPr>
          <w:p w14:paraId="02D2B55A" w14:textId="77777777" w:rsidR="00744718" w:rsidRDefault="00744718" w:rsidP="00744718">
            <w:r>
              <w:t>0x6</w:t>
            </w:r>
          </w:p>
        </w:tc>
        <w:tc>
          <w:tcPr>
            <w:tcW w:w="4540" w:type="dxa"/>
            <w:tcBorders>
              <w:top w:val="single" w:sz="6" w:space="0" w:color="auto"/>
              <w:left w:val="single" w:sz="6" w:space="0" w:color="auto"/>
              <w:bottom w:val="single" w:sz="6" w:space="0" w:color="auto"/>
              <w:right w:val="single" w:sz="6" w:space="0" w:color="auto"/>
            </w:tcBorders>
          </w:tcPr>
          <w:p w14:paraId="6883F943" w14:textId="77777777" w:rsidR="00744718" w:rsidRDefault="00744718" w:rsidP="00744718">
            <w:r>
              <w:t>SRC_DST_ALPHA</w:t>
            </w:r>
          </w:p>
        </w:tc>
        <w:tc>
          <w:tcPr>
            <w:tcW w:w="3020" w:type="dxa"/>
            <w:tcBorders>
              <w:top w:val="single" w:sz="6" w:space="0" w:color="auto"/>
              <w:left w:val="single" w:sz="6" w:space="0" w:color="auto"/>
              <w:bottom w:val="single" w:sz="6" w:space="0" w:color="auto"/>
              <w:right w:val="single" w:sz="6" w:space="0" w:color="auto"/>
            </w:tcBorders>
          </w:tcPr>
          <w:p w14:paraId="29FE7431" w14:textId="77777777" w:rsidR="00744718" w:rsidRDefault="00744718" w:rsidP="00744718">
            <w:r>
              <w:t>(Ad,Ad,Ad,Ad)</w:t>
            </w:r>
          </w:p>
        </w:tc>
      </w:tr>
      <w:tr w:rsidR="00744718" w14:paraId="5705A9C4" w14:textId="77777777" w:rsidTr="00744718">
        <w:trPr>
          <w:cantSplit/>
        </w:trPr>
        <w:tc>
          <w:tcPr>
            <w:tcW w:w="1620" w:type="dxa"/>
            <w:tcBorders>
              <w:top w:val="single" w:sz="6" w:space="0" w:color="auto"/>
              <w:left w:val="single" w:sz="12" w:space="0" w:color="auto"/>
              <w:bottom w:val="single" w:sz="6" w:space="0" w:color="auto"/>
              <w:right w:val="single" w:sz="6" w:space="0" w:color="auto"/>
            </w:tcBorders>
          </w:tcPr>
          <w:p w14:paraId="4C689D37" w14:textId="77777777" w:rsidR="00744718" w:rsidRDefault="00744718" w:rsidP="00744718">
            <w:r>
              <w:t>0x7</w:t>
            </w:r>
          </w:p>
        </w:tc>
        <w:tc>
          <w:tcPr>
            <w:tcW w:w="4540" w:type="dxa"/>
            <w:tcBorders>
              <w:top w:val="single" w:sz="6" w:space="0" w:color="auto"/>
              <w:left w:val="single" w:sz="6" w:space="0" w:color="auto"/>
              <w:bottom w:val="single" w:sz="6" w:space="0" w:color="auto"/>
              <w:right w:val="single" w:sz="6" w:space="0" w:color="auto"/>
            </w:tcBorders>
          </w:tcPr>
          <w:p w14:paraId="6464131B" w14:textId="77777777" w:rsidR="00744718" w:rsidRDefault="00744718" w:rsidP="00744718">
            <w:r>
              <w:t>SRC_ONE_MINUS_DST_ALPHA</w:t>
            </w:r>
          </w:p>
        </w:tc>
        <w:tc>
          <w:tcPr>
            <w:tcW w:w="3020" w:type="dxa"/>
            <w:tcBorders>
              <w:top w:val="single" w:sz="6" w:space="0" w:color="auto"/>
              <w:left w:val="single" w:sz="6" w:space="0" w:color="auto"/>
              <w:bottom w:val="single" w:sz="6" w:space="0" w:color="auto"/>
              <w:right w:val="single" w:sz="6" w:space="0" w:color="auto"/>
            </w:tcBorders>
          </w:tcPr>
          <w:p w14:paraId="6E3DE1A0" w14:textId="77777777" w:rsidR="00744718" w:rsidRDefault="00744718" w:rsidP="00744718">
            <w:r>
              <w:t>(1,1,1,1)-(Ad,Ad,Ad,Ad)</w:t>
            </w:r>
          </w:p>
        </w:tc>
      </w:tr>
    </w:tbl>
    <w:p w14:paraId="0F4E9AC0" w14:textId="77777777" w:rsidR="00744718" w:rsidRDefault="00744718" w:rsidP="00744718">
      <w:pPr>
        <w:pStyle w:val="NormalIndent"/>
        <w:rPr>
          <w:rFonts w:ascii="Times New Roman" w:hAnsi="Times New Roman"/>
          <w:b/>
        </w:rPr>
      </w:pPr>
      <w:r>
        <w:rPr>
          <w:rFonts w:ascii="Times New Roman" w:hAnsi="Times New Roman"/>
          <w:b/>
        </w:rPr>
        <w:t>Destination Factor Table</w:t>
      </w:r>
    </w:p>
    <w:tbl>
      <w:tblPr>
        <w:tblW w:w="0" w:type="auto"/>
        <w:tblInd w:w="108" w:type="dxa"/>
        <w:tblLayout w:type="fixed"/>
        <w:tblLook w:val="0000" w:firstRow="0" w:lastRow="0" w:firstColumn="0" w:lastColumn="0" w:noHBand="0" w:noVBand="0"/>
      </w:tblPr>
      <w:tblGrid>
        <w:gridCol w:w="1887"/>
        <w:gridCol w:w="4392"/>
        <w:gridCol w:w="2901"/>
      </w:tblGrid>
      <w:tr w:rsidR="00744718" w14:paraId="6C54BE71" w14:textId="77777777" w:rsidTr="00744718">
        <w:trPr>
          <w:cantSplit/>
        </w:trPr>
        <w:tc>
          <w:tcPr>
            <w:tcW w:w="1887" w:type="dxa"/>
            <w:tcBorders>
              <w:top w:val="single" w:sz="6" w:space="0" w:color="auto"/>
              <w:left w:val="single" w:sz="12" w:space="0" w:color="auto"/>
              <w:bottom w:val="single" w:sz="6" w:space="0" w:color="auto"/>
              <w:right w:val="single" w:sz="6" w:space="0" w:color="auto"/>
            </w:tcBorders>
          </w:tcPr>
          <w:p w14:paraId="5593635B" w14:textId="77777777" w:rsidR="00744718" w:rsidRDefault="00744718" w:rsidP="00744718">
            <w:pPr>
              <w:rPr>
                <w:b/>
              </w:rPr>
            </w:pPr>
            <w:r>
              <w:rPr>
                <w:b/>
              </w:rPr>
              <w:t>Destination Factor</w:t>
            </w:r>
          </w:p>
        </w:tc>
        <w:tc>
          <w:tcPr>
            <w:tcW w:w="4392" w:type="dxa"/>
            <w:tcBorders>
              <w:top w:val="single" w:sz="6" w:space="0" w:color="auto"/>
              <w:left w:val="single" w:sz="6" w:space="0" w:color="auto"/>
              <w:bottom w:val="single" w:sz="6" w:space="0" w:color="auto"/>
              <w:right w:val="single" w:sz="6" w:space="0" w:color="auto"/>
            </w:tcBorders>
          </w:tcPr>
          <w:p w14:paraId="12578F53" w14:textId="77777777" w:rsidR="00744718" w:rsidRDefault="00744718" w:rsidP="00744718">
            <w:pPr>
              <w:rPr>
                <w:b/>
              </w:rPr>
            </w:pPr>
            <w:r>
              <w:rPr>
                <w:b/>
              </w:rPr>
              <w:t>Definition</w:t>
            </w:r>
          </w:p>
        </w:tc>
        <w:tc>
          <w:tcPr>
            <w:tcW w:w="2901" w:type="dxa"/>
            <w:tcBorders>
              <w:top w:val="single" w:sz="6" w:space="0" w:color="auto"/>
              <w:left w:val="single" w:sz="6" w:space="0" w:color="auto"/>
              <w:bottom w:val="single" w:sz="6" w:space="0" w:color="auto"/>
              <w:right w:val="single" w:sz="6" w:space="0" w:color="auto"/>
            </w:tcBorders>
          </w:tcPr>
          <w:p w14:paraId="442220E5" w14:textId="77777777" w:rsidR="00744718" w:rsidRDefault="00744718" w:rsidP="00744718">
            <w:pPr>
              <w:rPr>
                <w:b/>
              </w:rPr>
            </w:pPr>
            <w:r>
              <w:rPr>
                <w:b/>
              </w:rPr>
              <w:t>Operation</w:t>
            </w:r>
          </w:p>
        </w:tc>
      </w:tr>
      <w:tr w:rsidR="00744718" w14:paraId="573DC605" w14:textId="77777777" w:rsidTr="00744718">
        <w:trPr>
          <w:cantSplit/>
        </w:trPr>
        <w:tc>
          <w:tcPr>
            <w:tcW w:w="1887" w:type="dxa"/>
            <w:tcBorders>
              <w:top w:val="single" w:sz="6" w:space="0" w:color="auto"/>
              <w:left w:val="single" w:sz="12" w:space="0" w:color="auto"/>
              <w:bottom w:val="single" w:sz="6" w:space="0" w:color="auto"/>
              <w:right w:val="single" w:sz="6" w:space="0" w:color="auto"/>
            </w:tcBorders>
          </w:tcPr>
          <w:p w14:paraId="0A1AD94F" w14:textId="77777777" w:rsidR="00744718" w:rsidRDefault="00744718" w:rsidP="00744718">
            <w:r>
              <w:t>0x0</w:t>
            </w:r>
          </w:p>
        </w:tc>
        <w:tc>
          <w:tcPr>
            <w:tcW w:w="4392" w:type="dxa"/>
            <w:tcBorders>
              <w:top w:val="single" w:sz="6" w:space="0" w:color="auto"/>
              <w:left w:val="single" w:sz="6" w:space="0" w:color="auto"/>
              <w:bottom w:val="single" w:sz="6" w:space="0" w:color="auto"/>
              <w:right w:val="single" w:sz="6" w:space="0" w:color="auto"/>
            </w:tcBorders>
          </w:tcPr>
          <w:p w14:paraId="430F60AC" w14:textId="77777777" w:rsidR="00744718" w:rsidRDefault="00744718" w:rsidP="00744718">
            <w:r>
              <w:t>DST_ZERO</w:t>
            </w:r>
          </w:p>
        </w:tc>
        <w:tc>
          <w:tcPr>
            <w:tcW w:w="2901" w:type="dxa"/>
            <w:tcBorders>
              <w:top w:val="single" w:sz="6" w:space="0" w:color="auto"/>
              <w:left w:val="single" w:sz="6" w:space="0" w:color="auto"/>
              <w:bottom w:val="single" w:sz="6" w:space="0" w:color="auto"/>
              <w:right w:val="single" w:sz="6" w:space="0" w:color="auto"/>
            </w:tcBorders>
          </w:tcPr>
          <w:p w14:paraId="3FFC906F" w14:textId="77777777" w:rsidR="00744718" w:rsidRDefault="00744718" w:rsidP="00744718">
            <w:r>
              <w:t>(0,0,0,0)</w:t>
            </w:r>
          </w:p>
        </w:tc>
      </w:tr>
      <w:tr w:rsidR="00744718" w14:paraId="21AAC69A" w14:textId="77777777" w:rsidTr="00744718">
        <w:trPr>
          <w:cantSplit/>
        </w:trPr>
        <w:tc>
          <w:tcPr>
            <w:tcW w:w="1887" w:type="dxa"/>
            <w:tcBorders>
              <w:top w:val="single" w:sz="6" w:space="0" w:color="auto"/>
              <w:left w:val="single" w:sz="12" w:space="0" w:color="auto"/>
              <w:bottom w:val="single" w:sz="6" w:space="0" w:color="auto"/>
              <w:right w:val="single" w:sz="6" w:space="0" w:color="auto"/>
            </w:tcBorders>
          </w:tcPr>
          <w:p w14:paraId="77E28388" w14:textId="77777777" w:rsidR="00744718" w:rsidRDefault="00744718" w:rsidP="00744718">
            <w:r>
              <w:t>0x1</w:t>
            </w:r>
          </w:p>
        </w:tc>
        <w:tc>
          <w:tcPr>
            <w:tcW w:w="4392" w:type="dxa"/>
            <w:tcBorders>
              <w:top w:val="single" w:sz="6" w:space="0" w:color="auto"/>
              <w:left w:val="single" w:sz="6" w:space="0" w:color="auto"/>
              <w:bottom w:val="single" w:sz="6" w:space="0" w:color="auto"/>
              <w:right w:val="single" w:sz="6" w:space="0" w:color="auto"/>
            </w:tcBorders>
          </w:tcPr>
          <w:p w14:paraId="47DCF0D1" w14:textId="77777777" w:rsidR="00744718" w:rsidRDefault="00744718" w:rsidP="00744718">
            <w:r>
              <w:t>DST_ONE</w:t>
            </w:r>
          </w:p>
        </w:tc>
        <w:tc>
          <w:tcPr>
            <w:tcW w:w="2901" w:type="dxa"/>
            <w:tcBorders>
              <w:top w:val="single" w:sz="6" w:space="0" w:color="auto"/>
              <w:left w:val="single" w:sz="6" w:space="0" w:color="auto"/>
              <w:bottom w:val="single" w:sz="6" w:space="0" w:color="auto"/>
              <w:right w:val="single" w:sz="6" w:space="0" w:color="auto"/>
            </w:tcBorders>
          </w:tcPr>
          <w:p w14:paraId="020F57DF" w14:textId="77777777" w:rsidR="00744718" w:rsidRDefault="00744718" w:rsidP="00744718">
            <w:r>
              <w:t>(1,1,1,1)</w:t>
            </w:r>
          </w:p>
        </w:tc>
      </w:tr>
      <w:tr w:rsidR="00744718" w14:paraId="39DB3EC2" w14:textId="77777777" w:rsidTr="00744718">
        <w:trPr>
          <w:cantSplit/>
        </w:trPr>
        <w:tc>
          <w:tcPr>
            <w:tcW w:w="1887" w:type="dxa"/>
            <w:tcBorders>
              <w:top w:val="single" w:sz="6" w:space="0" w:color="auto"/>
              <w:left w:val="single" w:sz="12" w:space="0" w:color="auto"/>
              <w:bottom w:val="single" w:sz="6" w:space="0" w:color="auto"/>
              <w:right w:val="single" w:sz="6" w:space="0" w:color="auto"/>
            </w:tcBorders>
          </w:tcPr>
          <w:p w14:paraId="2F91CB74" w14:textId="77777777" w:rsidR="00744718" w:rsidRDefault="00744718" w:rsidP="00744718">
            <w:r>
              <w:t>0x2</w:t>
            </w:r>
          </w:p>
        </w:tc>
        <w:tc>
          <w:tcPr>
            <w:tcW w:w="4392" w:type="dxa"/>
            <w:tcBorders>
              <w:top w:val="single" w:sz="6" w:space="0" w:color="auto"/>
              <w:left w:val="single" w:sz="6" w:space="0" w:color="auto"/>
              <w:bottom w:val="single" w:sz="6" w:space="0" w:color="auto"/>
              <w:right w:val="single" w:sz="6" w:space="0" w:color="auto"/>
            </w:tcBorders>
          </w:tcPr>
          <w:p w14:paraId="0736F2E4" w14:textId="77777777" w:rsidR="00744718" w:rsidRDefault="00744718" w:rsidP="00744718">
            <w:r>
              <w:t>DST_SRC_COLOR</w:t>
            </w:r>
          </w:p>
        </w:tc>
        <w:tc>
          <w:tcPr>
            <w:tcW w:w="2901" w:type="dxa"/>
            <w:tcBorders>
              <w:top w:val="single" w:sz="6" w:space="0" w:color="auto"/>
              <w:left w:val="single" w:sz="6" w:space="0" w:color="auto"/>
              <w:bottom w:val="single" w:sz="6" w:space="0" w:color="auto"/>
              <w:right w:val="single" w:sz="6" w:space="0" w:color="auto"/>
            </w:tcBorders>
          </w:tcPr>
          <w:p w14:paraId="6210CED2" w14:textId="77777777" w:rsidR="00744718" w:rsidRDefault="00744718" w:rsidP="00744718">
            <w:r>
              <w:t>(As,Rs,Gs,Bs)</w:t>
            </w:r>
          </w:p>
        </w:tc>
      </w:tr>
      <w:tr w:rsidR="00744718" w14:paraId="07C36A14" w14:textId="77777777" w:rsidTr="00744718">
        <w:trPr>
          <w:cantSplit/>
        </w:trPr>
        <w:tc>
          <w:tcPr>
            <w:tcW w:w="1887" w:type="dxa"/>
            <w:tcBorders>
              <w:top w:val="single" w:sz="6" w:space="0" w:color="auto"/>
              <w:left w:val="single" w:sz="12" w:space="0" w:color="auto"/>
              <w:bottom w:val="single" w:sz="6" w:space="0" w:color="auto"/>
              <w:right w:val="single" w:sz="6" w:space="0" w:color="auto"/>
            </w:tcBorders>
          </w:tcPr>
          <w:p w14:paraId="2B03649B" w14:textId="77777777" w:rsidR="00744718" w:rsidRDefault="00744718" w:rsidP="00744718">
            <w:r>
              <w:t>0x3</w:t>
            </w:r>
          </w:p>
        </w:tc>
        <w:tc>
          <w:tcPr>
            <w:tcW w:w="4392" w:type="dxa"/>
            <w:tcBorders>
              <w:top w:val="single" w:sz="6" w:space="0" w:color="auto"/>
              <w:left w:val="single" w:sz="6" w:space="0" w:color="auto"/>
              <w:bottom w:val="single" w:sz="6" w:space="0" w:color="auto"/>
              <w:right w:val="single" w:sz="6" w:space="0" w:color="auto"/>
            </w:tcBorders>
          </w:tcPr>
          <w:p w14:paraId="3C3756C4" w14:textId="77777777" w:rsidR="00744718" w:rsidRDefault="00744718" w:rsidP="00744718">
            <w:r>
              <w:t>DST_ONE_MINUS_SRC</w:t>
            </w:r>
          </w:p>
        </w:tc>
        <w:tc>
          <w:tcPr>
            <w:tcW w:w="2901" w:type="dxa"/>
            <w:tcBorders>
              <w:top w:val="single" w:sz="6" w:space="0" w:color="auto"/>
              <w:left w:val="single" w:sz="6" w:space="0" w:color="auto"/>
              <w:bottom w:val="single" w:sz="6" w:space="0" w:color="auto"/>
              <w:right w:val="single" w:sz="6" w:space="0" w:color="auto"/>
            </w:tcBorders>
          </w:tcPr>
          <w:p w14:paraId="3208697B" w14:textId="77777777" w:rsidR="00744718" w:rsidRDefault="00744718" w:rsidP="00744718">
            <w:r>
              <w:t>(1,1,1,1)-(As,Rs,Gs,Bs)</w:t>
            </w:r>
          </w:p>
        </w:tc>
      </w:tr>
      <w:tr w:rsidR="00744718" w14:paraId="6ACDCFFE" w14:textId="77777777" w:rsidTr="00744718">
        <w:trPr>
          <w:cantSplit/>
        </w:trPr>
        <w:tc>
          <w:tcPr>
            <w:tcW w:w="1887" w:type="dxa"/>
            <w:tcBorders>
              <w:top w:val="single" w:sz="6" w:space="0" w:color="auto"/>
              <w:left w:val="single" w:sz="12" w:space="0" w:color="auto"/>
              <w:bottom w:val="single" w:sz="6" w:space="0" w:color="auto"/>
              <w:right w:val="single" w:sz="6" w:space="0" w:color="auto"/>
            </w:tcBorders>
          </w:tcPr>
          <w:p w14:paraId="6EC9454C" w14:textId="77777777" w:rsidR="00744718" w:rsidRDefault="00744718" w:rsidP="00744718">
            <w:r>
              <w:t>0x4</w:t>
            </w:r>
          </w:p>
        </w:tc>
        <w:tc>
          <w:tcPr>
            <w:tcW w:w="4392" w:type="dxa"/>
            <w:tcBorders>
              <w:top w:val="single" w:sz="6" w:space="0" w:color="auto"/>
              <w:left w:val="single" w:sz="6" w:space="0" w:color="auto"/>
              <w:bottom w:val="single" w:sz="6" w:space="0" w:color="auto"/>
              <w:right w:val="single" w:sz="6" w:space="0" w:color="auto"/>
            </w:tcBorders>
          </w:tcPr>
          <w:p w14:paraId="3A74721D" w14:textId="77777777" w:rsidR="00744718" w:rsidRDefault="00744718" w:rsidP="00744718">
            <w:r>
              <w:t>DST_SRC_ALPHA</w:t>
            </w:r>
          </w:p>
        </w:tc>
        <w:tc>
          <w:tcPr>
            <w:tcW w:w="2901" w:type="dxa"/>
            <w:tcBorders>
              <w:top w:val="single" w:sz="6" w:space="0" w:color="auto"/>
              <w:left w:val="single" w:sz="6" w:space="0" w:color="auto"/>
              <w:bottom w:val="single" w:sz="6" w:space="0" w:color="auto"/>
              <w:right w:val="single" w:sz="6" w:space="0" w:color="auto"/>
            </w:tcBorders>
          </w:tcPr>
          <w:p w14:paraId="204AA5F8" w14:textId="77777777" w:rsidR="00744718" w:rsidRDefault="00744718" w:rsidP="00744718">
            <w:r>
              <w:t>(As,As,A,s,As)</w:t>
            </w:r>
          </w:p>
        </w:tc>
      </w:tr>
      <w:tr w:rsidR="00744718" w14:paraId="57EFF7AA" w14:textId="77777777" w:rsidTr="00744718">
        <w:trPr>
          <w:cantSplit/>
        </w:trPr>
        <w:tc>
          <w:tcPr>
            <w:tcW w:w="1887" w:type="dxa"/>
            <w:tcBorders>
              <w:top w:val="single" w:sz="6" w:space="0" w:color="auto"/>
              <w:left w:val="single" w:sz="12" w:space="0" w:color="auto"/>
              <w:bottom w:val="single" w:sz="6" w:space="0" w:color="auto"/>
              <w:right w:val="single" w:sz="6" w:space="0" w:color="auto"/>
            </w:tcBorders>
          </w:tcPr>
          <w:p w14:paraId="74B12640" w14:textId="77777777" w:rsidR="00744718" w:rsidRDefault="00744718" w:rsidP="00744718">
            <w:r>
              <w:t>0x5</w:t>
            </w:r>
          </w:p>
        </w:tc>
        <w:tc>
          <w:tcPr>
            <w:tcW w:w="4392" w:type="dxa"/>
            <w:tcBorders>
              <w:top w:val="single" w:sz="6" w:space="0" w:color="auto"/>
              <w:left w:val="single" w:sz="6" w:space="0" w:color="auto"/>
              <w:bottom w:val="single" w:sz="6" w:space="0" w:color="auto"/>
              <w:right w:val="single" w:sz="6" w:space="0" w:color="auto"/>
            </w:tcBorders>
          </w:tcPr>
          <w:p w14:paraId="4B156381" w14:textId="77777777" w:rsidR="00744718" w:rsidRDefault="00744718" w:rsidP="00744718">
            <w:r>
              <w:t>DST_ONE_MINUS_SRC_ALPHA</w:t>
            </w:r>
          </w:p>
        </w:tc>
        <w:tc>
          <w:tcPr>
            <w:tcW w:w="2901" w:type="dxa"/>
            <w:tcBorders>
              <w:top w:val="single" w:sz="6" w:space="0" w:color="auto"/>
              <w:left w:val="single" w:sz="6" w:space="0" w:color="auto"/>
              <w:bottom w:val="single" w:sz="6" w:space="0" w:color="auto"/>
              <w:right w:val="single" w:sz="6" w:space="0" w:color="auto"/>
            </w:tcBorders>
          </w:tcPr>
          <w:p w14:paraId="0E972841" w14:textId="77777777" w:rsidR="00744718" w:rsidRDefault="00744718" w:rsidP="00744718">
            <w:r>
              <w:t>(1,1,1,1)-(As,As,As,As)</w:t>
            </w:r>
          </w:p>
        </w:tc>
      </w:tr>
      <w:tr w:rsidR="00744718" w14:paraId="50E6EF77" w14:textId="77777777" w:rsidTr="00744718">
        <w:trPr>
          <w:cantSplit/>
        </w:trPr>
        <w:tc>
          <w:tcPr>
            <w:tcW w:w="1887" w:type="dxa"/>
            <w:tcBorders>
              <w:top w:val="single" w:sz="6" w:space="0" w:color="auto"/>
              <w:left w:val="single" w:sz="12" w:space="0" w:color="auto"/>
              <w:bottom w:val="single" w:sz="6" w:space="0" w:color="auto"/>
              <w:right w:val="single" w:sz="6" w:space="0" w:color="auto"/>
            </w:tcBorders>
          </w:tcPr>
          <w:p w14:paraId="2BFD1B7C" w14:textId="77777777" w:rsidR="00744718" w:rsidRDefault="00744718" w:rsidP="00744718">
            <w:r>
              <w:t>0x6</w:t>
            </w:r>
          </w:p>
        </w:tc>
        <w:tc>
          <w:tcPr>
            <w:tcW w:w="4392" w:type="dxa"/>
            <w:tcBorders>
              <w:top w:val="single" w:sz="6" w:space="0" w:color="auto"/>
              <w:left w:val="single" w:sz="6" w:space="0" w:color="auto"/>
              <w:bottom w:val="single" w:sz="6" w:space="0" w:color="auto"/>
              <w:right w:val="single" w:sz="6" w:space="0" w:color="auto"/>
            </w:tcBorders>
          </w:tcPr>
          <w:p w14:paraId="28143F03" w14:textId="77777777" w:rsidR="00744718" w:rsidRDefault="00744718" w:rsidP="00744718">
            <w:r>
              <w:t>DST_DST_ALPHA</w:t>
            </w:r>
          </w:p>
        </w:tc>
        <w:tc>
          <w:tcPr>
            <w:tcW w:w="2901" w:type="dxa"/>
            <w:tcBorders>
              <w:top w:val="single" w:sz="6" w:space="0" w:color="auto"/>
              <w:left w:val="single" w:sz="6" w:space="0" w:color="auto"/>
              <w:bottom w:val="single" w:sz="6" w:space="0" w:color="auto"/>
              <w:right w:val="single" w:sz="6" w:space="0" w:color="auto"/>
            </w:tcBorders>
          </w:tcPr>
          <w:p w14:paraId="2BC21D33" w14:textId="77777777" w:rsidR="00744718" w:rsidRDefault="00744718" w:rsidP="00744718">
            <w:r>
              <w:t>(Ad,Ad,Ad,Ad)</w:t>
            </w:r>
          </w:p>
        </w:tc>
      </w:tr>
      <w:tr w:rsidR="00744718" w14:paraId="493BC5BB" w14:textId="77777777" w:rsidTr="00744718">
        <w:trPr>
          <w:cantSplit/>
        </w:trPr>
        <w:tc>
          <w:tcPr>
            <w:tcW w:w="1887" w:type="dxa"/>
            <w:tcBorders>
              <w:top w:val="single" w:sz="6" w:space="0" w:color="auto"/>
              <w:left w:val="single" w:sz="12" w:space="0" w:color="auto"/>
              <w:bottom w:val="single" w:sz="6" w:space="0" w:color="auto"/>
              <w:right w:val="single" w:sz="6" w:space="0" w:color="auto"/>
            </w:tcBorders>
          </w:tcPr>
          <w:p w14:paraId="467D7C13" w14:textId="77777777" w:rsidR="00744718" w:rsidRDefault="00744718" w:rsidP="00744718">
            <w:r>
              <w:t>0x7</w:t>
            </w:r>
          </w:p>
        </w:tc>
        <w:tc>
          <w:tcPr>
            <w:tcW w:w="4392" w:type="dxa"/>
            <w:tcBorders>
              <w:top w:val="single" w:sz="6" w:space="0" w:color="auto"/>
              <w:left w:val="single" w:sz="6" w:space="0" w:color="auto"/>
              <w:bottom w:val="single" w:sz="6" w:space="0" w:color="auto"/>
              <w:right w:val="single" w:sz="6" w:space="0" w:color="auto"/>
            </w:tcBorders>
          </w:tcPr>
          <w:p w14:paraId="570DC88E" w14:textId="77777777" w:rsidR="00744718" w:rsidRDefault="00744718" w:rsidP="00744718">
            <w:r>
              <w:t>DST_ONE_MINUS_DST_ALPHA</w:t>
            </w:r>
          </w:p>
        </w:tc>
        <w:tc>
          <w:tcPr>
            <w:tcW w:w="2901" w:type="dxa"/>
            <w:tcBorders>
              <w:top w:val="single" w:sz="6" w:space="0" w:color="auto"/>
              <w:left w:val="single" w:sz="6" w:space="0" w:color="auto"/>
              <w:bottom w:val="single" w:sz="6" w:space="0" w:color="auto"/>
              <w:right w:val="single" w:sz="6" w:space="0" w:color="auto"/>
            </w:tcBorders>
          </w:tcPr>
          <w:p w14:paraId="46D3DFC1" w14:textId="77777777" w:rsidR="00744718" w:rsidRDefault="00744718" w:rsidP="00744718">
            <w:r>
              <w:t>(1,1,1,1)-(Ad,Ad,Ad,Ad)</w:t>
            </w:r>
          </w:p>
        </w:tc>
      </w:tr>
    </w:tbl>
    <w:p w14:paraId="151D6FE0" w14:textId="77777777" w:rsidR="00744718" w:rsidRDefault="00744718" w:rsidP="00744718">
      <w:pPr>
        <w:pStyle w:val="Heading3"/>
      </w:pPr>
    </w:p>
    <w:p w14:paraId="2559AF28" w14:textId="77777777" w:rsidR="00744718" w:rsidRDefault="00744718" w:rsidP="00744718">
      <w:pPr>
        <w:pStyle w:val="Heading3"/>
      </w:pPr>
      <w:r>
        <w:br w:type="page"/>
        <w:t>5.8.44</w:t>
      </w:r>
      <w:r>
        <w:tab/>
      </w:r>
      <w:r>
        <w:tab/>
        <w:t>3D Control Register RBASE_D +(0x0170)</w:t>
      </w:r>
    </w:p>
    <w:p w14:paraId="7CA14FA5"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Name: </w:t>
      </w:r>
      <w:r>
        <w:rPr>
          <w:rFonts w:ascii="Times New Roman" w:hAnsi="Times New Roman"/>
          <w:b/>
        </w:rPr>
        <w:tab/>
        <w:t>3D_CTRL</w:t>
      </w:r>
    </w:p>
    <w:p w14:paraId="53795D09"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Type: </w:t>
      </w:r>
      <w:r>
        <w:rPr>
          <w:rFonts w:ascii="Times New Roman" w:hAnsi="Times New Roman"/>
          <w:b/>
        </w:rPr>
        <w:tab/>
        <w:t>Memory mapped read write</w:t>
      </w:r>
    </w:p>
    <w:p w14:paraId="71F2F1EA" w14:textId="77777777" w:rsidR="00744718" w:rsidRDefault="00744718" w:rsidP="00744718">
      <w:pPr>
        <w:pStyle w:val="NormalIndent"/>
        <w:ind w:left="0"/>
        <w:rPr>
          <w:rFonts w:ascii="Times New Roman" w:hAnsi="Times New Roman"/>
        </w:rPr>
      </w:pPr>
      <w:r>
        <w:rPr>
          <w:rFonts w:ascii="Times New Roman" w:hAnsi="Times New Roman"/>
        </w:rPr>
        <w:object w:dxaOrig="6225" w:dyaOrig="1468" w14:anchorId="79D83081">
          <v:shape id="_x0000_i1137" type="#_x0000_t75" style="width:304.8pt;height:1in" o:ole="">
            <v:imagedata r:id="rId234" o:title=""/>
          </v:shape>
          <o:OLEObject Type="Embed" ProgID="MSDraw" ShapeID="_x0000_i1137" DrawAspect="Content" ObjectID="_1342457384" r:id="rId235">
            <o:FieldCodes>\* MERGEFORMAT</o:FieldCodes>
          </o:OLEObject>
        </w:object>
      </w:r>
    </w:p>
    <w:p w14:paraId="1037A16F" w14:textId="77777777" w:rsidR="00744718" w:rsidRDefault="00744718" w:rsidP="00744718">
      <w:pPr>
        <w:pStyle w:val="NormalIndent"/>
        <w:tabs>
          <w:tab w:val="left" w:pos="720"/>
        </w:tabs>
        <w:ind w:left="0"/>
        <w:jc w:val="center"/>
        <w:rPr>
          <w:rFonts w:ascii="Times New Roman" w:hAnsi="Times New Roman"/>
        </w:rPr>
      </w:pPr>
    </w:p>
    <w:tbl>
      <w:tblPr>
        <w:tblW w:w="0" w:type="auto"/>
        <w:tblInd w:w="108" w:type="dxa"/>
        <w:tblLayout w:type="fixed"/>
        <w:tblLook w:val="0000" w:firstRow="0" w:lastRow="0" w:firstColumn="0" w:lastColumn="0" w:noHBand="0" w:noVBand="0"/>
      </w:tblPr>
      <w:tblGrid>
        <w:gridCol w:w="2136"/>
        <w:gridCol w:w="1721"/>
        <w:gridCol w:w="1163"/>
        <w:gridCol w:w="4795"/>
      </w:tblGrid>
      <w:tr w:rsidR="00744718" w14:paraId="2E2C00B7" w14:textId="77777777" w:rsidTr="00744718">
        <w:trPr>
          <w:cantSplit/>
        </w:trPr>
        <w:tc>
          <w:tcPr>
            <w:tcW w:w="2136" w:type="dxa"/>
            <w:tcBorders>
              <w:top w:val="single" w:sz="12" w:space="0" w:color="auto"/>
              <w:left w:val="single" w:sz="12" w:space="0" w:color="auto"/>
              <w:bottom w:val="single" w:sz="6" w:space="0" w:color="auto"/>
              <w:right w:val="single" w:sz="6" w:space="0" w:color="auto"/>
            </w:tcBorders>
          </w:tcPr>
          <w:p w14:paraId="4138E9E1" w14:textId="77777777" w:rsidR="00744718" w:rsidRDefault="00744718" w:rsidP="00744718">
            <w:r>
              <w:t>Bits</w:t>
            </w:r>
          </w:p>
        </w:tc>
        <w:tc>
          <w:tcPr>
            <w:tcW w:w="1721" w:type="dxa"/>
            <w:tcBorders>
              <w:top w:val="single" w:sz="12" w:space="0" w:color="auto"/>
              <w:left w:val="single" w:sz="6" w:space="0" w:color="auto"/>
              <w:bottom w:val="single" w:sz="6" w:space="0" w:color="auto"/>
              <w:right w:val="single" w:sz="6" w:space="0" w:color="auto"/>
            </w:tcBorders>
          </w:tcPr>
          <w:p w14:paraId="3F712C50" w14:textId="77777777" w:rsidR="00744718" w:rsidRDefault="00744718" w:rsidP="00744718">
            <w:r>
              <w:t>Name</w:t>
            </w:r>
          </w:p>
        </w:tc>
        <w:tc>
          <w:tcPr>
            <w:tcW w:w="1163" w:type="dxa"/>
            <w:tcBorders>
              <w:top w:val="single" w:sz="12" w:space="0" w:color="auto"/>
              <w:left w:val="single" w:sz="6" w:space="0" w:color="auto"/>
              <w:bottom w:val="single" w:sz="6" w:space="0" w:color="auto"/>
              <w:right w:val="single" w:sz="6" w:space="0" w:color="auto"/>
            </w:tcBorders>
          </w:tcPr>
          <w:p w14:paraId="73BDCF27" w14:textId="77777777" w:rsidR="00744718" w:rsidRDefault="00744718" w:rsidP="00744718">
            <w:r>
              <w:t>Value</w:t>
            </w:r>
          </w:p>
        </w:tc>
        <w:tc>
          <w:tcPr>
            <w:tcW w:w="4795" w:type="dxa"/>
            <w:tcBorders>
              <w:top w:val="single" w:sz="12" w:space="0" w:color="auto"/>
              <w:left w:val="single" w:sz="6" w:space="0" w:color="auto"/>
              <w:bottom w:val="single" w:sz="6" w:space="0" w:color="auto"/>
              <w:right w:val="single" w:sz="12" w:space="0" w:color="auto"/>
            </w:tcBorders>
          </w:tcPr>
          <w:p w14:paraId="53C1000E" w14:textId="77777777" w:rsidR="00744718" w:rsidRDefault="00744718" w:rsidP="00744718">
            <w:r>
              <w:t>Function</w:t>
            </w:r>
          </w:p>
        </w:tc>
      </w:tr>
      <w:tr w:rsidR="00744718" w14:paraId="7EBAA1DF" w14:textId="77777777" w:rsidTr="00744718">
        <w:trPr>
          <w:cantSplit/>
        </w:trPr>
        <w:tc>
          <w:tcPr>
            <w:tcW w:w="2136" w:type="dxa"/>
            <w:tcBorders>
              <w:top w:val="single" w:sz="6" w:space="0" w:color="auto"/>
              <w:left w:val="single" w:sz="12" w:space="0" w:color="auto"/>
              <w:bottom w:val="single" w:sz="6" w:space="0" w:color="auto"/>
              <w:right w:val="single" w:sz="6" w:space="0" w:color="auto"/>
            </w:tcBorders>
          </w:tcPr>
          <w:p w14:paraId="692427F9" w14:textId="77777777" w:rsidR="00744718" w:rsidRDefault="00744718" w:rsidP="00744718">
            <w:r>
              <w:t>3D_CTRL[0]</w:t>
            </w:r>
          </w:p>
        </w:tc>
        <w:tc>
          <w:tcPr>
            <w:tcW w:w="1721" w:type="dxa"/>
            <w:tcBorders>
              <w:top w:val="single" w:sz="6" w:space="0" w:color="auto"/>
              <w:left w:val="single" w:sz="6" w:space="0" w:color="auto"/>
              <w:bottom w:val="single" w:sz="6" w:space="0" w:color="auto"/>
              <w:right w:val="single" w:sz="6" w:space="0" w:color="auto"/>
            </w:tcBorders>
          </w:tcPr>
          <w:p w14:paraId="2B1E5DD7" w14:textId="77777777" w:rsidR="00744718" w:rsidRDefault="00744718" w:rsidP="00744718">
            <w:r>
              <w:t>ZE</w:t>
            </w:r>
          </w:p>
        </w:tc>
        <w:tc>
          <w:tcPr>
            <w:tcW w:w="1163" w:type="dxa"/>
            <w:tcBorders>
              <w:top w:val="single" w:sz="6" w:space="0" w:color="auto"/>
              <w:left w:val="single" w:sz="6" w:space="0" w:color="auto"/>
              <w:bottom w:val="single" w:sz="6" w:space="0" w:color="auto"/>
              <w:right w:val="single" w:sz="6" w:space="0" w:color="auto"/>
            </w:tcBorders>
          </w:tcPr>
          <w:p w14:paraId="4702C78A" w14:textId="77777777" w:rsidR="00744718" w:rsidRDefault="00744718" w:rsidP="00744718"/>
          <w:p w14:paraId="50ADC915" w14:textId="77777777" w:rsidR="00744718" w:rsidRDefault="00744718" w:rsidP="00744718">
            <w:r>
              <w:t>0x0</w:t>
            </w:r>
          </w:p>
          <w:p w14:paraId="3607FD33" w14:textId="77777777" w:rsidR="00744718" w:rsidRDefault="00744718" w:rsidP="00744718">
            <w:r>
              <w:t>0x1</w:t>
            </w:r>
          </w:p>
        </w:tc>
        <w:tc>
          <w:tcPr>
            <w:tcW w:w="4795" w:type="dxa"/>
            <w:tcBorders>
              <w:top w:val="single" w:sz="6" w:space="0" w:color="auto"/>
              <w:left w:val="single" w:sz="6" w:space="0" w:color="auto"/>
              <w:bottom w:val="single" w:sz="6" w:space="0" w:color="auto"/>
              <w:right w:val="single" w:sz="12" w:space="0" w:color="auto"/>
            </w:tcBorders>
          </w:tcPr>
          <w:p w14:paraId="6B896DCF" w14:textId="77777777" w:rsidR="00744718" w:rsidRDefault="00744718" w:rsidP="00744718">
            <w:r>
              <w:t xml:space="preserve">Z buffer enable bit.        </w:t>
            </w:r>
          </w:p>
          <w:p w14:paraId="124687B4" w14:textId="77777777" w:rsidR="00744718" w:rsidRDefault="00744718" w:rsidP="00744718">
            <w:r>
              <w:t xml:space="preserve">No  Z buffer update or compare.           </w:t>
            </w:r>
          </w:p>
          <w:p w14:paraId="36D0AE47" w14:textId="77777777" w:rsidR="00744718" w:rsidRDefault="00744718" w:rsidP="00744718">
            <w:r>
              <w:t>Z buffer compare enabled, and updated if ZRO = 0.</w:t>
            </w:r>
          </w:p>
        </w:tc>
      </w:tr>
      <w:tr w:rsidR="00744718" w14:paraId="1004B3BC" w14:textId="77777777" w:rsidTr="00744718">
        <w:trPr>
          <w:cantSplit/>
        </w:trPr>
        <w:tc>
          <w:tcPr>
            <w:tcW w:w="2136" w:type="dxa"/>
            <w:tcBorders>
              <w:top w:val="single" w:sz="6" w:space="0" w:color="auto"/>
              <w:left w:val="single" w:sz="12" w:space="0" w:color="auto"/>
              <w:bottom w:val="single" w:sz="6" w:space="0" w:color="auto"/>
              <w:right w:val="single" w:sz="6" w:space="0" w:color="auto"/>
            </w:tcBorders>
          </w:tcPr>
          <w:p w14:paraId="58E0DE2C" w14:textId="77777777" w:rsidR="00744718" w:rsidRDefault="00744718" w:rsidP="00744718">
            <w:r>
              <w:t>3D_CTRL[1]</w:t>
            </w:r>
          </w:p>
        </w:tc>
        <w:tc>
          <w:tcPr>
            <w:tcW w:w="1721" w:type="dxa"/>
            <w:tcBorders>
              <w:top w:val="single" w:sz="6" w:space="0" w:color="auto"/>
              <w:left w:val="single" w:sz="6" w:space="0" w:color="auto"/>
              <w:bottom w:val="single" w:sz="6" w:space="0" w:color="auto"/>
              <w:right w:val="single" w:sz="6" w:space="0" w:color="auto"/>
            </w:tcBorders>
          </w:tcPr>
          <w:p w14:paraId="45B8290F" w14:textId="77777777" w:rsidR="00744718" w:rsidRDefault="00744718" w:rsidP="00744718">
            <w:r>
              <w:t>ZRO</w:t>
            </w:r>
          </w:p>
        </w:tc>
        <w:tc>
          <w:tcPr>
            <w:tcW w:w="1163" w:type="dxa"/>
            <w:tcBorders>
              <w:top w:val="single" w:sz="6" w:space="0" w:color="auto"/>
              <w:left w:val="single" w:sz="6" w:space="0" w:color="auto"/>
              <w:bottom w:val="single" w:sz="6" w:space="0" w:color="auto"/>
              <w:right w:val="single" w:sz="6" w:space="0" w:color="auto"/>
            </w:tcBorders>
          </w:tcPr>
          <w:p w14:paraId="450BED94" w14:textId="77777777" w:rsidR="00744718" w:rsidRDefault="00744718" w:rsidP="00744718"/>
          <w:p w14:paraId="75A62B64" w14:textId="77777777" w:rsidR="00744718" w:rsidRDefault="00744718" w:rsidP="00744718">
            <w:r>
              <w:t>0</w:t>
            </w:r>
          </w:p>
          <w:p w14:paraId="02DB995D" w14:textId="77777777" w:rsidR="00744718" w:rsidRDefault="00744718" w:rsidP="00744718">
            <w:r>
              <w:t>1</w:t>
            </w:r>
          </w:p>
        </w:tc>
        <w:tc>
          <w:tcPr>
            <w:tcW w:w="4795" w:type="dxa"/>
            <w:tcBorders>
              <w:top w:val="single" w:sz="6" w:space="0" w:color="auto"/>
              <w:left w:val="single" w:sz="6" w:space="0" w:color="auto"/>
              <w:bottom w:val="single" w:sz="6" w:space="0" w:color="auto"/>
              <w:right w:val="single" w:sz="12" w:space="0" w:color="auto"/>
            </w:tcBorders>
          </w:tcPr>
          <w:p w14:paraId="3D9725FB" w14:textId="77777777" w:rsidR="00744718" w:rsidRDefault="00744718" w:rsidP="00744718">
            <w:r>
              <w:t>Z read only mode.</w:t>
            </w:r>
          </w:p>
          <w:p w14:paraId="6A98D391" w14:textId="77777777" w:rsidR="00744718" w:rsidRDefault="00744718" w:rsidP="00744718">
            <w:r>
              <w:t>Updating of Z buffer enabled.</w:t>
            </w:r>
          </w:p>
          <w:p w14:paraId="03F95A2A" w14:textId="77777777" w:rsidR="00744718" w:rsidRDefault="00744718" w:rsidP="00744718">
            <w:r>
              <w:t>Z buffer in read only mode.</w:t>
            </w:r>
          </w:p>
        </w:tc>
      </w:tr>
      <w:tr w:rsidR="00744718" w14:paraId="4F40174F" w14:textId="77777777" w:rsidTr="00744718">
        <w:trPr>
          <w:cantSplit/>
        </w:trPr>
        <w:tc>
          <w:tcPr>
            <w:tcW w:w="2136" w:type="dxa"/>
            <w:tcBorders>
              <w:top w:val="single" w:sz="6" w:space="0" w:color="auto"/>
              <w:left w:val="single" w:sz="12" w:space="0" w:color="auto"/>
              <w:bottom w:val="single" w:sz="6" w:space="0" w:color="auto"/>
              <w:right w:val="single" w:sz="6" w:space="0" w:color="auto"/>
            </w:tcBorders>
          </w:tcPr>
          <w:p w14:paraId="1F6FE8CC" w14:textId="77777777" w:rsidR="00744718" w:rsidRDefault="00744718" w:rsidP="00744718">
            <w:r>
              <w:t>3D_CTRL[2]</w:t>
            </w:r>
          </w:p>
        </w:tc>
        <w:tc>
          <w:tcPr>
            <w:tcW w:w="1721" w:type="dxa"/>
            <w:tcBorders>
              <w:top w:val="single" w:sz="6" w:space="0" w:color="auto"/>
              <w:left w:val="single" w:sz="6" w:space="0" w:color="auto"/>
              <w:bottom w:val="single" w:sz="6" w:space="0" w:color="auto"/>
              <w:right w:val="single" w:sz="6" w:space="0" w:color="auto"/>
            </w:tcBorders>
          </w:tcPr>
          <w:p w14:paraId="2342A81D" w14:textId="77777777" w:rsidR="00744718" w:rsidRDefault="00744718" w:rsidP="00744718">
            <w:r>
              <w:t>Reserved</w:t>
            </w:r>
          </w:p>
        </w:tc>
        <w:tc>
          <w:tcPr>
            <w:tcW w:w="1163" w:type="dxa"/>
            <w:tcBorders>
              <w:top w:val="single" w:sz="6" w:space="0" w:color="auto"/>
              <w:left w:val="single" w:sz="6" w:space="0" w:color="auto"/>
              <w:bottom w:val="single" w:sz="6" w:space="0" w:color="auto"/>
              <w:right w:val="single" w:sz="6" w:space="0" w:color="auto"/>
            </w:tcBorders>
          </w:tcPr>
          <w:p w14:paraId="4F381762" w14:textId="77777777" w:rsidR="00744718" w:rsidRDefault="00744718" w:rsidP="00744718">
            <w:r>
              <w:t>Reserved</w:t>
            </w:r>
          </w:p>
        </w:tc>
        <w:tc>
          <w:tcPr>
            <w:tcW w:w="4795" w:type="dxa"/>
            <w:tcBorders>
              <w:top w:val="single" w:sz="6" w:space="0" w:color="auto"/>
              <w:left w:val="single" w:sz="6" w:space="0" w:color="auto"/>
              <w:bottom w:val="single" w:sz="6" w:space="0" w:color="auto"/>
              <w:right w:val="single" w:sz="12" w:space="0" w:color="auto"/>
            </w:tcBorders>
          </w:tcPr>
          <w:p w14:paraId="35E5E2F1" w14:textId="77777777" w:rsidR="00744718" w:rsidRDefault="00744718" w:rsidP="00744718">
            <w:r>
              <w:t>Reserved</w:t>
            </w:r>
          </w:p>
        </w:tc>
      </w:tr>
      <w:tr w:rsidR="00744718" w14:paraId="171BFACD" w14:textId="77777777" w:rsidTr="00744718">
        <w:trPr>
          <w:cantSplit/>
        </w:trPr>
        <w:tc>
          <w:tcPr>
            <w:tcW w:w="2136" w:type="dxa"/>
            <w:tcBorders>
              <w:top w:val="single" w:sz="6" w:space="0" w:color="auto"/>
              <w:left w:val="single" w:sz="12" w:space="0" w:color="auto"/>
              <w:bottom w:val="single" w:sz="6" w:space="0" w:color="auto"/>
              <w:right w:val="single" w:sz="6" w:space="0" w:color="auto"/>
            </w:tcBorders>
          </w:tcPr>
          <w:p w14:paraId="68CB10C8" w14:textId="77777777" w:rsidR="00744718" w:rsidRDefault="00744718" w:rsidP="00744718">
            <w:r>
              <w:t>3D_CTRL[3]</w:t>
            </w:r>
          </w:p>
        </w:tc>
        <w:tc>
          <w:tcPr>
            <w:tcW w:w="1721" w:type="dxa"/>
            <w:tcBorders>
              <w:top w:val="single" w:sz="6" w:space="0" w:color="auto"/>
              <w:left w:val="single" w:sz="6" w:space="0" w:color="auto"/>
              <w:bottom w:val="single" w:sz="6" w:space="0" w:color="auto"/>
              <w:right w:val="single" w:sz="6" w:space="0" w:color="auto"/>
            </w:tcBorders>
          </w:tcPr>
          <w:p w14:paraId="514FB5C0" w14:textId="77777777" w:rsidR="00744718" w:rsidRDefault="00744718" w:rsidP="00744718">
            <w:r>
              <w:t>FIS</w:t>
            </w:r>
          </w:p>
        </w:tc>
        <w:tc>
          <w:tcPr>
            <w:tcW w:w="1163" w:type="dxa"/>
            <w:tcBorders>
              <w:top w:val="single" w:sz="6" w:space="0" w:color="auto"/>
              <w:left w:val="single" w:sz="6" w:space="0" w:color="auto"/>
              <w:bottom w:val="single" w:sz="6" w:space="0" w:color="auto"/>
              <w:right w:val="single" w:sz="6" w:space="0" w:color="auto"/>
            </w:tcBorders>
          </w:tcPr>
          <w:p w14:paraId="79FC7292" w14:textId="77777777" w:rsidR="00744718" w:rsidRDefault="00744718" w:rsidP="00744718"/>
          <w:p w14:paraId="64C4337D" w14:textId="77777777" w:rsidR="00744718" w:rsidRDefault="00744718" w:rsidP="00744718">
            <w:r>
              <w:t>0x0</w:t>
            </w:r>
          </w:p>
          <w:p w14:paraId="55F82457" w14:textId="77777777" w:rsidR="00744718" w:rsidRDefault="00744718" w:rsidP="00744718">
            <w:r>
              <w:t>0x1</w:t>
            </w:r>
          </w:p>
        </w:tc>
        <w:tc>
          <w:tcPr>
            <w:tcW w:w="4795" w:type="dxa"/>
            <w:tcBorders>
              <w:top w:val="single" w:sz="6" w:space="0" w:color="auto"/>
              <w:left w:val="single" w:sz="6" w:space="0" w:color="auto"/>
              <w:bottom w:val="single" w:sz="6" w:space="0" w:color="auto"/>
              <w:right w:val="single" w:sz="12" w:space="0" w:color="auto"/>
            </w:tcBorders>
          </w:tcPr>
          <w:p w14:paraId="2B9706F5" w14:textId="77777777" w:rsidR="00744718" w:rsidRDefault="00744718" w:rsidP="00744718">
            <w:r>
              <w:t>Fog Index Select</w:t>
            </w:r>
          </w:p>
          <w:p w14:paraId="5BF2A750" w14:textId="77777777" w:rsidR="00744718" w:rsidRDefault="00744718" w:rsidP="00744718">
            <w:r>
              <w:t>Selects 1/w as Index to Fog Table</w:t>
            </w:r>
          </w:p>
          <w:p w14:paraId="07099EC1" w14:textId="77777777" w:rsidR="00744718" w:rsidRDefault="00744718" w:rsidP="00744718">
            <w:r>
              <w:t>Selects Z as Index to Fog Table</w:t>
            </w:r>
          </w:p>
        </w:tc>
      </w:tr>
      <w:tr w:rsidR="00744718" w14:paraId="70BCE132" w14:textId="77777777" w:rsidTr="00744718">
        <w:trPr>
          <w:cantSplit/>
        </w:trPr>
        <w:tc>
          <w:tcPr>
            <w:tcW w:w="2136" w:type="dxa"/>
            <w:tcBorders>
              <w:top w:val="single" w:sz="6" w:space="0" w:color="auto"/>
              <w:left w:val="single" w:sz="12" w:space="0" w:color="auto"/>
              <w:bottom w:val="single" w:sz="6" w:space="0" w:color="auto"/>
              <w:right w:val="single" w:sz="6" w:space="0" w:color="auto"/>
            </w:tcBorders>
          </w:tcPr>
          <w:p w14:paraId="27715627" w14:textId="77777777" w:rsidR="00744718" w:rsidRDefault="00744718" w:rsidP="00744718">
            <w:r>
              <w:t>3D_CTRL[4]</w:t>
            </w:r>
          </w:p>
        </w:tc>
        <w:tc>
          <w:tcPr>
            <w:tcW w:w="1721" w:type="dxa"/>
            <w:tcBorders>
              <w:top w:val="single" w:sz="6" w:space="0" w:color="auto"/>
              <w:left w:val="single" w:sz="6" w:space="0" w:color="auto"/>
              <w:bottom w:val="single" w:sz="6" w:space="0" w:color="auto"/>
              <w:right w:val="single" w:sz="6" w:space="0" w:color="auto"/>
            </w:tcBorders>
          </w:tcPr>
          <w:p w14:paraId="4202DB2D" w14:textId="77777777" w:rsidR="00744718" w:rsidRDefault="00744718" w:rsidP="00744718">
            <w:r>
              <w:t>FSL</w:t>
            </w:r>
          </w:p>
        </w:tc>
        <w:tc>
          <w:tcPr>
            <w:tcW w:w="1163" w:type="dxa"/>
            <w:tcBorders>
              <w:top w:val="single" w:sz="6" w:space="0" w:color="auto"/>
              <w:left w:val="single" w:sz="6" w:space="0" w:color="auto"/>
              <w:bottom w:val="single" w:sz="6" w:space="0" w:color="auto"/>
              <w:right w:val="single" w:sz="6" w:space="0" w:color="auto"/>
            </w:tcBorders>
          </w:tcPr>
          <w:p w14:paraId="029F325B" w14:textId="77777777" w:rsidR="00744718" w:rsidRDefault="00744718" w:rsidP="00744718"/>
          <w:p w14:paraId="305B7AD7" w14:textId="77777777" w:rsidR="00744718" w:rsidRDefault="00744718" w:rsidP="00744718">
            <w:r>
              <w:t>0x0</w:t>
            </w:r>
          </w:p>
          <w:p w14:paraId="40846346" w14:textId="77777777" w:rsidR="00744718" w:rsidRDefault="00744718" w:rsidP="00744718">
            <w:r>
              <w:t>0x1</w:t>
            </w:r>
          </w:p>
        </w:tc>
        <w:tc>
          <w:tcPr>
            <w:tcW w:w="4795" w:type="dxa"/>
            <w:tcBorders>
              <w:top w:val="single" w:sz="6" w:space="0" w:color="auto"/>
              <w:left w:val="single" w:sz="6" w:space="0" w:color="auto"/>
              <w:bottom w:val="single" w:sz="6" w:space="0" w:color="auto"/>
              <w:right w:val="single" w:sz="12" w:space="0" w:color="auto"/>
            </w:tcBorders>
          </w:tcPr>
          <w:p w14:paraId="31E144C1" w14:textId="77777777" w:rsidR="00744718" w:rsidRDefault="00744718" w:rsidP="00744718">
            <w:r>
              <w:t>Fog Selector</w:t>
            </w:r>
          </w:p>
          <w:p w14:paraId="2A176F2A" w14:textId="77777777" w:rsidR="00744718" w:rsidRDefault="00744718" w:rsidP="00744718">
            <w:r>
              <w:t>Vertex Fogging</w:t>
            </w:r>
          </w:p>
          <w:p w14:paraId="601069EF" w14:textId="77777777" w:rsidR="00744718" w:rsidRDefault="00744718" w:rsidP="00744718">
            <w:r>
              <w:t>Table based Fogging</w:t>
            </w:r>
          </w:p>
        </w:tc>
      </w:tr>
      <w:tr w:rsidR="00744718" w14:paraId="1B8D72C0" w14:textId="77777777" w:rsidTr="00744718">
        <w:trPr>
          <w:cantSplit/>
        </w:trPr>
        <w:tc>
          <w:tcPr>
            <w:tcW w:w="2136" w:type="dxa"/>
            <w:tcBorders>
              <w:top w:val="single" w:sz="6" w:space="0" w:color="auto"/>
              <w:left w:val="single" w:sz="12" w:space="0" w:color="auto"/>
              <w:bottom w:val="single" w:sz="6" w:space="0" w:color="auto"/>
              <w:right w:val="single" w:sz="6" w:space="0" w:color="auto"/>
            </w:tcBorders>
          </w:tcPr>
          <w:p w14:paraId="1918202C" w14:textId="77777777" w:rsidR="00744718" w:rsidRDefault="00744718" w:rsidP="00744718">
            <w:r>
              <w:t>3D_CTRL[7:5]</w:t>
            </w:r>
          </w:p>
        </w:tc>
        <w:tc>
          <w:tcPr>
            <w:tcW w:w="1721" w:type="dxa"/>
            <w:tcBorders>
              <w:top w:val="single" w:sz="6" w:space="0" w:color="auto"/>
              <w:left w:val="single" w:sz="6" w:space="0" w:color="auto"/>
              <w:bottom w:val="single" w:sz="6" w:space="0" w:color="auto"/>
              <w:right w:val="single" w:sz="6" w:space="0" w:color="auto"/>
            </w:tcBorders>
          </w:tcPr>
          <w:p w14:paraId="4D96E5C4" w14:textId="77777777" w:rsidR="00744718" w:rsidRDefault="00744718" w:rsidP="00744718">
            <w:r>
              <w:t>ZOP</w:t>
            </w:r>
          </w:p>
        </w:tc>
        <w:tc>
          <w:tcPr>
            <w:tcW w:w="1163" w:type="dxa"/>
            <w:tcBorders>
              <w:top w:val="single" w:sz="6" w:space="0" w:color="auto"/>
              <w:left w:val="single" w:sz="6" w:space="0" w:color="auto"/>
              <w:bottom w:val="single" w:sz="6" w:space="0" w:color="auto"/>
              <w:right w:val="single" w:sz="6" w:space="0" w:color="auto"/>
            </w:tcBorders>
          </w:tcPr>
          <w:p w14:paraId="30F9695E" w14:textId="77777777" w:rsidR="00744718" w:rsidRDefault="00744718" w:rsidP="00744718"/>
          <w:p w14:paraId="6B4C1AD4" w14:textId="77777777" w:rsidR="00744718" w:rsidRDefault="00744718" w:rsidP="00744718">
            <w:r>
              <w:t>0x0</w:t>
            </w:r>
          </w:p>
          <w:p w14:paraId="61AE357E" w14:textId="77777777" w:rsidR="00744718" w:rsidRDefault="00744718" w:rsidP="00744718">
            <w:r>
              <w:t>0x1</w:t>
            </w:r>
          </w:p>
          <w:p w14:paraId="734713FD" w14:textId="77777777" w:rsidR="00744718" w:rsidRDefault="00744718" w:rsidP="00744718">
            <w:r>
              <w:t>0x2</w:t>
            </w:r>
          </w:p>
          <w:p w14:paraId="08D6BC5C" w14:textId="77777777" w:rsidR="00744718" w:rsidRDefault="00744718" w:rsidP="00744718">
            <w:r>
              <w:t>0x3</w:t>
            </w:r>
          </w:p>
          <w:p w14:paraId="3104DB2E" w14:textId="77777777" w:rsidR="00744718" w:rsidRDefault="00744718" w:rsidP="00744718">
            <w:r>
              <w:t>0x4</w:t>
            </w:r>
          </w:p>
          <w:p w14:paraId="225951AC" w14:textId="77777777" w:rsidR="00744718" w:rsidRDefault="00744718" w:rsidP="00744718">
            <w:r>
              <w:t>0x5</w:t>
            </w:r>
          </w:p>
          <w:p w14:paraId="579F04C8" w14:textId="77777777" w:rsidR="00744718" w:rsidRDefault="00744718" w:rsidP="00744718">
            <w:r>
              <w:t>0x6</w:t>
            </w:r>
          </w:p>
          <w:p w14:paraId="0A874992" w14:textId="77777777" w:rsidR="00744718" w:rsidRDefault="00744718" w:rsidP="00744718">
            <w:r>
              <w:t>0x7</w:t>
            </w:r>
          </w:p>
        </w:tc>
        <w:tc>
          <w:tcPr>
            <w:tcW w:w="4795" w:type="dxa"/>
            <w:tcBorders>
              <w:top w:val="single" w:sz="6" w:space="0" w:color="auto"/>
              <w:left w:val="single" w:sz="6" w:space="0" w:color="auto"/>
              <w:bottom w:val="single" w:sz="6" w:space="0" w:color="auto"/>
              <w:right w:val="single" w:sz="12" w:space="0" w:color="auto"/>
            </w:tcBorders>
          </w:tcPr>
          <w:p w14:paraId="031E2283" w14:textId="77777777" w:rsidR="00744718" w:rsidRDefault="00744718" w:rsidP="00744718">
            <w:r>
              <w:t>Z operator</w:t>
            </w:r>
          </w:p>
          <w:p w14:paraId="361E9F1B" w14:textId="77777777" w:rsidR="00744718" w:rsidRDefault="00744718" w:rsidP="00744718">
            <w:r>
              <w:t>Never.</w:t>
            </w:r>
          </w:p>
          <w:p w14:paraId="4FCAAC65" w14:textId="77777777" w:rsidR="00744718" w:rsidRDefault="00744718" w:rsidP="00744718">
            <w:r>
              <w:t>Always.</w:t>
            </w:r>
          </w:p>
          <w:p w14:paraId="2D448A84" w14:textId="77777777" w:rsidR="00744718" w:rsidRDefault="00744718" w:rsidP="00744718">
            <w:r>
              <w:t>Less than.</w:t>
            </w:r>
          </w:p>
          <w:p w14:paraId="3982AC0A" w14:textId="77777777" w:rsidR="00744718" w:rsidRDefault="00744718" w:rsidP="00744718">
            <w:r>
              <w:t>Less than or equal.</w:t>
            </w:r>
          </w:p>
          <w:p w14:paraId="650EDD6A" w14:textId="77777777" w:rsidR="00744718" w:rsidRDefault="00744718" w:rsidP="00744718">
            <w:r>
              <w:t>Equal.</w:t>
            </w:r>
          </w:p>
          <w:p w14:paraId="065106ED" w14:textId="77777777" w:rsidR="00744718" w:rsidRDefault="00744718" w:rsidP="00744718">
            <w:r>
              <w:t>Greater than or equal.</w:t>
            </w:r>
          </w:p>
          <w:p w14:paraId="6D835649" w14:textId="77777777" w:rsidR="00744718" w:rsidRDefault="00744718" w:rsidP="00744718">
            <w:r>
              <w:t>Greater than.</w:t>
            </w:r>
          </w:p>
          <w:p w14:paraId="62922474" w14:textId="77777777" w:rsidR="00744718" w:rsidRDefault="00744718" w:rsidP="00744718">
            <w:r>
              <w:t>Not Equal.</w:t>
            </w:r>
          </w:p>
        </w:tc>
      </w:tr>
      <w:tr w:rsidR="00744718" w14:paraId="3EE0F42B" w14:textId="77777777" w:rsidTr="00744718">
        <w:trPr>
          <w:cantSplit/>
        </w:trPr>
        <w:tc>
          <w:tcPr>
            <w:tcW w:w="2136" w:type="dxa"/>
            <w:tcBorders>
              <w:top w:val="single" w:sz="6" w:space="0" w:color="auto"/>
              <w:left w:val="single" w:sz="12" w:space="0" w:color="auto"/>
              <w:bottom w:val="single" w:sz="6" w:space="0" w:color="auto"/>
              <w:right w:val="single" w:sz="6" w:space="0" w:color="auto"/>
            </w:tcBorders>
          </w:tcPr>
          <w:p w14:paraId="1C77E5DA" w14:textId="77777777" w:rsidR="00744718" w:rsidRDefault="00744718" w:rsidP="00744718">
            <w:r>
              <w:t>3D_CTRL[10:8]</w:t>
            </w:r>
          </w:p>
        </w:tc>
        <w:tc>
          <w:tcPr>
            <w:tcW w:w="1721" w:type="dxa"/>
            <w:tcBorders>
              <w:top w:val="single" w:sz="6" w:space="0" w:color="auto"/>
              <w:left w:val="single" w:sz="6" w:space="0" w:color="auto"/>
              <w:bottom w:val="single" w:sz="6" w:space="0" w:color="auto"/>
              <w:right w:val="single" w:sz="6" w:space="0" w:color="auto"/>
            </w:tcBorders>
          </w:tcPr>
          <w:p w14:paraId="3EB99537" w14:textId="77777777" w:rsidR="00744718" w:rsidRDefault="00744718" w:rsidP="00744718">
            <w:r>
              <w:t>YOP</w:t>
            </w:r>
          </w:p>
        </w:tc>
        <w:tc>
          <w:tcPr>
            <w:tcW w:w="1163" w:type="dxa"/>
            <w:tcBorders>
              <w:top w:val="single" w:sz="6" w:space="0" w:color="auto"/>
              <w:left w:val="single" w:sz="6" w:space="0" w:color="auto"/>
              <w:bottom w:val="single" w:sz="6" w:space="0" w:color="auto"/>
              <w:right w:val="single" w:sz="6" w:space="0" w:color="auto"/>
            </w:tcBorders>
          </w:tcPr>
          <w:p w14:paraId="709E4195" w14:textId="77777777" w:rsidR="00744718" w:rsidRDefault="00744718" w:rsidP="00744718"/>
          <w:p w14:paraId="0246F2D5" w14:textId="77777777" w:rsidR="00744718" w:rsidRDefault="00744718" w:rsidP="00744718">
            <w:r>
              <w:t>0x0</w:t>
            </w:r>
          </w:p>
          <w:p w14:paraId="76DE9909" w14:textId="77777777" w:rsidR="00744718" w:rsidRDefault="00744718" w:rsidP="00744718">
            <w:r>
              <w:t>0x1</w:t>
            </w:r>
          </w:p>
          <w:p w14:paraId="54A1EF4C" w14:textId="77777777" w:rsidR="00744718" w:rsidRDefault="00744718" w:rsidP="00744718">
            <w:r>
              <w:t>0x2</w:t>
            </w:r>
          </w:p>
          <w:p w14:paraId="63661F48" w14:textId="77777777" w:rsidR="00744718" w:rsidRDefault="00744718" w:rsidP="00744718">
            <w:r>
              <w:t>0x3</w:t>
            </w:r>
          </w:p>
          <w:p w14:paraId="5FCB03D7" w14:textId="77777777" w:rsidR="00744718" w:rsidRDefault="00744718" w:rsidP="00744718">
            <w:r>
              <w:t>0x4</w:t>
            </w:r>
          </w:p>
          <w:p w14:paraId="0A5F4486" w14:textId="77777777" w:rsidR="00744718" w:rsidRDefault="00744718" w:rsidP="00744718">
            <w:r>
              <w:t>0x5</w:t>
            </w:r>
          </w:p>
          <w:p w14:paraId="03D46DFF" w14:textId="77777777" w:rsidR="00744718" w:rsidRDefault="00744718" w:rsidP="00744718">
            <w:r>
              <w:t>0x6</w:t>
            </w:r>
          </w:p>
          <w:p w14:paraId="078C94A6" w14:textId="77777777" w:rsidR="00744718" w:rsidRDefault="00744718" w:rsidP="00744718">
            <w:r>
              <w:t>0x7</w:t>
            </w:r>
          </w:p>
        </w:tc>
        <w:tc>
          <w:tcPr>
            <w:tcW w:w="4795" w:type="dxa"/>
            <w:tcBorders>
              <w:top w:val="single" w:sz="6" w:space="0" w:color="auto"/>
              <w:left w:val="single" w:sz="6" w:space="0" w:color="auto"/>
              <w:bottom w:val="single" w:sz="6" w:space="0" w:color="auto"/>
              <w:right w:val="single" w:sz="12" w:space="0" w:color="auto"/>
            </w:tcBorders>
          </w:tcPr>
          <w:p w14:paraId="372F62F2" w14:textId="77777777" w:rsidR="00744718" w:rsidRDefault="00744718" w:rsidP="00744718">
            <w:r>
              <w:t>YON operator</w:t>
            </w:r>
          </w:p>
          <w:p w14:paraId="2FF3B20F" w14:textId="77777777" w:rsidR="00744718" w:rsidRDefault="00744718" w:rsidP="00744718">
            <w:r>
              <w:t>Never.</w:t>
            </w:r>
          </w:p>
          <w:p w14:paraId="3302C29D" w14:textId="77777777" w:rsidR="00744718" w:rsidRDefault="00744718" w:rsidP="00744718">
            <w:r>
              <w:t>Always.</w:t>
            </w:r>
          </w:p>
          <w:p w14:paraId="0BF0E0B9" w14:textId="77777777" w:rsidR="00744718" w:rsidRDefault="00744718" w:rsidP="00744718">
            <w:r>
              <w:t>Less than.</w:t>
            </w:r>
          </w:p>
          <w:p w14:paraId="32E9CAF6" w14:textId="77777777" w:rsidR="00744718" w:rsidRDefault="00744718" w:rsidP="00744718">
            <w:r>
              <w:t>Less than or equal.</w:t>
            </w:r>
          </w:p>
          <w:p w14:paraId="4E1C0A38" w14:textId="77777777" w:rsidR="00744718" w:rsidRDefault="00744718" w:rsidP="00744718">
            <w:r>
              <w:t>Equal.</w:t>
            </w:r>
          </w:p>
          <w:p w14:paraId="24C0F1CB" w14:textId="77777777" w:rsidR="00744718" w:rsidRDefault="00744718" w:rsidP="00744718">
            <w:r>
              <w:t>Greater than or equal.</w:t>
            </w:r>
          </w:p>
          <w:p w14:paraId="1908BE5B" w14:textId="77777777" w:rsidR="00744718" w:rsidRDefault="00744718" w:rsidP="00744718">
            <w:r>
              <w:t>Greater than.</w:t>
            </w:r>
          </w:p>
          <w:p w14:paraId="7F7B7914" w14:textId="77777777" w:rsidR="00744718" w:rsidRDefault="00744718" w:rsidP="00744718">
            <w:r>
              <w:t>Not Equal.</w:t>
            </w:r>
          </w:p>
        </w:tc>
      </w:tr>
    </w:tbl>
    <w:p w14:paraId="5703F1DB" w14:textId="77777777" w:rsidR="00744718" w:rsidRDefault="00744718" w:rsidP="00744718">
      <w:pPr>
        <w:rPr>
          <w:b/>
        </w:rPr>
      </w:pPr>
      <w:r>
        <w:br w:type="page"/>
      </w:r>
      <w:r>
        <w:rPr>
          <w:b/>
        </w:rPr>
        <w:t xml:space="preserve">3D Control Register RBASE_D + (0x0170) </w:t>
      </w:r>
      <w:r>
        <w:rPr>
          <w:b/>
          <w:i/>
        </w:rPr>
        <w:t>Continued</w:t>
      </w:r>
    </w:p>
    <w:p w14:paraId="4D624F66"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Name: </w:t>
      </w:r>
      <w:r>
        <w:rPr>
          <w:rFonts w:ascii="Times New Roman" w:hAnsi="Times New Roman"/>
          <w:b/>
        </w:rPr>
        <w:tab/>
        <w:t>3D_CTRL</w:t>
      </w:r>
    </w:p>
    <w:p w14:paraId="4F8CEB06"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Type: </w:t>
      </w:r>
      <w:r>
        <w:rPr>
          <w:rFonts w:ascii="Times New Roman" w:hAnsi="Times New Roman"/>
          <w:b/>
        </w:rPr>
        <w:tab/>
        <w:t>Memory mapped read write</w:t>
      </w:r>
    </w:p>
    <w:p w14:paraId="6C211F64" w14:textId="77777777" w:rsidR="00744718" w:rsidRDefault="00744718" w:rsidP="00744718">
      <w:pPr>
        <w:pStyle w:val="NormalIndent"/>
        <w:ind w:left="0"/>
        <w:rPr>
          <w:rFonts w:ascii="Times New Roman" w:hAnsi="Times New Roman"/>
        </w:rPr>
      </w:pPr>
    </w:p>
    <w:p w14:paraId="4DBE33D7" w14:textId="77777777" w:rsidR="00744718" w:rsidRDefault="00744718" w:rsidP="00744718">
      <w:r>
        <w:object w:dxaOrig="6225" w:dyaOrig="1468" w14:anchorId="75C9BEC5">
          <v:shape id="_x0000_i1138" type="#_x0000_t75" style="width:304.8pt;height:1in" o:ole="">
            <v:imagedata r:id="rId236" o:title=""/>
          </v:shape>
          <o:OLEObject Type="Embed" ProgID="MSDraw" ShapeID="_x0000_i1138" DrawAspect="Content" ObjectID="_1342457385" r:id="rId237">
            <o:FieldCodes>\* MERGEFORMAT</o:FieldCodes>
          </o:OLEObject>
        </w:object>
      </w:r>
    </w:p>
    <w:p w14:paraId="14D7AA55" w14:textId="77777777" w:rsidR="00744718" w:rsidRDefault="00744718" w:rsidP="00744718"/>
    <w:tbl>
      <w:tblPr>
        <w:tblW w:w="0" w:type="auto"/>
        <w:tblInd w:w="108" w:type="dxa"/>
        <w:tblLayout w:type="fixed"/>
        <w:tblLook w:val="0000" w:firstRow="0" w:lastRow="0" w:firstColumn="0" w:lastColumn="0" w:noHBand="0" w:noVBand="0"/>
      </w:tblPr>
      <w:tblGrid>
        <w:gridCol w:w="2136"/>
        <w:gridCol w:w="1721"/>
        <w:gridCol w:w="1163"/>
        <w:gridCol w:w="3440"/>
      </w:tblGrid>
      <w:tr w:rsidR="00744718" w14:paraId="41842230" w14:textId="77777777" w:rsidTr="00744718">
        <w:trPr>
          <w:cantSplit/>
        </w:trPr>
        <w:tc>
          <w:tcPr>
            <w:tcW w:w="2136" w:type="dxa"/>
            <w:tcBorders>
              <w:top w:val="single" w:sz="6" w:space="0" w:color="auto"/>
              <w:left w:val="single" w:sz="12" w:space="0" w:color="auto"/>
              <w:bottom w:val="single" w:sz="6" w:space="0" w:color="auto"/>
              <w:right w:val="single" w:sz="6" w:space="0" w:color="auto"/>
            </w:tcBorders>
          </w:tcPr>
          <w:p w14:paraId="30AE2F95" w14:textId="77777777" w:rsidR="00744718" w:rsidRDefault="00744718" w:rsidP="00744718">
            <w:r>
              <w:t>3D_CTRL[13:11]</w:t>
            </w:r>
          </w:p>
        </w:tc>
        <w:tc>
          <w:tcPr>
            <w:tcW w:w="1721" w:type="dxa"/>
            <w:tcBorders>
              <w:top w:val="single" w:sz="6" w:space="0" w:color="auto"/>
              <w:left w:val="single" w:sz="6" w:space="0" w:color="auto"/>
              <w:bottom w:val="single" w:sz="6" w:space="0" w:color="auto"/>
              <w:right w:val="single" w:sz="6" w:space="0" w:color="auto"/>
            </w:tcBorders>
          </w:tcPr>
          <w:p w14:paraId="25644384" w14:textId="77777777" w:rsidR="00744718" w:rsidRDefault="00744718" w:rsidP="00744718">
            <w:r>
              <w:t>HOP</w:t>
            </w:r>
          </w:p>
        </w:tc>
        <w:tc>
          <w:tcPr>
            <w:tcW w:w="1163" w:type="dxa"/>
            <w:tcBorders>
              <w:top w:val="single" w:sz="6" w:space="0" w:color="auto"/>
              <w:left w:val="single" w:sz="6" w:space="0" w:color="auto"/>
              <w:bottom w:val="single" w:sz="6" w:space="0" w:color="auto"/>
              <w:right w:val="single" w:sz="6" w:space="0" w:color="auto"/>
            </w:tcBorders>
          </w:tcPr>
          <w:p w14:paraId="127EF75F" w14:textId="77777777" w:rsidR="00744718" w:rsidRDefault="00744718" w:rsidP="00744718"/>
          <w:p w14:paraId="2BE4B7E0" w14:textId="77777777" w:rsidR="00744718" w:rsidRDefault="00744718" w:rsidP="00744718">
            <w:r>
              <w:t>0x0</w:t>
            </w:r>
          </w:p>
          <w:p w14:paraId="006EE758" w14:textId="77777777" w:rsidR="00744718" w:rsidRDefault="00744718" w:rsidP="00744718">
            <w:r>
              <w:t>0x1</w:t>
            </w:r>
          </w:p>
          <w:p w14:paraId="39ADBBB7" w14:textId="77777777" w:rsidR="00744718" w:rsidRDefault="00744718" w:rsidP="00744718">
            <w:r>
              <w:t>0x2</w:t>
            </w:r>
          </w:p>
          <w:p w14:paraId="59071D6B" w14:textId="77777777" w:rsidR="00744718" w:rsidRDefault="00744718" w:rsidP="00744718">
            <w:r>
              <w:t>0x3</w:t>
            </w:r>
          </w:p>
          <w:p w14:paraId="0100712F" w14:textId="77777777" w:rsidR="00744718" w:rsidRDefault="00744718" w:rsidP="00744718">
            <w:r>
              <w:t>0x4</w:t>
            </w:r>
          </w:p>
          <w:p w14:paraId="0902CD5A" w14:textId="77777777" w:rsidR="00744718" w:rsidRDefault="00744718" w:rsidP="00744718">
            <w:r>
              <w:t>0x5</w:t>
            </w:r>
          </w:p>
          <w:p w14:paraId="4B8CAECB" w14:textId="77777777" w:rsidR="00744718" w:rsidRDefault="00744718" w:rsidP="00744718">
            <w:r>
              <w:t>0x6</w:t>
            </w:r>
          </w:p>
          <w:p w14:paraId="6F1A7075" w14:textId="77777777" w:rsidR="00744718" w:rsidRDefault="00744718" w:rsidP="00744718">
            <w:r>
              <w:t>0x7</w:t>
            </w:r>
          </w:p>
        </w:tc>
        <w:tc>
          <w:tcPr>
            <w:tcW w:w="3440" w:type="dxa"/>
            <w:tcBorders>
              <w:top w:val="single" w:sz="6" w:space="0" w:color="auto"/>
              <w:left w:val="single" w:sz="6" w:space="0" w:color="auto"/>
              <w:bottom w:val="single" w:sz="6" w:space="0" w:color="auto"/>
              <w:right w:val="single" w:sz="12" w:space="0" w:color="auto"/>
            </w:tcBorders>
          </w:tcPr>
          <w:p w14:paraId="64591E68" w14:textId="77777777" w:rsidR="00744718" w:rsidRDefault="00744718" w:rsidP="00744718">
            <w:r>
              <w:t>Hither operator</w:t>
            </w:r>
          </w:p>
          <w:p w14:paraId="49F056D2" w14:textId="77777777" w:rsidR="00744718" w:rsidRDefault="00744718" w:rsidP="00744718">
            <w:r>
              <w:t>Never.</w:t>
            </w:r>
          </w:p>
          <w:p w14:paraId="243F845E" w14:textId="77777777" w:rsidR="00744718" w:rsidRDefault="00744718" w:rsidP="00744718">
            <w:r>
              <w:t>Always.</w:t>
            </w:r>
          </w:p>
          <w:p w14:paraId="33C5C7F7" w14:textId="77777777" w:rsidR="00744718" w:rsidRDefault="00744718" w:rsidP="00744718">
            <w:r>
              <w:t>Less than.</w:t>
            </w:r>
          </w:p>
          <w:p w14:paraId="459522F3" w14:textId="77777777" w:rsidR="00744718" w:rsidRDefault="00744718" w:rsidP="00744718">
            <w:r>
              <w:t>Less than or equal.</w:t>
            </w:r>
          </w:p>
          <w:p w14:paraId="056AA46A" w14:textId="77777777" w:rsidR="00744718" w:rsidRDefault="00744718" w:rsidP="00744718">
            <w:r>
              <w:t>Equal.</w:t>
            </w:r>
          </w:p>
          <w:p w14:paraId="67322BB4" w14:textId="77777777" w:rsidR="00744718" w:rsidRDefault="00744718" w:rsidP="00744718">
            <w:r>
              <w:t>Greater than or equal.</w:t>
            </w:r>
          </w:p>
          <w:p w14:paraId="0AC3973F" w14:textId="77777777" w:rsidR="00744718" w:rsidRDefault="00744718" w:rsidP="00744718">
            <w:r>
              <w:t>Greater than.</w:t>
            </w:r>
          </w:p>
          <w:p w14:paraId="0C8E1339" w14:textId="77777777" w:rsidR="00744718" w:rsidRDefault="00744718" w:rsidP="00744718">
            <w:r>
              <w:t>Not Equal.</w:t>
            </w:r>
          </w:p>
        </w:tc>
      </w:tr>
      <w:tr w:rsidR="00744718" w14:paraId="2996F9F7" w14:textId="77777777" w:rsidTr="00744718">
        <w:trPr>
          <w:cantSplit/>
        </w:trPr>
        <w:tc>
          <w:tcPr>
            <w:tcW w:w="2136" w:type="dxa"/>
            <w:tcBorders>
              <w:top w:val="single" w:sz="6" w:space="0" w:color="auto"/>
              <w:left w:val="single" w:sz="12" w:space="0" w:color="auto"/>
              <w:bottom w:val="single" w:sz="6" w:space="0" w:color="auto"/>
              <w:right w:val="single" w:sz="6" w:space="0" w:color="auto"/>
            </w:tcBorders>
          </w:tcPr>
          <w:p w14:paraId="052052EC" w14:textId="77777777" w:rsidR="00744718" w:rsidRDefault="00744718" w:rsidP="00744718">
            <w:r>
              <w:t>3D_CTRL[14]</w:t>
            </w:r>
          </w:p>
        </w:tc>
        <w:tc>
          <w:tcPr>
            <w:tcW w:w="1721" w:type="dxa"/>
            <w:tcBorders>
              <w:top w:val="single" w:sz="6" w:space="0" w:color="auto"/>
              <w:left w:val="single" w:sz="6" w:space="0" w:color="auto"/>
              <w:bottom w:val="single" w:sz="6" w:space="0" w:color="auto"/>
              <w:right w:val="single" w:sz="6" w:space="0" w:color="auto"/>
            </w:tcBorders>
          </w:tcPr>
          <w:p w14:paraId="4419E626" w14:textId="77777777" w:rsidR="00744718" w:rsidRDefault="00744718" w:rsidP="00744718">
            <w:r>
              <w:t>KYP</w:t>
            </w:r>
          </w:p>
        </w:tc>
        <w:tc>
          <w:tcPr>
            <w:tcW w:w="1163" w:type="dxa"/>
            <w:tcBorders>
              <w:top w:val="single" w:sz="6" w:space="0" w:color="auto"/>
              <w:left w:val="single" w:sz="6" w:space="0" w:color="auto"/>
              <w:bottom w:val="single" w:sz="6" w:space="0" w:color="auto"/>
              <w:right w:val="single" w:sz="6" w:space="0" w:color="auto"/>
            </w:tcBorders>
          </w:tcPr>
          <w:p w14:paraId="309F2569" w14:textId="77777777" w:rsidR="00744718" w:rsidRDefault="00744718" w:rsidP="00744718"/>
          <w:p w14:paraId="646AEC4F" w14:textId="77777777" w:rsidR="00744718" w:rsidRDefault="00744718" w:rsidP="00744718">
            <w:r>
              <w:t>0x0</w:t>
            </w:r>
          </w:p>
          <w:p w14:paraId="74F87141" w14:textId="77777777" w:rsidR="00744718" w:rsidRDefault="00744718" w:rsidP="00744718">
            <w:r>
              <w:t>0x1</w:t>
            </w:r>
          </w:p>
        </w:tc>
        <w:tc>
          <w:tcPr>
            <w:tcW w:w="3440" w:type="dxa"/>
            <w:tcBorders>
              <w:top w:val="single" w:sz="6" w:space="0" w:color="auto"/>
              <w:left w:val="single" w:sz="6" w:space="0" w:color="auto"/>
              <w:bottom w:val="single" w:sz="6" w:space="0" w:color="auto"/>
              <w:right w:val="single" w:sz="12" w:space="0" w:color="auto"/>
            </w:tcBorders>
          </w:tcPr>
          <w:p w14:paraId="7A1DD3A7" w14:textId="77777777" w:rsidR="00744718" w:rsidRDefault="00744718" w:rsidP="00744718">
            <w:r>
              <w:t>3D Key Polarity</w:t>
            </w:r>
          </w:p>
          <w:p w14:paraId="654DB669" w14:textId="77777777" w:rsidR="00744718" w:rsidRDefault="00744718" w:rsidP="00744718">
            <w:r>
              <w:t>Inclusive (In range)</w:t>
            </w:r>
          </w:p>
          <w:p w14:paraId="715BC703" w14:textId="77777777" w:rsidR="00744718" w:rsidRDefault="00744718" w:rsidP="00744718">
            <w:r>
              <w:t>Exclusive (Out of Range)</w:t>
            </w:r>
          </w:p>
          <w:p w14:paraId="68EEBB5E" w14:textId="77777777" w:rsidR="00744718" w:rsidRDefault="00744718" w:rsidP="00744718">
            <w:r>
              <w:t xml:space="preserve">NOTE: 3D and 2D keying are not exclusive. </w:t>
            </w:r>
          </w:p>
        </w:tc>
      </w:tr>
      <w:tr w:rsidR="00744718" w14:paraId="25E5F95C" w14:textId="77777777" w:rsidTr="00744718">
        <w:trPr>
          <w:cantSplit/>
        </w:trPr>
        <w:tc>
          <w:tcPr>
            <w:tcW w:w="2136" w:type="dxa"/>
            <w:tcBorders>
              <w:top w:val="single" w:sz="6" w:space="0" w:color="auto"/>
              <w:left w:val="single" w:sz="12" w:space="0" w:color="auto"/>
              <w:bottom w:val="single" w:sz="6" w:space="0" w:color="auto"/>
              <w:right w:val="single" w:sz="6" w:space="0" w:color="auto"/>
            </w:tcBorders>
          </w:tcPr>
          <w:p w14:paraId="20003307" w14:textId="77777777" w:rsidR="00744718" w:rsidRDefault="00744718" w:rsidP="00744718">
            <w:r>
              <w:t>3D_CTRL[15]</w:t>
            </w:r>
          </w:p>
        </w:tc>
        <w:tc>
          <w:tcPr>
            <w:tcW w:w="1721" w:type="dxa"/>
            <w:tcBorders>
              <w:top w:val="single" w:sz="6" w:space="0" w:color="auto"/>
              <w:left w:val="single" w:sz="6" w:space="0" w:color="auto"/>
              <w:bottom w:val="single" w:sz="6" w:space="0" w:color="auto"/>
              <w:right w:val="single" w:sz="6" w:space="0" w:color="auto"/>
            </w:tcBorders>
          </w:tcPr>
          <w:p w14:paraId="42B25328" w14:textId="77777777" w:rsidR="00744718" w:rsidRDefault="00744718" w:rsidP="00744718">
            <w:r>
              <w:t>KYE</w:t>
            </w:r>
          </w:p>
        </w:tc>
        <w:tc>
          <w:tcPr>
            <w:tcW w:w="1163" w:type="dxa"/>
            <w:tcBorders>
              <w:top w:val="single" w:sz="6" w:space="0" w:color="auto"/>
              <w:left w:val="single" w:sz="6" w:space="0" w:color="auto"/>
              <w:bottom w:val="single" w:sz="6" w:space="0" w:color="auto"/>
              <w:right w:val="single" w:sz="6" w:space="0" w:color="auto"/>
            </w:tcBorders>
          </w:tcPr>
          <w:p w14:paraId="4E2D0789" w14:textId="77777777" w:rsidR="00744718" w:rsidRDefault="00744718" w:rsidP="00744718"/>
          <w:p w14:paraId="30870317" w14:textId="77777777" w:rsidR="00744718" w:rsidRDefault="00744718" w:rsidP="00744718">
            <w:r>
              <w:t>0x0</w:t>
            </w:r>
          </w:p>
          <w:p w14:paraId="468E478C" w14:textId="77777777" w:rsidR="00744718" w:rsidRDefault="00744718" w:rsidP="00744718">
            <w:r>
              <w:t>0x1</w:t>
            </w:r>
          </w:p>
        </w:tc>
        <w:tc>
          <w:tcPr>
            <w:tcW w:w="3440" w:type="dxa"/>
            <w:tcBorders>
              <w:top w:val="single" w:sz="6" w:space="0" w:color="auto"/>
              <w:left w:val="single" w:sz="6" w:space="0" w:color="auto"/>
              <w:bottom w:val="single" w:sz="6" w:space="0" w:color="auto"/>
              <w:right w:val="single" w:sz="12" w:space="0" w:color="auto"/>
            </w:tcBorders>
          </w:tcPr>
          <w:p w14:paraId="5B5B968E" w14:textId="77777777" w:rsidR="00744718" w:rsidRDefault="00744718" w:rsidP="00744718">
            <w:r>
              <w:t>3D Key Enable</w:t>
            </w:r>
          </w:p>
          <w:p w14:paraId="63ABB77A" w14:textId="77777777" w:rsidR="00744718" w:rsidRDefault="00744718" w:rsidP="00744718">
            <w:r>
              <w:t>3D Key Disabled</w:t>
            </w:r>
          </w:p>
          <w:p w14:paraId="4DAAA0C1" w14:textId="77777777" w:rsidR="00744718" w:rsidRDefault="00744718" w:rsidP="00744718">
            <w:r>
              <w:t>3D Key Enabled</w:t>
            </w:r>
          </w:p>
        </w:tc>
      </w:tr>
      <w:tr w:rsidR="00744718" w14:paraId="7D076F97" w14:textId="77777777" w:rsidTr="00744718">
        <w:trPr>
          <w:cantSplit/>
        </w:trPr>
        <w:tc>
          <w:tcPr>
            <w:tcW w:w="2136" w:type="dxa"/>
            <w:tcBorders>
              <w:top w:val="single" w:sz="6" w:space="0" w:color="auto"/>
              <w:left w:val="single" w:sz="12" w:space="0" w:color="auto"/>
              <w:bottom w:val="single" w:sz="6" w:space="0" w:color="auto"/>
              <w:right w:val="single" w:sz="6" w:space="0" w:color="auto"/>
            </w:tcBorders>
          </w:tcPr>
          <w:p w14:paraId="029C11D2" w14:textId="77777777" w:rsidR="00744718" w:rsidRDefault="00744718" w:rsidP="00744718">
            <w:r>
              <w:t>3D_CTRL[16]</w:t>
            </w:r>
          </w:p>
        </w:tc>
        <w:tc>
          <w:tcPr>
            <w:tcW w:w="1721" w:type="dxa"/>
            <w:tcBorders>
              <w:top w:val="single" w:sz="6" w:space="0" w:color="auto"/>
              <w:left w:val="single" w:sz="6" w:space="0" w:color="auto"/>
              <w:bottom w:val="single" w:sz="6" w:space="0" w:color="auto"/>
              <w:right w:val="single" w:sz="6" w:space="0" w:color="auto"/>
            </w:tcBorders>
          </w:tcPr>
          <w:p w14:paraId="38645F22" w14:textId="77777777" w:rsidR="00744718" w:rsidRDefault="00744718" w:rsidP="00744718">
            <w:r>
              <w:t>DOP</w:t>
            </w:r>
          </w:p>
        </w:tc>
        <w:tc>
          <w:tcPr>
            <w:tcW w:w="1163" w:type="dxa"/>
            <w:tcBorders>
              <w:top w:val="single" w:sz="6" w:space="0" w:color="auto"/>
              <w:left w:val="single" w:sz="6" w:space="0" w:color="auto"/>
              <w:bottom w:val="single" w:sz="6" w:space="0" w:color="auto"/>
              <w:right w:val="single" w:sz="6" w:space="0" w:color="auto"/>
            </w:tcBorders>
          </w:tcPr>
          <w:p w14:paraId="7DA27DE2" w14:textId="77777777" w:rsidR="00744718" w:rsidRDefault="00744718" w:rsidP="00744718"/>
          <w:p w14:paraId="5DC43279" w14:textId="77777777" w:rsidR="00744718" w:rsidRDefault="00744718" w:rsidP="00744718">
            <w:r>
              <w:t>0x0</w:t>
            </w:r>
          </w:p>
          <w:p w14:paraId="4AD13109" w14:textId="77777777" w:rsidR="00744718" w:rsidRDefault="00744718" w:rsidP="00744718">
            <w:r>
              <w:t>0x1</w:t>
            </w:r>
          </w:p>
        </w:tc>
        <w:tc>
          <w:tcPr>
            <w:tcW w:w="3440" w:type="dxa"/>
            <w:tcBorders>
              <w:top w:val="single" w:sz="6" w:space="0" w:color="auto"/>
              <w:left w:val="single" w:sz="6" w:space="0" w:color="auto"/>
              <w:bottom w:val="single" w:sz="6" w:space="0" w:color="auto"/>
              <w:right w:val="single" w:sz="12" w:space="0" w:color="auto"/>
            </w:tcBorders>
          </w:tcPr>
          <w:p w14:paraId="56530162" w14:textId="77777777" w:rsidR="00744718" w:rsidRDefault="00744718" w:rsidP="00744718">
            <w:r>
              <w:t>Dither Operator</w:t>
            </w:r>
          </w:p>
          <w:p w14:paraId="4968E1A5" w14:textId="77777777" w:rsidR="00744718" w:rsidRDefault="00744718" w:rsidP="00744718">
            <w:r>
              <w:t>No Dithering</w:t>
            </w:r>
          </w:p>
          <w:p w14:paraId="57A55700" w14:textId="77777777" w:rsidR="00744718" w:rsidRDefault="00744718" w:rsidP="00744718">
            <w:r>
              <w:t>8x8</w:t>
            </w:r>
          </w:p>
        </w:tc>
      </w:tr>
      <w:tr w:rsidR="00744718" w14:paraId="5F852060" w14:textId="77777777" w:rsidTr="00744718">
        <w:trPr>
          <w:cantSplit/>
        </w:trPr>
        <w:tc>
          <w:tcPr>
            <w:tcW w:w="2136" w:type="dxa"/>
            <w:tcBorders>
              <w:top w:val="single" w:sz="6" w:space="0" w:color="auto"/>
              <w:left w:val="single" w:sz="12" w:space="0" w:color="auto"/>
              <w:bottom w:val="single" w:sz="6" w:space="0" w:color="auto"/>
              <w:right w:val="single" w:sz="6" w:space="0" w:color="auto"/>
            </w:tcBorders>
          </w:tcPr>
          <w:p w14:paraId="2150F6D5" w14:textId="77777777" w:rsidR="00744718" w:rsidRDefault="00744718" w:rsidP="00744718">
            <w:r>
              <w:t>3D_CTRL[17]</w:t>
            </w:r>
          </w:p>
        </w:tc>
        <w:tc>
          <w:tcPr>
            <w:tcW w:w="1721" w:type="dxa"/>
            <w:tcBorders>
              <w:top w:val="single" w:sz="6" w:space="0" w:color="auto"/>
              <w:left w:val="single" w:sz="6" w:space="0" w:color="auto"/>
              <w:bottom w:val="single" w:sz="6" w:space="0" w:color="auto"/>
              <w:right w:val="single" w:sz="6" w:space="0" w:color="auto"/>
            </w:tcBorders>
          </w:tcPr>
          <w:p w14:paraId="3A1A1056" w14:textId="77777777" w:rsidR="00744718" w:rsidRDefault="00744718" w:rsidP="00744718">
            <w:r>
              <w:t>ABS</w:t>
            </w:r>
          </w:p>
        </w:tc>
        <w:tc>
          <w:tcPr>
            <w:tcW w:w="1163" w:type="dxa"/>
            <w:tcBorders>
              <w:top w:val="single" w:sz="6" w:space="0" w:color="auto"/>
              <w:left w:val="single" w:sz="6" w:space="0" w:color="auto"/>
              <w:bottom w:val="single" w:sz="6" w:space="0" w:color="auto"/>
              <w:right w:val="single" w:sz="6" w:space="0" w:color="auto"/>
            </w:tcBorders>
          </w:tcPr>
          <w:p w14:paraId="14F18D9C" w14:textId="77777777" w:rsidR="00744718" w:rsidRDefault="00744718" w:rsidP="00744718"/>
          <w:p w14:paraId="11D24F66" w14:textId="77777777" w:rsidR="00744718" w:rsidRDefault="00744718" w:rsidP="00744718">
            <w:r>
              <w:t>0x0</w:t>
            </w:r>
          </w:p>
          <w:p w14:paraId="4C3CB899" w14:textId="77777777" w:rsidR="00744718" w:rsidRDefault="00744718" w:rsidP="00744718">
            <w:r>
              <w:t>0x1</w:t>
            </w:r>
          </w:p>
        </w:tc>
        <w:tc>
          <w:tcPr>
            <w:tcW w:w="3440" w:type="dxa"/>
            <w:tcBorders>
              <w:top w:val="single" w:sz="6" w:space="0" w:color="auto"/>
              <w:left w:val="single" w:sz="6" w:space="0" w:color="auto"/>
              <w:bottom w:val="single" w:sz="6" w:space="0" w:color="auto"/>
              <w:right w:val="single" w:sz="12" w:space="0" w:color="auto"/>
            </w:tcBorders>
          </w:tcPr>
          <w:p w14:paraId="5082966E" w14:textId="77777777" w:rsidR="00744718" w:rsidRDefault="00744718" w:rsidP="00744718">
            <w:r>
              <w:t>Alpha Blend Select</w:t>
            </w:r>
          </w:p>
          <w:p w14:paraId="3CD1D36D" w14:textId="77777777" w:rsidR="00744718" w:rsidRDefault="00744718" w:rsidP="00744718">
            <w:r>
              <w:t>Disabled</w:t>
            </w:r>
          </w:p>
          <w:p w14:paraId="58A8D1CA" w14:textId="77777777" w:rsidR="00744718" w:rsidRDefault="00744718" w:rsidP="00744718">
            <w:r>
              <w:t>Enabled</w:t>
            </w:r>
          </w:p>
        </w:tc>
      </w:tr>
      <w:tr w:rsidR="00744718" w14:paraId="61800064" w14:textId="77777777" w:rsidTr="00744718">
        <w:trPr>
          <w:cantSplit/>
        </w:trPr>
        <w:tc>
          <w:tcPr>
            <w:tcW w:w="2136" w:type="dxa"/>
            <w:tcBorders>
              <w:top w:val="single" w:sz="6" w:space="0" w:color="auto"/>
              <w:left w:val="single" w:sz="12" w:space="0" w:color="auto"/>
              <w:bottom w:val="single" w:sz="6" w:space="0" w:color="auto"/>
              <w:right w:val="single" w:sz="6" w:space="0" w:color="auto"/>
            </w:tcBorders>
          </w:tcPr>
          <w:p w14:paraId="1137F598" w14:textId="77777777" w:rsidR="00744718" w:rsidRDefault="00744718" w:rsidP="00744718">
            <w:r>
              <w:t>3D_CTRL[18]</w:t>
            </w:r>
          </w:p>
        </w:tc>
        <w:tc>
          <w:tcPr>
            <w:tcW w:w="1721" w:type="dxa"/>
            <w:tcBorders>
              <w:top w:val="single" w:sz="6" w:space="0" w:color="auto"/>
              <w:left w:val="single" w:sz="6" w:space="0" w:color="auto"/>
              <w:bottom w:val="single" w:sz="6" w:space="0" w:color="auto"/>
              <w:right w:val="single" w:sz="6" w:space="0" w:color="auto"/>
            </w:tcBorders>
          </w:tcPr>
          <w:p w14:paraId="2AD57F38" w14:textId="77777777" w:rsidR="00744718" w:rsidRDefault="00744718" w:rsidP="00744718">
            <w:r>
              <w:t>TBS</w:t>
            </w:r>
          </w:p>
        </w:tc>
        <w:tc>
          <w:tcPr>
            <w:tcW w:w="1163" w:type="dxa"/>
            <w:tcBorders>
              <w:top w:val="single" w:sz="6" w:space="0" w:color="auto"/>
              <w:left w:val="single" w:sz="6" w:space="0" w:color="auto"/>
              <w:bottom w:val="single" w:sz="6" w:space="0" w:color="auto"/>
              <w:right w:val="single" w:sz="6" w:space="0" w:color="auto"/>
            </w:tcBorders>
          </w:tcPr>
          <w:p w14:paraId="5B7E4742" w14:textId="77777777" w:rsidR="00744718" w:rsidRDefault="00744718" w:rsidP="00744718"/>
          <w:p w14:paraId="1680867F" w14:textId="77777777" w:rsidR="00744718" w:rsidRDefault="00744718" w:rsidP="00744718">
            <w:r>
              <w:t>0x0</w:t>
            </w:r>
          </w:p>
          <w:p w14:paraId="5BB46F9B" w14:textId="77777777" w:rsidR="00744718" w:rsidRDefault="00744718" w:rsidP="00744718">
            <w:r>
              <w:t>0x1</w:t>
            </w:r>
          </w:p>
        </w:tc>
        <w:tc>
          <w:tcPr>
            <w:tcW w:w="3440" w:type="dxa"/>
            <w:tcBorders>
              <w:top w:val="single" w:sz="6" w:space="0" w:color="auto"/>
              <w:left w:val="single" w:sz="6" w:space="0" w:color="auto"/>
              <w:bottom w:val="single" w:sz="6" w:space="0" w:color="auto"/>
              <w:right w:val="single" w:sz="12" w:space="0" w:color="auto"/>
            </w:tcBorders>
          </w:tcPr>
          <w:p w14:paraId="342A735D" w14:textId="77777777" w:rsidR="00744718" w:rsidRDefault="00744718" w:rsidP="00744718">
            <w:r>
              <w:t>Texture Blend Select</w:t>
            </w:r>
          </w:p>
          <w:p w14:paraId="5B987965" w14:textId="77777777" w:rsidR="00744718" w:rsidRDefault="00744718" w:rsidP="00744718">
            <w:r>
              <w:t>Disabled</w:t>
            </w:r>
          </w:p>
          <w:p w14:paraId="037603E4" w14:textId="77777777" w:rsidR="00744718" w:rsidRDefault="00744718" w:rsidP="00744718">
            <w:r>
              <w:t>Enabled</w:t>
            </w:r>
          </w:p>
        </w:tc>
      </w:tr>
      <w:tr w:rsidR="00744718" w14:paraId="44594D46" w14:textId="77777777" w:rsidTr="00744718">
        <w:trPr>
          <w:cantSplit/>
        </w:trPr>
        <w:tc>
          <w:tcPr>
            <w:tcW w:w="2136" w:type="dxa"/>
            <w:tcBorders>
              <w:top w:val="single" w:sz="6" w:space="0" w:color="auto"/>
              <w:left w:val="single" w:sz="12" w:space="0" w:color="auto"/>
              <w:bottom w:val="single" w:sz="6" w:space="0" w:color="auto"/>
              <w:right w:val="single" w:sz="6" w:space="0" w:color="auto"/>
            </w:tcBorders>
          </w:tcPr>
          <w:p w14:paraId="069BEFDF" w14:textId="77777777" w:rsidR="00744718" w:rsidRDefault="00744718" w:rsidP="00744718">
            <w:r>
              <w:t>3D_CTRL[19]</w:t>
            </w:r>
          </w:p>
        </w:tc>
        <w:tc>
          <w:tcPr>
            <w:tcW w:w="1721" w:type="dxa"/>
            <w:tcBorders>
              <w:top w:val="single" w:sz="6" w:space="0" w:color="auto"/>
              <w:left w:val="single" w:sz="6" w:space="0" w:color="auto"/>
              <w:bottom w:val="single" w:sz="6" w:space="0" w:color="auto"/>
              <w:right w:val="single" w:sz="6" w:space="0" w:color="auto"/>
            </w:tcBorders>
          </w:tcPr>
          <w:p w14:paraId="274DF4F0" w14:textId="77777777" w:rsidR="00744718" w:rsidRDefault="00744718" w:rsidP="00744718">
            <w:r>
              <w:t>RSL</w:t>
            </w:r>
          </w:p>
        </w:tc>
        <w:tc>
          <w:tcPr>
            <w:tcW w:w="1163" w:type="dxa"/>
            <w:tcBorders>
              <w:top w:val="single" w:sz="6" w:space="0" w:color="auto"/>
              <w:left w:val="single" w:sz="6" w:space="0" w:color="auto"/>
              <w:bottom w:val="single" w:sz="6" w:space="0" w:color="auto"/>
              <w:right w:val="single" w:sz="6" w:space="0" w:color="auto"/>
            </w:tcBorders>
          </w:tcPr>
          <w:p w14:paraId="74BA5421" w14:textId="77777777" w:rsidR="00744718" w:rsidRDefault="00744718" w:rsidP="00744718"/>
          <w:p w14:paraId="2B3A77FE" w14:textId="77777777" w:rsidR="00744718" w:rsidRDefault="00744718" w:rsidP="00744718">
            <w:r>
              <w:t>0x0</w:t>
            </w:r>
          </w:p>
          <w:p w14:paraId="7D1A0471" w14:textId="77777777" w:rsidR="00744718" w:rsidRDefault="00744718" w:rsidP="00744718">
            <w:r>
              <w:t>0x1</w:t>
            </w:r>
          </w:p>
        </w:tc>
        <w:tc>
          <w:tcPr>
            <w:tcW w:w="3440" w:type="dxa"/>
            <w:tcBorders>
              <w:top w:val="single" w:sz="6" w:space="0" w:color="auto"/>
              <w:left w:val="single" w:sz="6" w:space="0" w:color="auto"/>
              <w:bottom w:val="single" w:sz="6" w:space="0" w:color="auto"/>
              <w:right w:val="single" w:sz="12" w:space="0" w:color="auto"/>
            </w:tcBorders>
          </w:tcPr>
          <w:p w14:paraId="6A295397" w14:textId="77777777" w:rsidR="00744718" w:rsidRDefault="00744718" w:rsidP="00744718">
            <w:r>
              <w:t>RGB Select</w:t>
            </w:r>
          </w:p>
          <w:p w14:paraId="4E78C177" w14:textId="77777777" w:rsidR="00744718" w:rsidRDefault="00744718" w:rsidP="00744718">
            <w:r>
              <w:t>Selects Texture RGB</w:t>
            </w:r>
          </w:p>
          <w:p w14:paraId="09A2C481" w14:textId="77777777" w:rsidR="00744718" w:rsidRDefault="00744718" w:rsidP="00744718">
            <w:r>
              <w:t>Selects Vertex RGB</w:t>
            </w:r>
          </w:p>
        </w:tc>
      </w:tr>
      <w:tr w:rsidR="00744718" w14:paraId="30B78625" w14:textId="77777777" w:rsidTr="00744718">
        <w:trPr>
          <w:cantSplit/>
        </w:trPr>
        <w:tc>
          <w:tcPr>
            <w:tcW w:w="2136" w:type="dxa"/>
            <w:tcBorders>
              <w:top w:val="single" w:sz="6" w:space="0" w:color="auto"/>
              <w:left w:val="single" w:sz="12" w:space="0" w:color="auto"/>
              <w:bottom w:val="single" w:sz="6" w:space="0" w:color="auto"/>
              <w:right w:val="single" w:sz="6" w:space="0" w:color="auto"/>
            </w:tcBorders>
          </w:tcPr>
          <w:p w14:paraId="30F64A0D" w14:textId="77777777" w:rsidR="00744718" w:rsidRDefault="00744718" w:rsidP="00744718">
            <w:r>
              <w:t>3D_CTRL[20]</w:t>
            </w:r>
          </w:p>
        </w:tc>
        <w:tc>
          <w:tcPr>
            <w:tcW w:w="1721" w:type="dxa"/>
            <w:tcBorders>
              <w:top w:val="single" w:sz="6" w:space="0" w:color="auto"/>
              <w:left w:val="single" w:sz="6" w:space="0" w:color="auto"/>
              <w:bottom w:val="single" w:sz="6" w:space="0" w:color="auto"/>
              <w:right w:val="single" w:sz="6" w:space="0" w:color="auto"/>
            </w:tcBorders>
          </w:tcPr>
          <w:p w14:paraId="7383A378" w14:textId="77777777" w:rsidR="00744718" w:rsidRDefault="00744718" w:rsidP="00744718">
            <w:r>
              <w:t>Reserved</w:t>
            </w:r>
          </w:p>
        </w:tc>
        <w:tc>
          <w:tcPr>
            <w:tcW w:w="1163" w:type="dxa"/>
            <w:tcBorders>
              <w:top w:val="single" w:sz="6" w:space="0" w:color="auto"/>
              <w:left w:val="single" w:sz="6" w:space="0" w:color="auto"/>
              <w:bottom w:val="single" w:sz="6" w:space="0" w:color="auto"/>
              <w:right w:val="single" w:sz="6" w:space="0" w:color="auto"/>
            </w:tcBorders>
          </w:tcPr>
          <w:p w14:paraId="1C232F21" w14:textId="77777777" w:rsidR="00744718" w:rsidRDefault="00744718" w:rsidP="00744718">
            <w:r>
              <w:t>Reserved</w:t>
            </w:r>
          </w:p>
        </w:tc>
        <w:tc>
          <w:tcPr>
            <w:tcW w:w="3440" w:type="dxa"/>
            <w:tcBorders>
              <w:top w:val="single" w:sz="6" w:space="0" w:color="auto"/>
              <w:left w:val="single" w:sz="6" w:space="0" w:color="auto"/>
              <w:bottom w:val="single" w:sz="6" w:space="0" w:color="auto"/>
              <w:right w:val="single" w:sz="12" w:space="0" w:color="auto"/>
            </w:tcBorders>
          </w:tcPr>
          <w:p w14:paraId="0CD3B446" w14:textId="77777777" w:rsidR="00744718" w:rsidRDefault="00744718" w:rsidP="00744718">
            <w:r>
              <w:t>Reserved</w:t>
            </w:r>
          </w:p>
        </w:tc>
      </w:tr>
      <w:tr w:rsidR="00744718" w14:paraId="1F4BC082" w14:textId="77777777" w:rsidTr="00744718">
        <w:trPr>
          <w:cantSplit/>
        </w:trPr>
        <w:tc>
          <w:tcPr>
            <w:tcW w:w="2136" w:type="dxa"/>
            <w:tcBorders>
              <w:top w:val="single" w:sz="6" w:space="0" w:color="auto"/>
              <w:left w:val="single" w:sz="12" w:space="0" w:color="auto"/>
              <w:bottom w:val="single" w:sz="6" w:space="0" w:color="auto"/>
              <w:right w:val="single" w:sz="6" w:space="0" w:color="auto"/>
            </w:tcBorders>
          </w:tcPr>
          <w:p w14:paraId="0BA2136F" w14:textId="77777777" w:rsidR="00744718" w:rsidRDefault="00744718" w:rsidP="00744718">
            <w:r>
              <w:t>3D_CTRL[21]</w:t>
            </w:r>
          </w:p>
        </w:tc>
        <w:tc>
          <w:tcPr>
            <w:tcW w:w="1721" w:type="dxa"/>
            <w:tcBorders>
              <w:top w:val="single" w:sz="6" w:space="0" w:color="auto"/>
              <w:left w:val="single" w:sz="6" w:space="0" w:color="auto"/>
              <w:bottom w:val="single" w:sz="6" w:space="0" w:color="auto"/>
              <w:right w:val="single" w:sz="6" w:space="0" w:color="auto"/>
            </w:tcBorders>
          </w:tcPr>
          <w:p w14:paraId="63D04291" w14:textId="77777777" w:rsidR="00744718" w:rsidRDefault="00744718" w:rsidP="00744718">
            <w:r>
              <w:t>SSC</w:t>
            </w:r>
          </w:p>
        </w:tc>
        <w:tc>
          <w:tcPr>
            <w:tcW w:w="1163" w:type="dxa"/>
            <w:tcBorders>
              <w:top w:val="single" w:sz="6" w:space="0" w:color="auto"/>
              <w:left w:val="single" w:sz="6" w:space="0" w:color="auto"/>
              <w:bottom w:val="single" w:sz="6" w:space="0" w:color="auto"/>
              <w:right w:val="single" w:sz="6" w:space="0" w:color="auto"/>
            </w:tcBorders>
          </w:tcPr>
          <w:p w14:paraId="4796AC30" w14:textId="77777777" w:rsidR="00744718" w:rsidRDefault="00744718" w:rsidP="00744718"/>
          <w:p w14:paraId="7A587C69" w14:textId="77777777" w:rsidR="00744718" w:rsidRDefault="00744718" w:rsidP="00744718">
            <w:r>
              <w:t>0x0</w:t>
            </w:r>
          </w:p>
          <w:p w14:paraId="2FA9B338" w14:textId="77777777" w:rsidR="00744718" w:rsidRDefault="00744718" w:rsidP="00744718">
            <w:r>
              <w:t>0x1</w:t>
            </w:r>
          </w:p>
        </w:tc>
        <w:tc>
          <w:tcPr>
            <w:tcW w:w="3440" w:type="dxa"/>
            <w:tcBorders>
              <w:top w:val="single" w:sz="6" w:space="0" w:color="auto"/>
              <w:left w:val="single" w:sz="6" w:space="0" w:color="auto"/>
              <w:bottom w:val="single" w:sz="6" w:space="0" w:color="auto"/>
              <w:right w:val="single" w:sz="12" w:space="0" w:color="auto"/>
            </w:tcBorders>
          </w:tcPr>
          <w:p w14:paraId="1C4D348D" w14:textId="77777777" w:rsidR="00744718" w:rsidRDefault="00744718" w:rsidP="00744718">
            <w:r>
              <w:t>XY Setup Spatial Center</w:t>
            </w:r>
          </w:p>
          <w:p w14:paraId="58E5CA75" w14:textId="77777777" w:rsidR="00744718" w:rsidRDefault="00744718" w:rsidP="00744718">
            <w:pPr>
              <w:numPr>
                <w:ilvl w:val="0"/>
                <w:numId w:val="3"/>
              </w:numPr>
            </w:pPr>
            <w:r>
              <w:t>Centered</w:t>
            </w:r>
          </w:p>
          <w:p w14:paraId="0294BE0E" w14:textId="77777777" w:rsidR="00744718" w:rsidRDefault="00744718" w:rsidP="00744718">
            <w:r>
              <w:t>0.5 Centered</w:t>
            </w:r>
          </w:p>
        </w:tc>
      </w:tr>
      <w:tr w:rsidR="00744718" w14:paraId="44505562" w14:textId="77777777" w:rsidTr="00744718">
        <w:trPr>
          <w:cantSplit/>
        </w:trPr>
        <w:tc>
          <w:tcPr>
            <w:tcW w:w="2136" w:type="dxa"/>
            <w:tcBorders>
              <w:top w:val="single" w:sz="6" w:space="0" w:color="auto"/>
              <w:left w:val="single" w:sz="12" w:space="0" w:color="auto"/>
              <w:bottom w:val="single" w:sz="6" w:space="0" w:color="auto"/>
              <w:right w:val="single" w:sz="6" w:space="0" w:color="auto"/>
            </w:tcBorders>
          </w:tcPr>
          <w:p w14:paraId="3824EF28" w14:textId="77777777" w:rsidR="00744718" w:rsidRDefault="00744718" w:rsidP="00744718">
            <w:r>
              <w:t>3D_CTRL[22]</w:t>
            </w:r>
          </w:p>
        </w:tc>
        <w:tc>
          <w:tcPr>
            <w:tcW w:w="1721" w:type="dxa"/>
            <w:tcBorders>
              <w:top w:val="single" w:sz="6" w:space="0" w:color="auto"/>
              <w:left w:val="single" w:sz="6" w:space="0" w:color="auto"/>
              <w:bottom w:val="single" w:sz="6" w:space="0" w:color="auto"/>
              <w:right w:val="single" w:sz="6" w:space="0" w:color="auto"/>
            </w:tcBorders>
          </w:tcPr>
          <w:p w14:paraId="7BF79749" w14:textId="77777777" w:rsidR="00744718" w:rsidRDefault="00744718" w:rsidP="00744718">
            <w:r>
              <w:t>CW</w:t>
            </w:r>
          </w:p>
        </w:tc>
        <w:tc>
          <w:tcPr>
            <w:tcW w:w="1163" w:type="dxa"/>
            <w:tcBorders>
              <w:top w:val="single" w:sz="6" w:space="0" w:color="auto"/>
              <w:left w:val="single" w:sz="6" w:space="0" w:color="auto"/>
              <w:bottom w:val="single" w:sz="6" w:space="0" w:color="auto"/>
              <w:right w:val="single" w:sz="6" w:space="0" w:color="auto"/>
            </w:tcBorders>
          </w:tcPr>
          <w:p w14:paraId="6473CFD7" w14:textId="77777777" w:rsidR="00744718" w:rsidRDefault="00744718" w:rsidP="00744718"/>
          <w:p w14:paraId="49F962EA" w14:textId="77777777" w:rsidR="00744718" w:rsidRDefault="00744718" w:rsidP="00744718">
            <w:r>
              <w:t>0x0</w:t>
            </w:r>
          </w:p>
          <w:p w14:paraId="7F5495DA" w14:textId="77777777" w:rsidR="00744718" w:rsidRDefault="00744718" w:rsidP="00744718">
            <w:r>
              <w:t>0x1</w:t>
            </w:r>
          </w:p>
        </w:tc>
        <w:tc>
          <w:tcPr>
            <w:tcW w:w="3440" w:type="dxa"/>
            <w:tcBorders>
              <w:top w:val="single" w:sz="6" w:space="0" w:color="auto"/>
              <w:left w:val="single" w:sz="6" w:space="0" w:color="auto"/>
              <w:bottom w:val="single" w:sz="6" w:space="0" w:color="auto"/>
              <w:right w:val="single" w:sz="12" w:space="0" w:color="auto"/>
            </w:tcBorders>
          </w:tcPr>
          <w:p w14:paraId="6B05CD25" w14:textId="77777777" w:rsidR="00744718" w:rsidRDefault="00744718" w:rsidP="00744718">
            <w:r>
              <w:t>CW/CCW selector for culling</w:t>
            </w:r>
          </w:p>
          <w:p w14:paraId="589BF582" w14:textId="77777777" w:rsidR="00744718" w:rsidRDefault="00744718" w:rsidP="00744718">
            <w:r>
              <w:t>CW</w:t>
            </w:r>
          </w:p>
          <w:p w14:paraId="722659CF" w14:textId="77777777" w:rsidR="00744718" w:rsidRDefault="00744718" w:rsidP="00744718">
            <w:r>
              <w:t>CCW</w:t>
            </w:r>
          </w:p>
        </w:tc>
      </w:tr>
      <w:tr w:rsidR="00744718" w14:paraId="7B30FCFC" w14:textId="77777777" w:rsidTr="00744718">
        <w:trPr>
          <w:cantSplit/>
        </w:trPr>
        <w:tc>
          <w:tcPr>
            <w:tcW w:w="2136" w:type="dxa"/>
            <w:tcBorders>
              <w:top w:val="single" w:sz="6" w:space="0" w:color="auto"/>
              <w:left w:val="single" w:sz="12" w:space="0" w:color="auto"/>
              <w:bottom w:val="single" w:sz="6" w:space="0" w:color="auto"/>
              <w:right w:val="single" w:sz="6" w:space="0" w:color="auto"/>
            </w:tcBorders>
          </w:tcPr>
          <w:p w14:paraId="58E85BC1" w14:textId="77777777" w:rsidR="00744718" w:rsidRDefault="00744718" w:rsidP="00744718">
            <w:r>
              <w:t>3D_CTRL[23]</w:t>
            </w:r>
          </w:p>
        </w:tc>
        <w:tc>
          <w:tcPr>
            <w:tcW w:w="1721" w:type="dxa"/>
            <w:tcBorders>
              <w:top w:val="single" w:sz="6" w:space="0" w:color="auto"/>
              <w:left w:val="single" w:sz="6" w:space="0" w:color="auto"/>
              <w:bottom w:val="single" w:sz="6" w:space="0" w:color="auto"/>
              <w:right w:val="single" w:sz="6" w:space="0" w:color="auto"/>
            </w:tcBorders>
          </w:tcPr>
          <w:p w14:paraId="6514DC12" w14:textId="77777777" w:rsidR="00744718" w:rsidRDefault="00744718" w:rsidP="00744718">
            <w:r>
              <w:t>BCE</w:t>
            </w:r>
          </w:p>
        </w:tc>
        <w:tc>
          <w:tcPr>
            <w:tcW w:w="1163" w:type="dxa"/>
            <w:tcBorders>
              <w:top w:val="single" w:sz="6" w:space="0" w:color="auto"/>
              <w:left w:val="single" w:sz="6" w:space="0" w:color="auto"/>
              <w:bottom w:val="single" w:sz="6" w:space="0" w:color="auto"/>
              <w:right w:val="single" w:sz="6" w:space="0" w:color="auto"/>
            </w:tcBorders>
          </w:tcPr>
          <w:p w14:paraId="6C4B7A06" w14:textId="77777777" w:rsidR="00744718" w:rsidRDefault="00744718" w:rsidP="00744718"/>
          <w:p w14:paraId="26953011" w14:textId="77777777" w:rsidR="00744718" w:rsidRDefault="00744718" w:rsidP="00744718">
            <w:r>
              <w:t>0x0</w:t>
            </w:r>
          </w:p>
          <w:p w14:paraId="4461C7A1" w14:textId="77777777" w:rsidR="00744718" w:rsidRDefault="00744718" w:rsidP="00744718">
            <w:r>
              <w:t>0x1</w:t>
            </w:r>
          </w:p>
        </w:tc>
        <w:tc>
          <w:tcPr>
            <w:tcW w:w="3440" w:type="dxa"/>
            <w:tcBorders>
              <w:top w:val="single" w:sz="6" w:space="0" w:color="auto"/>
              <w:left w:val="single" w:sz="6" w:space="0" w:color="auto"/>
              <w:bottom w:val="single" w:sz="6" w:space="0" w:color="auto"/>
              <w:right w:val="single" w:sz="12" w:space="0" w:color="auto"/>
            </w:tcBorders>
          </w:tcPr>
          <w:p w14:paraId="763441F4" w14:textId="77777777" w:rsidR="00744718" w:rsidRDefault="00744718" w:rsidP="00744718">
            <w:r>
              <w:t>Backface culling Enable</w:t>
            </w:r>
          </w:p>
          <w:p w14:paraId="4DD31F02" w14:textId="77777777" w:rsidR="00744718" w:rsidRDefault="00744718" w:rsidP="00744718">
            <w:r>
              <w:t>Disabled</w:t>
            </w:r>
          </w:p>
          <w:p w14:paraId="375962D3" w14:textId="77777777" w:rsidR="00744718" w:rsidRDefault="00744718" w:rsidP="00744718">
            <w:r>
              <w:t>Enabled</w:t>
            </w:r>
          </w:p>
        </w:tc>
      </w:tr>
      <w:tr w:rsidR="00744718" w14:paraId="586B227E" w14:textId="77777777" w:rsidTr="00744718">
        <w:trPr>
          <w:cantSplit/>
        </w:trPr>
        <w:tc>
          <w:tcPr>
            <w:tcW w:w="2136" w:type="dxa"/>
            <w:tcBorders>
              <w:top w:val="single" w:sz="6" w:space="0" w:color="auto"/>
              <w:left w:val="single" w:sz="12" w:space="0" w:color="auto"/>
              <w:bottom w:val="single" w:sz="6" w:space="0" w:color="auto"/>
              <w:right w:val="single" w:sz="6" w:space="0" w:color="auto"/>
            </w:tcBorders>
          </w:tcPr>
          <w:p w14:paraId="21664290" w14:textId="77777777" w:rsidR="00744718" w:rsidRDefault="00744718" w:rsidP="00744718">
            <w:r>
              <w:t>3D_CTRL[24]</w:t>
            </w:r>
          </w:p>
        </w:tc>
        <w:tc>
          <w:tcPr>
            <w:tcW w:w="1721" w:type="dxa"/>
            <w:tcBorders>
              <w:top w:val="single" w:sz="6" w:space="0" w:color="auto"/>
              <w:left w:val="single" w:sz="6" w:space="0" w:color="auto"/>
              <w:bottom w:val="single" w:sz="6" w:space="0" w:color="auto"/>
              <w:right w:val="single" w:sz="6" w:space="0" w:color="auto"/>
            </w:tcBorders>
          </w:tcPr>
          <w:p w14:paraId="6B146141" w14:textId="77777777" w:rsidR="00744718" w:rsidRDefault="00744718" w:rsidP="00744718">
            <w:r>
              <w:t>SH</w:t>
            </w:r>
          </w:p>
        </w:tc>
        <w:tc>
          <w:tcPr>
            <w:tcW w:w="1163" w:type="dxa"/>
            <w:tcBorders>
              <w:top w:val="single" w:sz="6" w:space="0" w:color="auto"/>
              <w:left w:val="single" w:sz="6" w:space="0" w:color="auto"/>
              <w:bottom w:val="single" w:sz="6" w:space="0" w:color="auto"/>
              <w:right w:val="single" w:sz="6" w:space="0" w:color="auto"/>
            </w:tcBorders>
          </w:tcPr>
          <w:p w14:paraId="07E3FDBE" w14:textId="77777777" w:rsidR="00744718" w:rsidRDefault="00744718" w:rsidP="00744718"/>
          <w:p w14:paraId="508A10B4" w14:textId="77777777" w:rsidR="00744718" w:rsidRDefault="00744718" w:rsidP="00744718">
            <w:r>
              <w:t>0x0</w:t>
            </w:r>
          </w:p>
          <w:p w14:paraId="5BAFA973" w14:textId="77777777" w:rsidR="00744718" w:rsidRDefault="00744718" w:rsidP="00744718">
            <w:r>
              <w:t>0x1</w:t>
            </w:r>
          </w:p>
        </w:tc>
        <w:tc>
          <w:tcPr>
            <w:tcW w:w="3440" w:type="dxa"/>
            <w:tcBorders>
              <w:top w:val="single" w:sz="6" w:space="0" w:color="auto"/>
              <w:left w:val="single" w:sz="6" w:space="0" w:color="auto"/>
              <w:bottom w:val="single" w:sz="6" w:space="0" w:color="auto"/>
              <w:right w:val="single" w:sz="12" w:space="0" w:color="auto"/>
            </w:tcBorders>
          </w:tcPr>
          <w:p w14:paraId="7D04755E" w14:textId="77777777" w:rsidR="00744718" w:rsidRDefault="00744718" w:rsidP="00744718">
            <w:r>
              <w:t>Gouraud Shading</w:t>
            </w:r>
          </w:p>
          <w:p w14:paraId="2F179A20" w14:textId="77777777" w:rsidR="00744718" w:rsidRDefault="00744718" w:rsidP="00744718">
            <w:r>
              <w:t>Disabled</w:t>
            </w:r>
          </w:p>
          <w:p w14:paraId="37808495" w14:textId="77777777" w:rsidR="00744718" w:rsidRDefault="00744718" w:rsidP="00744718">
            <w:r>
              <w:t>Enabled</w:t>
            </w:r>
          </w:p>
        </w:tc>
      </w:tr>
      <w:tr w:rsidR="00744718" w14:paraId="0315247E" w14:textId="77777777" w:rsidTr="00744718">
        <w:trPr>
          <w:cantSplit/>
        </w:trPr>
        <w:tc>
          <w:tcPr>
            <w:tcW w:w="2136" w:type="dxa"/>
            <w:tcBorders>
              <w:top w:val="single" w:sz="6" w:space="0" w:color="auto"/>
              <w:left w:val="single" w:sz="12" w:space="0" w:color="auto"/>
              <w:bottom w:val="single" w:sz="6" w:space="0" w:color="auto"/>
              <w:right w:val="single" w:sz="6" w:space="0" w:color="auto"/>
            </w:tcBorders>
          </w:tcPr>
          <w:p w14:paraId="211717DD" w14:textId="77777777" w:rsidR="00744718" w:rsidRDefault="00744718" w:rsidP="00744718">
            <w:r>
              <w:t>3D_CTRL[25]</w:t>
            </w:r>
          </w:p>
        </w:tc>
        <w:tc>
          <w:tcPr>
            <w:tcW w:w="1721" w:type="dxa"/>
            <w:tcBorders>
              <w:top w:val="single" w:sz="6" w:space="0" w:color="auto"/>
              <w:left w:val="single" w:sz="6" w:space="0" w:color="auto"/>
              <w:bottom w:val="single" w:sz="6" w:space="0" w:color="auto"/>
              <w:right w:val="single" w:sz="6" w:space="0" w:color="auto"/>
            </w:tcBorders>
          </w:tcPr>
          <w:p w14:paraId="0DFB35D5" w14:textId="77777777" w:rsidR="00744718" w:rsidRDefault="00744718" w:rsidP="00744718">
            <w:r>
              <w:t>SPE</w:t>
            </w:r>
          </w:p>
        </w:tc>
        <w:tc>
          <w:tcPr>
            <w:tcW w:w="1163" w:type="dxa"/>
            <w:tcBorders>
              <w:top w:val="single" w:sz="6" w:space="0" w:color="auto"/>
              <w:left w:val="single" w:sz="6" w:space="0" w:color="auto"/>
              <w:bottom w:val="single" w:sz="6" w:space="0" w:color="auto"/>
              <w:right w:val="single" w:sz="6" w:space="0" w:color="auto"/>
            </w:tcBorders>
          </w:tcPr>
          <w:p w14:paraId="794CD6DC" w14:textId="77777777" w:rsidR="00744718" w:rsidRDefault="00744718" w:rsidP="00744718"/>
          <w:p w14:paraId="13DBB5C1" w14:textId="77777777" w:rsidR="00744718" w:rsidRDefault="00744718" w:rsidP="00744718">
            <w:r>
              <w:t>0x0</w:t>
            </w:r>
          </w:p>
          <w:p w14:paraId="6ED85C17" w14:textId="77777777" w:rsidR="00744718" w:rsidRDefault="00744718" w:rsidP="00744718">
            <w:r>
              <w:t>0x1</w:t>
            </w:r>
          </w:p>
        </w:tc>
        <w:tc>
          <w:tcPr>
            <w:tcW w:w="3440" w:type="dxa"/>
            <w:tcBorders>
              <w:top w:val="single" w:sz="6" w:space="0" w:color="auto"/>
              <w:left w:val="single" w:sz="6" w:space="0" w:color="auto"/>
              <w:bottom w:val="single" w:sz="6" w:space="0" w:color="auto"/>
              <w:right w:val="single" w:sz="12" w:space="0" w:color="auto"/>
            </w:tcBorders>
          </w:tcPr>
          <w:p w14:paraId="7D51DA49" w14:textId="77777777" w:rsidR="00744718" w:rsidRDefault="00744718" w:rsidP="00744718">
            <w:r>
              <w:t>Specular Lighting</w:t>
            </w:r>
          </w:p>
          <w:p w14:paraId="48300D24" w14:textId="77777777" w:rsidR="00744718" w:rsidRDefault="00744718" w:rsidP="00744718">
            <w:r>
              <w:t>Disabled</w:t>
            </w:r>
          </w:p>
          <w:p w14:paraId="76750A32" w14:textId="77777777" w:rsidR="00744718" w:rsidRDefault="00744718" w:rsidP="00744718">
            <w:r>
              <w:t>Enabled</w:t>
            </w:r>
          </w:p>
        </w:tc>
      </w:tr>
      <w:tr w:rsidR="00744718" w14:paraId="404C85A0" w14:textId="77777777" w:rsidTr="00744718">
        <w:trPr>
          <w:cantSplit/>
        </w:trPr>
        <w:tc>
          <w:tcPr>
            <w:tcW w:w="2136" w:type="dxa"/>
            <w:tcBorders>
              <w:top w:val="single" w:sz="6" w:space="0" w:color="auto"/>
              <w:left w:val="single" w:sz="12" w:space="0" w:color="auto"/>
              <w:bottom w:val="single" w:sz="6" w:space="0" w:color="auto"/>
              <w:right w:val="single" w:sz="6" w:space="0" w:color="auto"/>
            </w:tcBorders>
          </w:tcPr>
          <w:p w14:paraId="5D25A0DB" w14:textId="77777777" w:rsidR="00744718" w:rsidRDefault="00744718" w:rsidP="00744718">
            <w:r>
              <w:t>3D_CTRL[26]</w:t>
            </w:r>
          </w:p>
        </w:tc>
        <w:tc>
          <w:tcPr>
            <w:tcW w:w="1721" w:type="dxa"/>
            <w:tcBorders>
              <w:top w:val="single" w:sz="6" w:space="0" w:color="auto"/>
              <w:left w:val="single" w:sz="6" w:space="0" w:color="auto"/>
              <w:bottom w:val="single" w:sz="6" w:space="0" w:color="auto"/>
              <w:right w:val="single" w:sz="6" w:space="0" w:color="auto"/>
            </w:tcBorders>
          </w:tcPr>
          <w:p w14:paraId="0798DC6A" w14:textId="77777777" w:rsidR="00744718" w:rsidRDefault="00744718" w:rsidP="00744718">
            <w:r>
              <w:t>RSC</w:t>
            </w:r>
          </w:p>
        </w:tc>
        <w:tc>
          <w:tcPr>
            <w:tcW w:w="1163" w:type="dxa"/>
            <w:tcBorders>
              <w:top w:val="single" w:sz="6" w:space="0" w:color="auto"/>
              <w:left w:val="single" w:sz="6" w:space="0" w:color="auto"/>
              <w:bottom w:val="single" w:sz="6" w:space="0" w:color="auto"/>
              <w:right w:val="single" w:sz="6" w:space="0" w:color="auto"/>
            </w:tcBorders>
          </w:tcPr>
          <w:p w14:paraId="0E4C7360" w14:textId="77777777" w:rsidR="00744718" w:rsidRDefault="00744718" w:rsidP="00744718"/>
          <w:p w14:paraId="25F2EB70" w14:textId="77777777" w:rsidR="00744718" w:rsidRDefault="00744718" w:rsidP="00744718">
            <w:r>
              <w:t>0x0</w:t>
            </w:r>
          </w:p>
          <w:p w14:paraId="733EFF0D" w14:textId="77777777" w:rsidR="00744718" w:rsidRDefault="00744718" w:rsidP="00744718">
            <w:r>
              <w:t>0x1</w:t>
            </w:r>
          </w:p>
        </w:tc>
        <w:tc>
          <w:tcPr>
            <w:tcW w:w="3440" w:type="dxa"/>
            <w:tcBorders>
              <w:top w:val="single" w:sz="6" w:space="0" w:color="auto"/>
              <w:left w:val="single" w:sz="6" w:space="0" w:color="auto"/>
              <w:bottom w:val="single" w:sz="6" w:space="0" w:color="auto"/>
              <w:right w:val="single" w:sz="12" w:space="0" w:color="auto"/>
            </w:tcBorders>
          </w:tcPr>
          <w:p w14:paraId="52CB8DFB" w14:textId="77777777" w:rsidR="00744718" w:rsidRDefault="00744718" w:rsidP="00744718">
            <w:r>
              <w:t>UV Renderer Spatial Center</w:t>
            </w:r>
          </w:p>
          <w:p w14:paraId="6612C48D" w14:textId="77777777" w:rsidR="00744718" w:rsidRDefault="00744718" w:rsidP="00744718">
            <w:pPr>
              <w:numPr>
                <w:ilvl w:val="0"/>
                <w:numId w:val="4"/>
              </w:numPr>
            </w:pPr>
            <w:r>
              <w:t>Centered</w:t>
            </w:r>
          </w:p>
          <w:p w14:paraId="790B446A" w14:textId="77777777" w:rsidR="00744718" w:rsidRDefault="00744718" w:rsidP="00744718">
            <w:r>
              <w:t>0.5 Centered</w:t>
            </w:r>
          </w:p>
        </w:tc>
      </w:tr>
    </w:tbl>
    <w:p w14:paraId="52AF3359" w14:textId="77777777" w:rsidR="00744718" w:rsidRDefault="00744718" w:rsidP="00744718">
      <w:pPr>
        <w:rPr>
          <w:b/>
        </w:rPr>
      </w:pPr>
      <w:r>
        <w:br w:type="page"/>
      </w:r>
      <w:r>
        <w:rPr>
          <w:b/>
        </w:rPr>
        <w:t xml:space="preserve">3D Control Register RBASE_D + (0x0170) </w:t>
      </w:r>
      <w:r>
        <w:rPr>
          <w:b/>
          <w:i/>
        </w:rPr>
        <w:t>Continued</w:t>
      </w:r>
    </w:p>
    <w:p w14:paraId="2651D093"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Name: </w:t>
      </w:r>
      <w:r>
        <w:rPr>
          <w:rFonts w:ascii="Times New Roman" w:hAnsi="Times New Roman"/>
          <w:b/>
        </w:rPr>
        <w:tab/>
        <w:t>3D_CTRL</w:t>
      </w:r>
    </w:p>
    <w:p w14:paraId="2BBB58D1"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Type: </w:t>
      </w:r>
      <w:r>
        <w:rPr>
          <w:rFonts w:ascii="Times New Roman" w:hAnsi="Times New Roman"/>
          <w:b/>
        </w:rPr>
        <w:tab/>
        <w:t>Memory mapped read write</w:t>
      </w:r>
    </w:p>
    <w:p w14:paraId="4D4B135B" w14:textId="77777777" w:rsidR="00744718" w:rsidRDefault="00744718" w:rsidP="00744718">
      <w:pPr>
        <w:pStyle w:val="NormalIndent"/>
        <w:ind w:left="0"/>
        <w:rPr>
          <w:rFonts w:ascii="Times New Roman" w:hAnsi="Times New Roman"/>
        </w:rPr>
      </w:pPr>
      <w:r>
        <w:rPr>
          <w:rFonts w:ascii="Times New Roman" w:hAnsi="Times New Roman"/>
        </w:rPr>
        <w:object w:dxaOrig="6225" w:dyaOrig="1468" w14:anchorId="57A879C9">
          <v:shape id="_x0000_i1139" type="#_x0000_t75" style="width:304.8pt;height:1in" o:ole="">
            <v:imagedata r:id="rId238" o:title=""/>
          </v:shape>
          <o:OLEObject Type="Embed" ProgID="MSDraw" ShapeID="_x0000_i1139" DrawAspect="Content" ObjectID="_1342457386" r:id="rId239">
            <o:FieldCodes>\* MERGEFORMAT</o:FieldCodes>
          </o:OLEObject>
        </w:object>
      </w:r>
    </w:p>
    <w:p w14:paraId="54326432" w14:textId="77777777" w:rsidR="00744718" w:rsidRDefault="00744718" w:rsidP="00744718"/>
    <w:tbl>
      <w:tblPr>
        <w:tblW w:w="0" w:type="auto"/>
        <w:tblInd w:w="108" w:type="dxa"/>
        <w:tblLayout w:type="fixed"/>
        <w:tblLook w:val="0000" w:firstRow="0" w:lastRow="0" w:firstColumn="0" w:lastColumn="0" w:noHBand="0" w:noVBand="0"/>
      </w:tblPr>
      <w:tblGrid>
        <w:gridCol w:w="2136"/>
        <w:gridCol w:w="1721"/>
        <w:gridCol w:w="1163"/>
        <w:gridCol w:w="3440"/>
      </w:tblGrid>
      <w:tr w:rsidR="00744718" w14:paraId="2F3B7581" w14:textId="77777777" w:rsidTr="00744718">
        <w:trPr>
          <w:cantSplit/>
        </w:trPr>
        <w:tc>
          <w:tcPr>
            <w:tcW w:w="2136" w:type="dxa"/>
            <w:tcBorders>
              <w:top w:val="single" w:sz="6" w:space="0" w:color="auto"/>
              <w:left w:val="single" w:sz="12" w:space="0" w:color="auto"/>
              <w:bottom w:val="single" w:sz="6" w:space="0" w:color="auto"/>
              <w:right w:val="single" w:sz="6" w:space="0" w:color="auto"/>
            </w:tcBorders>
          </w:tcPr>
          <w:p w14:paraId="2C3ABFB6" w14:textId="77777777" w:rsidR="00744718" w:rsidRDefault="00744718" w:rsidP="00744718">
            <w:r>
              <w:t>3D_CTRL[27]</w:t>
            </w:r>
          </w:p>
        </w:tc>
        <w:tc>
          <w:tcPr>
            <w:tcW w:w="1721" w:type="dxa"/>
            <w:tcBorders>
              <w:top w:val="single" w:sz="6" w:space="0" w:color="auto"/>
              <w:left w:val="single" w:sz="6" w:space="0" w:color="auto"/>
              <w:bottom w:val="single" w:sz="6" w:space="0" w:color="auto"/>
              <w:right w:val="single" w:sz="6" w:space="0" w:color="auto"/>
            </w:tcBorders>
          </w:tcPr>
          <w:p w14:paraId="64D97205" w14:textId="77777777" w:rsidR="00744718" w:rsidRDefault="00744718" w:rsidP="00744718">
            <w:r>
              <w:t>FEN</w:t>
            </w:r>
          </w:p>
        </w:tc>
        <w:tc>
          <w:tcPr>
            <w:tcW w:w="1163" w:type="dxa"/>
            <w:tcBorders>
              <w:top w:val="single" w:sz="6" w:space="0" w:color="auto"/>
              <w:left w:val="single" w:sz="6" w:space="0" w:color="auto"/>
              <w:bottom w:val="single" w:sz="6" w:space="0" w:color="auto"/>
              <w:right w:val="single" w:sz="6" w:space="0" w:color="auto"/>
            </w:tcBorders>
          </w:tcPr>
          <w:p w14:paraId="04F81FE8" w14:textId="77777777" w:rsidR="00744718" w:rsidRDefault="00744718" w:rsidP="00744718"/>
          <w:p w14:paraId="3DECC4F3" w14:textId="77777777" w:rsidR="00744718" w:rsidRDefault="00744718" w:rsidP="00744718"/>
          <w:p w14:paraId="3F4C648F" w14:textId="77777777" w:rsidR="00744718" w:rsidRDefault="00744718" w:rsidP="00744718"/>
          <w:p w14:paraId="70BAAA52" w14:textId="77777777" w:rsidR="00744718" w:rsidRDefault="00744718" w:rsidP="00744718"/>
          <w:p w14:paraId="44250CF7" w14:textId="77777777" w:rsidR="00744718" w:rsidRDefault="00744718" w:rsidP="00744718"/>
          <w:p w14:paraId="5C6F3F43" w14:textId="77777777" w:rsidR="00744718" w:rsidRDefault="00744718" w:rsidP="00744718"/>
          <w:p w14:paraId="32DADDE2" w14:textId="77777777" w:rsidR="00744718" w:rsidRDefault="00744718" w:rsidP="00744718">
            <w:r>
              <w:t>0x0</w:t>
            </w:r>
          </w:p>
          <w:p w14:paraId="117EFA33" w14:textId="77777777" w:rsidR="00744718" w:rsidRDefault="00744718" w:rsidP="00744718">
            <w:r>
              <w:t>0x1</w:t>
            </w:r>
          </w:p>
        </w:tc>
        <w:tc>
          <w:tcPr>
            <w:tcW w:w="3440" w:type="dxa"/>
            <w:tcBorders>
              <w:top w:val="single" w:sz="6" w:space="0" w:color="auto"/>
              <w:left w:val="single" w:sz="6" w:space="0" w:color="auto"/>
              <w:bottom w:val="single" w:sz="6" w:space="0" w:color="auto"/>
              <w:right w:val="single" w:sz="12" w:space="0" w:color="auto"/>
            </w:tcBorders>
          </w:tcPr>
          <w:p w14:paraId="4F513ADD" w14:textId="77777777" w:rsidR="00744718" w:rsidRDefault="00744718" w:rsidP="00744718">
            <w:r>
              <w:t>Fog/Texture Composite Mode</w:t>
            </w:r>
          </w:p>
          <w:p w14:paraId="7A4BFCEF" w14:textId="77777777" w:rsidR="00744718" w:rsidRDefault="00744718" w:rsidP="00744718"/>
          <w:p w14:paraId="5033560F" w14:textId="77777777" w:rsidR="00744718" w:rsidRDefault="00744718" w:rsidP="00744718">
            <w:pPr>
              <w:rPr>
                <w:i/>
              </w:rPr>
            </w:pPr>
            <w:r>
              <w:rPr>
                <w:b/>
                <w:i/>
              </w:rPr>
              <w:t>Note:  When Mipmap Linear is enabled, this mode bit becomes the Texture Composite Mode bit.</w:t>
            </w:r>
          </w:p>
          <w:p w14:paraId="5C795364" w14:textId="77777777" w:rsidR="00744718" w:rsidRDefault="00744718" w:rsidP="00744718"/>
          <w:p w14:paraId="35810A48" w14:textId="77777777" w:rsidR="00744718" w:rsidRDefault="00744718" w:rsidP="00744718">
            <w:r>
              <w:t>Disabled</w:t>
            </w:r>
          </w:p>
          <w:p w14:paraId="327435A9" w14:textId="77777777" w:rsidR="00744718" w:rsidRDefault="00744718" w:rsidP="00744718">
            <w:r>
              <w:t>Enabled</w:t>
            </w:r>
          </w:p>
        </w:tc>
      </w:tr>
      <w:tr w:rsidR="00744718" w14:paraId="2BD984FF" w14:textId="77777777" w:rsidTr="00744718">
        <w:trPr>
          <w:cantSplit/>
        </w:trPr>
        <w:tc>
          <w:tcPr>
            <w:tcW w:w="2136" w:type="dxa"/>
            <w:tcBorders>
              <w:top w:val="single" w:sz="6" w:space="0" w:color="auto"/>
              <w:left w:val="single" w:sz="12" w:space="0" w:color="auto"/>
              <w:bottom w:val="single" w:sz="6" w:space="0" w:color="auto"/>
              <w:right w:val="single" w:sz="6" w:space="0" w:color="auto"/>
            </w:tcBorders>
          </w:tcPr>
          <w:p w14:paraId="171798ED" w14:textId="77777777" w:rsidR="00744718" w:rsidRDefault="00744718" w:rsidP="00744718">
            <w:r>
              <w:t>3D_CTRL[28]</w:t>
            </w:r>
          </w:p>
        </w:tc>
        <w:tc>
          <w:tcPr>
            <w:tcW w:w="1721" w:type="dxa"/>
            <w:tcBorders>
              <w:top w:val="single" w:sz="6" w:space="0" w:color="auto"/>
              <w:left w:val="single" w:sz="6" w:space="0" w:color="auto"/>
              <w:bottom w:val="single" w:sz="6" w:space="0" w:color="auto"/>
              <w:right w:val="single" w:sz="6" w:space="0" w:color="auto"/>
            </w:tcBorders>
          </w:tcPr>
          <w:p w14:paraId="7F528560" w14:textId="77777777" w:rsidR="00744718" w:rsidRDefault="00744718" w:rsidP="00744718">
            <w:r>
              <w:t>RT</w:t>
            </w:r>
          </w:p>
        </w:tc>
        <w:tc>
          <w:tcPr>
            <w:tcW w:w="1163" w:type="dxa"/>
            <w:tcBorders>
              <w:top w:val="single" w:sz="6" w:space="0" w:color="auto"/>
              <w:left w:val="single" w:sz="6" w:space="0" w:color="auto"/>
              <w:bottom w:val="single" w:sz="6" w:space="0" w:color="auto"/>
              <w:right w:val="single" w:sz="6" w:space="0" w:color="auto"/>
            </w:tcBorders>
          </w:tcPr>
          <w:p w14:paraId="1BD3A671" w14:textId="77777777" w:rsidR="00744718" w:rsidRDefault="00744718" w:rsidP="00744718"/>
          <w:p w14:paraId="21A50C8D" w14:textId="77777777" w:rsidR="00744718" w:rsidRDefault="00744718" w:rsidP="00744718">
            <w:r>
              <w:t>0x0</w:t>
            </w:r>
          </w:p>
          <w:p w14:paraId="53DF4C59" w14:textId="77777777" w:rsidR="00744718" w:rsidRDefault="00744718" w:rsidP="00744718">
            <w:r>
              <w:t>0x1</w:t>
            </w:r>
          </w:p>
        </w:tc>
        <w:tc>
          <w:tcPr>
            <w:tcW w:w="3440" w:type="dxa"/>
            <w:tcBorders>
              <w:top w:val="single" w:sz="6" w:space="0" w:color="auto"/>
              <w:left w:val="single" w:sz="6" w:space="0" w:color="auto"/>
              <w:bottom w:val="single" w:sz="6" w:space="0" w:color="auto"/>
              <w:right w:val="single" w:sz="12" w:space="0" w:color="auto"/>
            </w:tcBorders>
          </w:tcPr>
          <w:p w14:paraId="3880C4FB" w14:textId="77777777" w:rsidR="00744718" w:rsidRDefault="00744718" w:rsidP="00744718">
            <w:r>
              <w:t>Rectangle</w:t>
            </w:r>
          </w:p>
          <w:p w14:paraId="3F119212" w14:textId="77777777" w:rsidR="00744718" w:rsidRDefault="00744718" w:rsidP="00744718">
            <w:r>
              <w:t>Draw triangle in normal mode.</w:t>
            </w:r>
          </w:p>
          <w:p w14:paraId="201DA1EB" w14:textId="77777777" w:rsidR="00744718" w:rsidRDefault="00744718" w:rsidP="00744718">
            <w:r>
              <w:t>Draw rectangle (P0, P1 and P2 must be sorted)</w:t>
            </w:r>
          </w:p>
        </w:tc>
      </w:tr>
      <w:tr w:rsidR="00744718" w14:paraId="54027670" w14:textId="77777777" w:rsidTr="00744718">
        <w:trPr>
          <w:cantSplit/>
        </w:trPr>
        <w:tc>
          <w:tcPr>
            <w:tcW w:w="2136" w:type="dxa"/>
            <w:tcBorders>
              <w:top w:val="single" w:sz="6" w:space="0" w:color="auto"/>
              <w:left w:val="single" w:sz="12" w:space="0" w:color="auto"/>
              <w:bottom w:val="single" w:sz="6" w:space="0" w:color="auto"/>
              <w:right w:val="single" w:sz="6" w:space="0" w:color="auto"/>
            </w:tcBorders>
          </w:tcPr>
          <w:p w14:paraId="52CFEF32" w14:textId="77777777" w:rsidR="00744718" w:rsidRDefault="00744718" w:rsidP="00744718">
            <w:r>
              <w:t>3D_CTRL[29]</w:t>
            </w:r>
          </w:p>
        </w:tc>
        <w:tc>
          <w:tcPr>
            <w:tcW w:w="1721" w:type="dxa"/>
            <w:tcBorders>
              <w:top w:val="single" w:sz="6" w:space="0" w:color="auto"/>
              <w:left w:val="single" w:sz="6" w:space="0" w:color="auto"/>
              <w:bottom w:val="single" w:sz="6" w:space="0" w:color="auto"/>
              <w:right w:val="single" w:sz="6" w:space="0" w:color="auto"/>
            </w:tcBorders>
          </w:tcPr>
          <w:p w14:paraId="0E1832B9" w14:textId="77777777" w:rsidR="00744718" w:rsidRDefault="00744718" w:rsidP="00744718">
            <w:r>
              <w:t>P8</w:t>
            </w:r>
          </w:p>
        </w:tc>
        <w:tc>
          <w:tcPr>
            <w:tcW w:w="1163" w:type="dxa"/>
            <w:tcBorders>
              <w:top w:val="single" w:sz="6" w:space="0" w:color="auto"/>
              <w:left w:val="single" w:sz="6" w:space="0" w:color="auto"/>
              <w:bottom w:val="single" w:sz="6" w:space="0" w:color="auto"/>
              <w:right w:val="single" w:sz="6" w:space="0" w:color="auto"/>
            </w:tcBorders>
          </w:tcPr>
          <w:p w14:paraId="515EA9B7" w14:textId="77777777" w:rsidR="00744718" w:rsidRDefault="00744718" w:rsidP="00744718"/>
          <w:p w14:paraId="37A1A866" w14:textId="77777777" w:rsidR="00744718" w:rsidRDefault="00744718" w:rsidP="00744718">
            <w:r>
              <w:t>0x0</w:t>
            </w:r>
          </w:p>
          <w:p w14:paraId="4FC61F81" w14:textId="77777777" w:rsidR="00744718" w:rsidRDefault="00744718" w:rsidP="00744718">
            <w:r>
              <w:t>0x1</w:t>
            </w:r>
          </w:p>
        </w:tc>
        <w:tc>
          <w:tcPr>
            <w:tcW w:w="3440" w:type="dxa"/>
            <w:tcBorders>
              <w:top w:val="single" w:sz="6" w:space="0" w:color="auto"/>
              <w:left w:val="single" w:sz="6" w:space="0" w:color="auto"/>
              <w:bottom w:val="single" w:sz="6" w:space="0" w:color="auto"/>
              <w:right w:val="single" w:sz="12" w:space="0" w:color="auto"/>
            </w:tcBorders>
          </w:tcPr>
          <w:p w14:paraId="7EB37884" w14:textId="77777777" w:rsidR="00744718" w:rsidRDefault="00744718" w:rsidP="00744718">
            <w:r>
              <w:t>8bpp Palettized video support</w:t>
            </w:r>
          </w:p>
          <w:p w14:paraId="46236C4B" w14:textId="77777777" w:rsidR="00744718" w:rsidRDefault="00744718" w:rsidP="00744718">
            <w:r>
              <w:t>8bpt normal mode</w:t>
            </w:r>
          </w:p>
          <w:p w14:paraId="57FE5B53" w14:textId="77777777" w:rsidR="00744718" w:rsidRDefault="00744718" w:rsidP="00744718">
            <w:r>
              <w:t>8bpt palette index mode*</w:t>
            </w:r>
          </w:p>
        </w:tc>
      </w:tr>
      <w:tr w:rsidR="00744718" w14:paraId="3A1AFFFF" w14:textId="77777777" w:rsidTr="00744718">
        <w:trPr>
          <w:cantSplit/>
        </w:trPr>
        <w:tc>
          <w:tcPr>
            <w:tcW w:w="2136" w:type="dxa"/>
            <w:tcBorders>
              <w:top w:val="single" w:sz="6" w:space="0" w:color="auto"/>
              <w:left w:val="single" w:sz="12" w:space="0" w:color="auto"/>
              <w:bottom w:val="single" w:sz="6" w:space="0" w:color="auto"/>
              <w:right w:val="single" w:sz="6" w:space="0" w:color="auto"/>
            </w:tcBorders>
          </w:tcPr>
          <w:p w14:paraId="7D86871E" w14:textId="77777777" w:rsidR="00744718" w:rsidRDefault="00744718" w:rsidP="00744718">
            <w:r>
              <w:t>3D_CTRL[30]</w:t>
            </w:r>
          </w:p>
        </w:tc>
        <w:tc>
          <w:tcPr>
            <w:tcW w:w="1721" w:type="dxa"/>
            <w:tcBorders>
              <w:top w:val="single" w:sz="6" w:space="0" w:color="auto"/>
              <w:left w:val="single" w:sz="6" w:space="0" w:color="auto"/>
              <w:bottom w:val="single" w:sz="6" w:space="0" w:color="auto"/>
              <w:right w:val="single" w:sz="6" w:space="0" w:color="auto"/>
            </w:tcBorders>
          </w:tcPr>
          <w:p w14:paraId="2CFA8156" w14:textId="77777777" w:rsidR="00744718" w:rsidRDefault="00744718" w:rsidP="00744718">
            <w:r>
              <w:t>ZS</w:t>
            </w:r>
          </w:p>
        </w:tc>
        <w:tc>
          <w:tcPr>
            <w:tcW w:w="1163" w:type="dxa"/>
            <w:tcBorders>
              <w:top w:val="single" w:sz="6" w:space="0" w:color="auto"/>
              <w:left w:val="single" w:sz="6" w:space="0" w:color="auto"/>
              <w:bottom w:val="single" w:sz="6" w:space="0" w:color="auto"/>
              <w:right w:val="single" w:sz="6" w:space="0" w:color="auto"/>
            </w:tcBorders>
          </w:tcPr>
          <w:p w14:paraId="21408866" w14:textId="77777777" w:rsidR="00744718" w:rsidRDefault="00744718" w:rsidP="00744718"/>
          <w:p w14:paraId="43BD87D2" w14:textId="77777777" w:rsidR="00744718" w:rsidRDefault="00744718" w:rsidP="00744718">
            <w:r>
              <w:t>0x0</w:t>
            </w:r>
          </w:p>
          <w:p w14:paraId="59106A2A" w14:textId="77777777" w:rsidR="00744718" w:rsidRDefault="00744718" w:rsidP="00744718">
            <w:r>
              <w:t>0x1</w:t>
            </w:r>
          </w:p>
        </w:tc>
        <w:tc>
          <w:tcPr>
            <w:tcW w:w="3440" w:type="dxa"/>
            <w:tcBorders>
              <w:top w:val="single" w:sz="6" w:space="0" w:color="auto"/>
              <w:left w:val="single" w:sz="6" w:space="0" w:color="auto"/>
              <w:bottom w:val="single" w:sz="6" w:space="0" w:color="auto"/>
              <w:right w:val="single" w:sz="12" w:space="0" w:color="auto"/>
            </w:tcBorders>
          </w:tcPr>
          <w:p w14:paraId="65C5B628" w14:textId="77777777" w:rsidR="00744718" w:rsidRDefault="00744718" w:rsidP="00744718">
            <w:r>
              <w:t>Z Scaling mode</w:t>
            </w:r>
          </w:p>
          <w:p w14:paraId="6CEA01C2" w14:textId="77777777" w:rsidR="00744718" w:rsidRDefault="00744718" w:rsidP="00744718">
            <w:r>
              <w:t>Z is not scaled</w:t>
            </w:r>
          </w:p>
          <w:p w14:paraId="68525886" w14:textId="77777777" w:rsidR="00744718" w:rsidRDefault="00744718" w:rsidP="00744718">
            <w:r>
              <w:t>Z is scaled</w:t>
            </w:r>
          </w:p>
        </w:tc>
      </w:tr>
      <w:tr w:rsidR="00744718" w14:paraId="04C3E654" w14:textId="77777777" w:rsidTr="00744718">
        <w:trPr>
          <w:cantSplit/>
        </w:trPr>
        <w:tc>
          <w:tcPr>
            <w:tcW w:w="2136" w:type="dxa"/>
            <w:tcBorders>
              <w:top w:val="single" w:sz="6" w:space="0" w:color="auto"/>
              <w:left w:val="single" w:sz="12" w:space="0" w:color="auto"/>
              <w:bottom w:val="single" w:sz="6" w:space="0" w:color="auto"/>
              <w:right w:val="single" w:sz="6" w:space="0" w:color="auto"/>
            </w:tcBorders>
          </w:tcPr>
          <w:p w14:paraId="38DBA205" w14:textId="77777777" w:rsidR="00744718" w:rsidRDefault="00744718" w:rsidP="00744718">
            <w:r>
              <w:t>3D_CTRL[31]</w:t>
            </w:r>
          </w:p>
        </w:tc>
        <w:tc>
          <w:tcPr>
            <w:tcW w:w="1721" w:type="dxa"/>
            <w:tcBorders>
              <w:top w:val="single" w:sz="6" w:space="0" w:color="auto"/>
              <w:left w:val="single" w:sz="6" w:space="0" w:color="auto"/>
              <w:bottom w:val="single" w:sz="6" w:space="0" w:color="auto"/>
              <w:right w:val="single" w:sz="6" w:space="0" w:color="auto"/>
            </w:tcBorders>
          </w:tcPr>
          <w:p w14:paraId="5CE35F20" w14:textId="77777777" w:rsidR="00744718" w:rsidRDefault="00744718" w:rsidP="00744718">
            <w:r>
              <w:t>Reserved</w:t>
            </w:r>
          </w:p>
        </w:tc>
        <w:tc>
          <w:tcPr>
            <w:tcW w:w="1163" w:type="dxa"/>
            <w:tcBorders>
              <w:top w:val="single" w:sz="6" w:space="0" w:color="auto"/>
              <w:left w:val="single" w:sz="6" w:space="0" w:color="auto"/>
              <w:bottom w:val="single" w:sz="6" w:space="0" w:color="auto"/>
              <w:right w:val="single" w:sz="6" w:space="0" w:color="auto"/>
            </w:tcBorders>
          </w:tcPr>
          <w:p w14:paraId="19C52924" w14:textId="77777777" w:rsidR="00744718" w:rsidRDefault="00744718" w:rsidP="00744718">
            <w:r>
              <w:t>Reserved</w:t>
            </w:r>
          </w:p>
        </w:tc>
        <w:tc>
          <w:tcPr>
            <w:tcW w:w="3440" w:type="dxa"/>
            <w:tcBorders>
              <w:top w:val="single" w:sz="6" w:space="0" w:color="auto"/>
              <w:left w:val="single" w:sz="6" w:space="0" w:color="auto"/>
              <w:bottom w:val="single" w:sz="6" w:space="0" w:color="auto"/>
              <w:right w:val="single" w:sz="12" w:space="0" w:color="auto"/>
            </w:tcBorders>
          </w:tcPr>
          <w:p w14:paraId="3BC80DBD" w14:textId="77777777" w:rsidR="00744718" w:rsidRDefault="00744718" w:rsidP="00744718">
            <w:r>
              <w:t>Reserved</w:t>
            </w:r>
          </w:p>
        </w:tc>
      </w:tr>
    </w:tbl>
    <w:p w14:paraId="6A67CFBF" w14:textId="77777777" w:rsidR="00744718" w:rsidRDefault="00744718" w:rsidP="00744718">
      <w:pPr>
        <w:rPr>
          <w:sz w:val="16"/>
        </w:rPr>
      </w:pPr>
    </w:p>
    <w:p w14:paraId="2B99CB2C" w14:textId="77777777" w:rsidR="00744718" w:rsidRDefault="00744718" w:rsidP="00744718">
      <w:pPr>
        <w:rPr>
          <w:sz w:val="16"/>
        </w:rPr>
      </w:pPr>
      <w:r>
        <w:rPr>
          <w:b/>
          <w:i/>
          <w:sz w:val="16"/>
        </w:rPr>
        <w:t>* TEX_CNTRL[29:24] must be set to 0x0D (8-bit index).</w:t>
      </w:r>
    </w:p>
    <w:p w14:paraId="46142955" w14:textId="77777777" w:rsidR="00744718" w:rsidRDefault="00744718" w:rsidP="00744718">
      <w:pPr>
        <w:rPr>
          <w:sz w:val="16"/>
        </w:rPr>
      </w:pPr>
    </w:p>
    <w:p w14:paraId="0E826D43" w14:textId="739FCFF5" w:rsidR="00744718" w:rsidRDefault="00744718" w:rsidP="00744718">
      <w:pPr>
        <w:pStyle w:val="Heading3"/>
      </w:pPr>
      <w:r>
        <w:t>5.8.45</w:t>
      </w:r>
      <w:r>
        <w:rPr>
          <w:sz w:val="16"/>
        </w:rPr>
        <w:tab/>
      </w:r>
      <w:r>
        <w:t>Texture Mapping Control Register RBASE _(D) + (0x0174)</w:t>
      </w:r>
    </w:p>
    <w:p w14:paraId="3CA64C7A"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Name: </w:t>
      </w:r>
      <w:r>
        <w:rPr>
          <w:rFonts w:ascii="Times New Roman" w:hAnsi="Times New Roman"/>
          <w:b/>
        </w:rPr>
        <w:tab/>
        <w:t>TEX_CNTRL</w:t>
      </w:r>
    </w:p>
    <w:p w14:paraId="52D0B372"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Type: </w:t>
      </w:r>
      <w:r>
        <w:rPr>
          <w:rFonts w:ascii="Times New Roman" w:hAnsi="Times New Roman"/>
          <w:b/>
        </w:rPr>
        <w:tab/>
        <w:t>Memory mapped read write</w:t>
      </w:r>
    </w:p>
    <w:p w14:paraId="2B80EF10" w14:textId="77777777" w:rsidR="00744718" w:rsidRDefault="00744718" w:rsidP="00744718">
      <w:pPr>
        <w:pStyle w:val="NormalIndent"/>
        <w:ind w:left="0"/>
        <w:rPr>
          <w:rFonts w:ascii="Times New Roman" w:hAnsi="Times New Roman"/>
        </w:rPr>
      </w:pPr>
      <w:r>
        <w:rPr>
          <w:rFonts w:ascii="Times New Roman" w:hAnsi="Times New Roman"/>
        </w:rPr>
        <w:object w:dxaOrig="6160" w:dyaOrig="1468" w14:anchorId="7554F559">
          <v:shape id="_x0000_i1140" type="#_x0000_t75" style="width:302.1pt;height:1in" o:ole="">
            <v:imagedata r:id="rId240" o:title=""/>
          </v:shape>
          <o:OLEObject Type="Embed" ProgID="MSDraw" ShapeID="_x0000_i1140" DrawAspect="Content" ObjectID="_1342457387" r:id="rId241">
            <o:FieldCodes>\* MERGEFORMAT</o:FieldCodes>
          </o:OLEObject>
        </w:object>
      </w:r>
    </w:p>
    <w:p w14:paraId="0C5FF9B4" w14:textId="77777777" w:rsidR="00744718" w:rsidRDefault="00744718" w:rsidP="00744718">
      <w:pPr>
        <w:pStyle w:val="NormalIndent"/>
        <w:ind w:left="0"/>
        <w:jc w:val="center"/>
        <w:rPr>
          <w:rFonts w:ascii="Times New Roman" w:hAnsi="Times New Roman"/>
        </w:rPr>
      </w:pPr>
    </w:p>
    <w:tbl>
      <w:tblPr>
        <w:tblW w:w="0" w:type="auto"/>
        <w:tblInd w:w="108" w:type="dxa"/>
        <w:tblLayout w:type="fixed"/>
        <w:tblLook w:val="0000" w:firstRow="0" w:lastRow="0" w:firstColumn="0" w:lastColumn="0" w:noHBand="0" w:noVBand="0"/>
      </w:tblPr>
      <w:tblGrid>
        <w:gridCol w:w="2136"/>
        <w:gridCol w:w="1721"/>
        <w:gridCol w:w="1163"/>
        <w:gridCol w:w="3080"/>
      </w:tblGrid>
      <w:tr w:rsidR="00744718" w14:paraId="477CD5C4" w14:textId="77777777" w:rsidTr="00744718">
        <w:trPr>
          <w:cantSplit/>
        </w:trPr>
        <w:tc>
          <w:tcPr>
            <w:tcW w:w="2136" w:type="dxa"/>
            <w:tcBorders>
              <w:top w:val="single" w:sz="12" w:space="0" w:color="auto"/>
              <w:left w:val="single" w:sz="12" w:space="0" w:color="auto"/>
              <w:bottom w:val="single" w:sz="6" w:space="0" w:color="auto"/>
              <w:right w:val="single" w:sz="6" w:space="0" w:color="auto"/>
            </w:tcBorders>
          </w:tcPr>
          <w:p w14:paraId="58FB2D67" w14:textId="77777777" w:rsidR="00744718" w:rsidRDefault="00744718" w:rsidP="00744718">
            <w:r>
              <w:t>Bits</w:t>
            </w:r>
          </w:p>
        </w:tc>
        <w:tc>
          <w:tcPr>
            <w:tcW w:w="1721" w:type="dxa"/>
            <w:tcBorders>
              <w:top w:val="single" w:sz="12" w:space="0" w:color="auto"/>
              <w:left w:val="single" w:sz="6" w:space="0" w:color="auto"/>
              <w:bottom w:val="single" w:sz="6" w:space="0" w:color="auto"/>
              <w:right w:val="single" w:sz="6" w:space="0" w:color="auto"/>
            </w:tcBorders>
          </w:tcPr>
          <w:p w14:paraId="3709BF68" w14:textId="77777777" w:rsidR="00744718" w:rsidRDefault="00744718" w:rsidP="00744718">
            <w:r>
              <w:t>Name</w:t>
            </w:r>
          </w:p>
        </w:tc>
        <w:tc>
          <w:tcPr>
            <w:tcW w:w="1163" w:type="dxa"/>
            <w:tcBorders>
              <w:top w:val="single" w:sz="12" w:space="0" w:color="auto"/>
              <w:left w:val="single" w:sz="6" w:space="0" w:color="auto"/>
              <w:bottom w:val="single" w:sz="6" w:space="0" w:color="auto"/>
              <w:right w:val="single" w:sz="6" w:space="0" w:color="auto"/>
            </w:tcBorders>
          </w:tcPr>
          <w:p w14:paraId="0C00BD58" w14:textId="77777777" w:rsidR="00744718" w:rsidRDefault="00744718" w:rsidP="00744718">
            <w:r>
              <w:t>Value</w:t>
            </w:r>
          </w:p>
        </w:tc>
        <w:tc>
          <w:tcPr>
            <w:tcW w:w="3080" w:type="dxa"/>
            <w:tcBorders>
              <w:top w:val="single" w:sz="12" w:space="0" w:color="auto"/>
              <w:left w:val="single" w:sz="6" w:space="0" w:color="auto"/>
              <w:bottom w:val="single" w:sz="6" w:space="0" w:color="auto"/>
              <w:right w:val="single" w:sz="12" w:space="0" w:color="auto"/>
            </w:tcBorders>
          </w:tcPr>
          <w:p w14:paraId="136C942A" w14:textId="77777777" w:rsidR="00744718" w:rsidRDefault="00744718" w:rsidP="00744718">
            <w:r>
              <w:t>Function</w:t>
            </w:r>
          </w:p>
        </w:tc>
      </w:tr>
      <w:tr w:rsidR="00744718" w14:paraId="159E710B" w14:textId="77777777" w:rsidTr="00744718">
        <w:trPr>
          <w:cantSplit/>
        </w:trPr>
        <w:tc>
          <w:tcPr>
            <w:tcW w:w="2136" w:type="dxa"/>
            <w:tcBorders>
              <w:top w:val="single" w:sz="6" w:space="0" w:color="auto"/>
              <w:left w:val="single" w:sz="12" w:space="0" w:color="auto"/>
              <w:bottom w:val="single" w:sz="6" w:space="0" w:color="auto"/>
              <w:right w:val="single" w:sz="6" w:space="0" w:color="auto"/>
            </w:tcBorders>
          </w:tcPr>
          <w:p w14:paraId="1B21971F" w14:textId="77777777" w:rsidR="00744718" w:rsidRDefault="00744718" w:rsidP="00744718">
            <w:r>
              <w:t>TEX_CTRL[0]</w:t>
            </w:r>
          </w:p>
        </w:tc>
        <w:tc>
          <w:tcPr>
            <w:tcW w:w="1721" w:type="dxa"/>
            <w:tcBorders>
              <w:top w:val="single" w:sz="6" w:space="0" w:color="auto"/>
              <w:left w:val="single" w:sz="6" w:space="0" w:color="auto"/>
              <w:bottom w:val="single" w:sz="6" w:space="0" w:color="auto"/>
              <w:right w:val="single" w:sz="6" w:space="0" w:color="auto"/>
            </w:tcBorders>
          </w:tcPr>
          <w:p w14:paraId="72AF4EB5" w14:textId="77777777" w:rsidR="00744718" w:rsidRDefault="00744718" w:rsidP="00744718">
            <w:r>
              <w:t>TM</w:t>
            </w:r>
          </w:p>
        </w:tc>
        <w:tc>
          <w:tcPr>
            <w:tcW w:w="1163" w:type="dxa"/>
            <w:tcBorders>
              <w:top w:val="single" w:sz="6" w:space="0" w:color="auto"/>
              <w:left w:val="single" w:sz="6" w:space="0" w:color="auto"/>
              <w:bottom w:val="single" w:sz="6" w:space="0" w:color="auto"/>
              <w:right w:val="single" w:sz="6" w:space="0" w:color="auto"/>
            </w:tcBorders>
          </w:tcPr>
          <w:p w14:paraId="4A6B7CC6" w14:textId="77777777" w:rsidR="00744718" w:rsidRDefault="00744718" w:rsidP="00744718"/>
          <w:p w14:paraId="189E9E0F" w14:textId="77777777" w:rsidR="00744718" w:rsidRDefault="00744718" w:rsidP="00744718">
            <w:r>
              <w:t>0x0</w:t>
            </w:r>
          </w:p>
          <w:p w14:paraId="18226F08" w14:textId="77777777" w:rsidR="00744718" w:rsidRDefault="00744718" w:rsidP="00744718">
            <w:r>
              <w:t>0x1</w:t>
            </w:r>
          </w:p>
        </w:tc>
        <w:tc>
          <w:tcPr>
            <w:tcW w:w="3080" w:type="dxa"/>
            <w:tcBorders>
              <w:top w:val="single" w:sz="6" w:space="0" w:color="auto"/>
              <w:left w:val="single" w:sz="6" w:space="0" w:color="auto"/>
              <w:bottom w:val="single" w:sz="6" w:space="0" w:color="auto"/>
              <w:right w:val="single" w:sz="12" w:space="0" w:color="auto"/>
            </w:tcBorders>
          </w:tcPr>
          <w:p w14:paraId="7C0A479D" w14:textId="77777777" w:rsidR="00744718" w:rsidRDefault="00744718" w:rsidP="00744718">
            <w:r>
              <w:t>Texture Mode</w:t>
            </w:r>
          </w:p>
          <w:p w14:paraId="316A5DB4" w14:textId="77777777" w:rsidR="00744718" w:rsidRDefault="00744718" w:rsidP="00744718">
            <w:r>
              <w:t>Texture mapping disabled</w:t>
            </w:r>
          </w:p>
          <w:p w14:paraId="58998C0B" w14:textId="77777777" w:rsidR="00744718" w:rsidRDefault="00744718" w:rsidP="00744718">
            <w:r>
              <w:t>Texture mapping enabled</w:t>
            </w:r>
          </w:p>
        </w:tc>
      </w:tr>
      <w:tr w:rsidR="00744718" w14:paraId="5FA546B5" w14:textId="77777777" w:rsidTr="00744718">
        <w:trPr>
          <w:cantSplit/>
        </w:trPr>
        <w:tc>
          <w:tcPr>
            <w:tcW w:w="2136" w:type="dxa"/>
            <w:tcBorders>
              <w:top w:val="single" w:sz="6" w:space="0" w:color="auto"/>
              <w:left w:val="single" w:sz="12" w:space="0" w:color="auto"/>
              <w:bottom w:val="single" w:sz="6" w:space="0" w:color="auto"/>
              <w:right w:val="single" w:sz="6" w:space="0" w:color="auto"/>
            </w:tcBorders>
          </w:tcPr>
          <w:p w14:paraId="7A636DD0" w14:textId="77777777" w:rsidR="00744718" w:rsidRDefault="00744718" w:rsidP="00744718">
            <w:r>
              <w:t>TEX_CTRL[1]</w:t>
            </w:r>
          </w:p>
        </w:tc>
        <w:tc>
          <w:tcPr>
            <w:tcW w:w="1721" w:type="dxa"/>
            <w:tcBorders>
              <w:top w:val="single" w:sz="6" w:space="0" w:color="auto"/>
              <w:left w:val="single" w:sz="6" w:space="0" w:color="auto"/>
              <w:bottom w:val="single" w:sz="6" w:space="0" w:color="auto"/>
              <w:right w:val="single" w:sz="6" w:space="0" w:color="auto"/>
            </w:tcBorders>
          </w:tcPr>
          <w:p w14:paraId="5378B4F4" w14:textId="77777777" w:rsidR="00744718" w:rsidRDefault="00744718" w:rsidP="00744718">
            <w:r>
              <w:t>MM</w:t>
            </w:r>
          </w:p>
        </w:tc>
        <w:tc>
          <w:tcPr>
            <w:tcW w:w="1163" w:type="dxa"/>
            <w:tcBorders>
              <w:top w:val="single" w:sz="6" w:space="0" w:color="auto"/>
              <w:left w:val="single" w:sz="6" w:space="0" w:color="auto"/>
              <w:bottom w:val="single" w:sz="6" w:space="0" w:color="auto"/>
              <w:right w:val="single" w:sz="6" w:space="0" w:color="auto"/>
            </w:tcBorders>
          </w:tcPr>
          <w:p w14:paraId="58C2E029" w14:textId="77777777" w:rsidR="00744718" w:rsidRDefault="00744718" w:rsidP="00744718"/>
          <w:p w14:paraId="471E77D6" w14:textId="77777777" w:rsidR="00744718" w:rsidRDefault="00744718" w:rsidP="00744718">
            <w:r>
              <w:t>0x0</w:t>
            </w:r>
          </w:p>
          <w:p w14:paraId="76E818A4" w14:textId="77777777" w:rsidR="00744718" w:rsidRDefault="00744718" w:rsidP="00744718">
            <w:r>
              <w:t>0x1</w:t>
            </w:r>
          </w:p>
        </w:tc>
        <w:tc>
          <w:tcPr>
            <w:tcW w:w="3080" w:type="dxa"/>
            <w:tcBorders>
              <w:top w:val="single" w:sz="6" w:space="0" w:color="auto"/>
              <w:left w:val="single" w:sz="6" w:space="0" w:color="auto"/>
              <w:bottom w:val="single" w:sz="6" w:space="0" w:color="auto"/>
              <w:right w:val="single" w:sz="12" w:space="0" w:color="auto"/>
            </w:tcBorders>
          </w:tcPr>
          <w:p w14:paraId="41064BDB" w14:textId="77777777" w:rsidR="00744718" w:rsidRDefault="00744718" w:rsidP="00744718">
            <w:r>
              <w:t>Mipmap mode</w:t>
            </w:r>
          </w:p>
          <w:p w14:paraId="2998E933" w14:textId="77777777" w:rsidR="00744718" w:rsidRDefault="00744718" w:rsidP="00744718">
            <w:r>
              <w:t>Mipmapping disabled</w:t>
            </w:r>
          </w:p>
          <w:p w14:paraId="6A371ECB" w14:textId="77777777" w:rsidR="00744718" w:rsidRDefault="00744718" w:rsidP="00744718">
            <w:r>
              <w:t>Mipmapping enabled</w:t>
            </w:r>
          </w:p>
        </w:tc>
      </w:tr>
      <w:tr w:rsidR="00744718" w14:paraId="1E6C90C3" w14:textId="77777777" w:rsidTr="00744718">
        <w:trPr>
          <w:cantSplit/>
        </w:trPr>
        <w:tc>
          <w:tcPr>
            <w:tcW w:w="2136" w:type="dxa"/>
            <w:tcBorders>
              <w:top w:val="single" w:sz="6" w:space="0" w:color="auto"/>
              <w:left w:val="single" w:sz="12" w:space="0" w:color="auto"/>
              <w:bottom w:val="single" w:sz="6" w:space="0" w:color="auto"/>
              <w:right w:val="single" w:sz="6" w:space="0" w:color="auto"/>
            </w:tcBorders>
          </w:tcPr>
          <w:p w14:paraId="62967C59" w14:textId="77777777" w:rsidR="00744718" w:rsidRDefault="00744718" w:rsidP="00744718">
            <w:r>
              <w:t>TEX_CTRL[2]</w:t>
            </w:r>
          </w:p>
        </w:tc>
        <w:tc>
          <w:tcPr>
            <w:tcW w:w="1721" w:type="dxa"/>
            <w:tcBorders>
              <w:top w:val="single" w:sz="6" w:space="0" w:color="auto"/>
              <w:left w:val="single" w:sz="6" w:space="0" w:color="auto"/>
              <w:bottom w:val="single" w:sz="6" w:space="0" w:color="auto"/>
              <w:right w:val="single" w:sz="6" w:space="0" w:color="auto"/>
            </w:tcBorders>
          </w:tcPr>
          <w:p w14:paraId="422D4011" w14:textId="77777777" w:rsidR="00744718" w:rsidRDefault="00744718" w:rsidP="00744718">
            <w:r>
              <w:t>NMG</w:t>
            </w:r>
          </w:p>
        </w:tc>
        <w:tc>
          <w:tcPr>
            <w:tcW w:w="1163" w:type="dxa"/>
            <w:tcBorders>
              <w:top w:val="single" w:sz="6" w:space="0" w:color="auto"/>
              <w:left w:val="single" w:sz="6" w:space="0" w:color="auto"/>
              <w:bottom w:val="single" w:sz="6" w:space="0" w:color="auto"/>
              <w:right w:val="single" w:sz="6" w:space="0" w:color="auto"/>
            </w:tcBorders>
          </w:tcPr>
          <w:p w14:paraId="5CFFAEEE" w14:textId="77777777" w:rsidR="00744718" w:rsidRDefault="00744718" w:rsidP="00744718"/>
          <w:p w14:paraId="57E6C9BC" w14:textId="77777777" w:rsidR="00744718" w:rsidRDefault="00744718" w:rsidP="00744718">
            <w:r>
              <w:t>0x0</w:t>
            </w:r>
          </w:p>
          <w:p w14:paraId="4BD61301" w14:textId="77777777" w:rsidR="00744718" w:rsidRDefault="00744718" w:rsidP="00744718">
            <w:r>
              <w:t>0x1</w:t>
            </w:r>
          </w:p>
        </w:tc>
        <w:tc>
          <w:tcPr>
            <w:tcW w:w="3080" w:type="dxa"/>
            <w:tcBorders>
              <w:top w:val="single" w:sz="6" w:space="0" w:color="auto"/>
              <w:left w:val="single" w:sz="6" w:space="0" w:color="auto"/>
              <w:bottom w:val="single" w:sz="6" w:space="0" w:color="auto"/>
              <w:right w:val="single" w:sz="12" w:space="0" w:color="auto"/>
            </w:tcBorders>
          </w:tcPr>
          <w:p w14:paraId="6EA3E1CE" w14:textId="77777777" w:rsidR="00744718" w:rsidRDefault="00744718" w:rsidP="00744718">
            <w:r>
              <w:t>Nearest Mode Magnification</w:t>
            </w:r>
          </w:p>
          <w:p w14:paraId="201A90E0" w14:textId="77777777" w:rsidR="00744718" w:rsidRDefault="00744718" w:rsidP="00744718">
            <w:r>
              <w:t>Disabled</w:t>
            </w:r>
          </w:p>
          <w:p w14:paraId="3634B0BA" w14:textId="77777777" w:rsidR="00744718" w:rsidRDefault="00744718" w:rsidP="00744718">
            <w:r>
              <w:t>Enabled</w:t>
            </w:r>
          </w:p>
        </w:tc>
      </w:tr>
      <w:tr w:rsidR="00744718" w14:paraId="2F8F7C7B" w14:textId="77777777" w:rsidTr="00744718">
        <w:trPr>
          <w:cantSplit/>
        </w:trPr>
        <w:tc>
          <w:tcPr>
            <w:tcW w:w="2136" w:type="dxa"/>
            <w:tcBorders>
              <w:top w:val="single" w:sz="6" w:space="0" w:color="auto"/>
              <w:left w:val="single" w:sz="12" w:space="0" w:color="auto"/>
              <w:bottom w:val="single" w:sz="6" w:space="0" w:color="auto"/>
              <w:right w:val="single" w:sz="6" w:space="0" w:color="auto"/>
            </w:tcBorders>
          </w:tcPr>
          <w:p w14:paraId="45FA3D5D" w14:textId="77777777" w:rsidR="00744718" w:rsidRDefault="00744718" w:rsidP="00744718">
            <w:r>
              <w:t>TEX_CTRL[3]</w:t>
            </w:r>
          </w:p>
        </w:tc>
        <w:tc>
          <w:tcPr>
            <w:tcW w:w="1721" w:type="dxa"/>
            <w:tcBorders>
              <w:top w:val="single" w:sz="6" w:space="0" w:color="auto"/>
              <w:left w:val="single" w:sz="6" w:space="0" w:color="auto"/>
              <w:bottom w:val="single" w:sz="6" w:space="0" w:color="auto"/>
              <w:right w:val="single" w:sz="6" w:space="0" w:color="auto"/>
            </w:tcBorders>
          </w:tcPr>
          <w:p w14:paraId="2C10FF4A" w14:textId="77777777" w:rsidR="00744718" w:rsidRDefault="00744718" w:rsidP="00744718">
            <w:r>
              <w:t>MLM</w:t>
            </w:r>
          </w:p>
        </w:tc>
        <w:tc>
          <w:tcPr>
            <w:tcW w:w="1163" w:type="dxa"/>
            <w:tcBorders>
              <w:top w:val="single" w:sz="6" w:space="0" w:color="auto"/>
              <w:left w:val="single" w:sz="6" w:space="0" w:color="auto"/>
              <w:bottom w:val="single" w:sz="6" w:space="0" w:color="auto"/>
              <w:right w:val="single" w:sz="6" w:space="0" w:color="auto"/>
            </w:tcBorders>
          </w:tcPr>
          <w:p w14:paraId="231E7FF1" w14:textId="77777777" w:rsidR="00744718" w:rsidRDefault="00744718" w:rsidP="00744718"/>
          <w:p w14:paraId="641F1405" w14:textId="77777777" w:rsidR="00744718" w:rsidRDefault="00744718" w:rsidP="00744718">
            <w:r>
              <w:t>0x0</w:t>
            </w:r>
          </w:p>
          <w:p w14:paraId="174FEAFF" w14:textId="77777777" w:rsidR="00744718" w:rsidRDefault="00744718" w:rsidP="00744718">
            <w:r>
              <w:t>0x1</w:t>
            </w:r>
          </w:p>
        </w:tc>
        <w:tc>
          <w:tcPr>
            <w:tcW w:w="3080" w:type="dxa"/>
            <w:tcBorders>
              <w:top w:val="single" w:sz="6" w:space="0" w:color="auto"/>
              <w:left w:val="single" w:sz="6" w:space="0" w:color="auto"/>
              <w:bottom w:val="single" w:sz="6" w:space="0" w:color="auto"/>
              <w:right w:val="single" w:sz="12" w:space="0" w:color="auto"/>
            </w:tcBorders>
          </w:tcPr>
          <w:p w14:paraId="6FF6F0AE" w14:textId="77777777" w:rsidR="00744718" w:rsidRDefault="00744718" w:rsidP="00744718">
            <w:r>
              <w:t>MipMap Linear Mode</w:t>
            </w:r>
          </w:p>
          <w:p w14:paraId="6F7C3E51" w14:textId="77777777" w:rsidR="00744718" w:rsidRDefault="00744718" w:rsidP="00744718">
            <w:r>
              <w:t>Disabled</w:t>
            </w:r>
          </w:p>
          <w:p w14:paraId="0C6F940D" w14:textId="77777777" w:rsidR="00744718" w:rsidRDefault="00744718" w:rsidP="00744718">
            <w:r>
              <w:t>Enabled</w:t>
            </w:r>
          </w:p>
        </w:tc>
      </w:tr>
      <w:tr w:rsidR="00744718" w14:paraId="4D235B94" w14:textId="77777777" w:rsidTr="00744718">
        <w:trPr>
          <w:cantSplit/>
        </w:trPr>
        <w:tc>
          <w:tcPr>
            <w:tcW w:w="2136" w:type="dxa"/>
            <w:tcBorders>
              <w:top w:val="single" w:sz="6" w:space="0" w:color="auto"/>
              <w:left w:val="single" w:sz="12" w:space="0" w:color="auto"/>
              <w:bottom w:val="single" w:sz="6" w:space="0" w:color="auto"/>
              <w:right w:val="single" w:sz="6" w:space="0" w:color="auto"/>
            </w:tcBorders>
          </w:tcPr>
          <w:p w14:paraId="2EA758A5" w14:textId="77777777" w:rsidR="00744718" w:rsidRDefault="00744718" w:rsidP="00744718">
            <w:r>
              <w:t>TEX_CTRL[4]</w:t>
            </w:r>
          </w:p>
        </w:tc>
        <w:tc>
          <w:tcPr>
            <w:tcW w:w="1721" w:type="dxa"/>
            <w:tcBorders>
              <w:top w:val="single" w:sz="6" w:space="0" w:color="auto"/>
              <w:left w:val="single" w:sz="6" w:space="0" w:color="auto"/>
              <w:bottom w:val="single" w:sz="6" w:space="0" w:color="auto"/>
              <w:right w:val="single" w:sz="6" w:space="0" w:color="auto"/>
            </w:tcBorders>
          </w:tcPr>
          <w:p w14:paraId="6500833D" w14:textId="77777777" w:rsidR="00744718" w:rsidRDefault="00744718" w:rsidP="00744718">
            <w:r>
              <w:t>NMN</w:t>
            </w:r>
          </w:p>
        </w:tc>
        <w:tc>
          <w:tcPr>
            <w:tcW w:w="1163" w:type="dxa"/>
            <w:tcBorders>
              <w:top w:val="single" w:sz="6" w:space="0" w:color="auto"/>
              <w:left w:val="single" w:sz="6" w:space="0" w:color="auto"/>
              <w:bottom w:val="single" w:sz="6" w:space="0" w:color="auto"/>
              <w:right w:val="single" w:sz="6" w:space="0" w:color="auto"/>
            </w:tcBorders>
          </w:tcPr>
          <w:p w14:paraId="5FB79812" w14:textId="77777777" w:rsidR="00744718" w:rsidRDefault="00744718" w:rsidP="00744718"/>
          <w:p w14:paraId="2151CD5F" w14:textId="77777777" w:rsidR="00744718" w:rsidRDefault="00744718" w:rsidP="00744718">
            <w:r>
              <w:t>0x0</w:t>
            </w:r>
          </w:p>
          <w:p w14:paraId="5A407F64" w14:textId="77777777" w:rsidR="00744718" w:rsidRDefault="00744718" w:rsidP="00744718">
            <w:r>
              <w:t>0x1</w:t>
            </w:r>
          </w:p>
        </w:tc>
        <w:tc>
          <w:tcPr>
            <w:tcW w:w="3080" w:type="dxa"/>
            <w:tcBorders>
              <w:top w:val="single" w:sz="6" w:space="0" w:color="auto"/>
              <w:left w:val="single" w:sz="6" w:space="0" w:color="auto"/>
              <w:bottom w:val="single" w:sz="6" w:space="0" w:color="auto"/>
              <w:right w:val="single" w:sz="12" w:space="0" w:color="auto"/>
            </w:tcBorders>
          </w:tcPr>
          <w:p w14:paraId="7763FCE9" w14:textId="77777777" w:rsidR="00744718" w:rsidRDefault="00744718" w:rsidP="00744718">
            <w:r>
              <w:t>Nearest Mode Minification</w:t>
            </w:r>
          </w:p>
          <w:p w14:paraId="51EA71D3" w14:textId="77777777" w:rsidR="00744718" w:rsidRDefault="00744718" w:rsidP="00744718">
            <w:r>
              <w:t>Disabled</w:t>
            </w:r>
          </w:p>
          <w:p w14:paraId="2A1D9D2C" w14:textId="77777777" w:rsidR="00744718" w:rsidRDefault="00744718" w:rsidP="00744718">
            <w:r>
              <w:t>Enabled</w:t>
            </w:r>
          </w:p>
        </w:tc>
      </w:tr>
      <w:tr w:rsidR="00744718" w14:paraId="60AA6353" w14:textId="77777777" w:rsidTr="00744718">
        <w:trPr>
          <w:cantSplit/>
        </w:trPr>
        <w:tc>
          <w:tcPr>
            <w:tcW w:w="2136" w:type="dxa"/>
            <w:tcBorders>
              <w:top w:val="single" w:sz="6" w:space="0" w:color="auto"/>
              <w:left w:val="single" w:sz="12" w:space="0" w:color="auto"/>
              <w:bottom w:val="single" w:sz="6" w:space="0" w:color="auto"/>
              <w:right w:val="single" w:sz="6" w:space="0" w:color="auto"/>
            </w:tcBorders>
          </w:tcPr>
          <w:p w14:paraId="607D1840" w14:textId="77777777" w:rsidR="00744718" w:rsidRDefault="00744718" w:rsidP="00744718">
            <w:r>
              <w:t>TEX_CTRL[5]</w:t>
            </w:r>
          </w:p>
        </w:tc>
        <w:tc>
          <w:tcPr>
            <w:tcW w:w="1721" w:type="dxa"/>
            <w:tcBorders>
              <w:top w:val="single" w:sz="6" w:space="0" w:color="auto"/>
              <w:left w:val="single" w:sz="6" w:space="0" w:color="auto"/>
              <w:bottom w:val="single" w:sz="6" w:space="0" w:color="auto"/>
              <w:right w:val="single" w:sz="6" w:space="0" w:color="auto"/>
            </w:tcBorders>
          </w:tcPr>
          <w:p w14:paraId="3A184723" w14:textId="77777777" w:rsidR="00744718" w:rsidRDefault="00744718" w:rsidP="00744718">
            <w:r>
              <w:t>RM</w:t>
            </w:r>
          </w:p>
        </w:tc>
        <w:tc>
          <w:tcPr>
            <w:tcW w:w="1163" w:type="dxa"/>
            <w:tcBorders>
              <w:top w:val="single" w:sz="6" w:space="0" w:color="auto"/>
              <w:left w:val="single" w:sz="6" w:space="0" w:color="auto"/>
              <w:bottom w:val="single" w:sz="6" w:space="0" w:color="auto"/>
              <w:right w:val="single" w:sz="6" w:space="0" w:color="auto"/>
            </w:tcBorders>
          </w:tcPr>
          <w:p w14:paraId="506DD52B" w14:textId="77777777" w:rsidR="00744718" w:rsidRDefault="00744718" w:rsidP="00744718"/>
          <w:p w14:paraId="2097A917" w14:textId="77777777" w:rsidR="00744718" w:rsidRDefault="00744718" w:rsidP="00744718">
            <w:r>
              <w:t>0x0</w:t>
            </w:r>
          </w:p>
          <w:p w14:paraId="753EA25B" w14:textId="77777777" w:rsidR="00744718" w:rsidRDefault="00744718" w:rsidP="00744718">
            <w:r>
              <w:t>0x1</w:t>
            </w:r>
          </w:p>
        </w:tc>
        <w:tc>
          <w:tcPr>
            <w:tcW w:w="3080" w:type="dxa"/>
            <w:tcBorders>
              <w:top w:val="single" w:sz="6" w:space="0" w:color="auto"/>
              <w:left w:val="single" w:sz="6" w:space="0" w:color="auto"/>
              <w:bottom w:val="single" w:sz="6" w:space="0" w:color="auto"/>
              <w:right w:val="single" w:sz="12" w:space="0" w:color="auto"/>
            </w:tcBorders>
          </w:tcPr>
          <w:p w14:paraId="7EE77670" w14:textId="77777777" w:rsidR="00744718" w:rsidRDefault="00744718" w:rsidP="00744718">
            <w:r>
              <w:t>RGB Modulation</w:t>
            </w:r>
          </w:p>
          <w:p w14:paraId="10B7B0C9" w14:textId="77777777" w:rsidR="00744718" w:rsidRDefault="00744718" w:rsidP="00744718">
            <w:r>
              <w:t>Disabled</w:t>
            </w:r>
          </w:p>
          <w:p w14:paraId="7205B980" w14:textId="77777777" w:rsidR="00744718" w:rsidRDefault="00744718" w:rsidP="00744718">
            <w:r>
              <w:t>Enabled</w:t>
            </w:r>
          </w:p>
        </w:tc>
      </w:tr>
      <w:tr w:rsidR="00744718" w14:paraId="2DB190A8" w14:textId="77777777" w:rsidTr="00744718">
        <w:trPr>
          <w:cantSplit/>
        </w:trPr>
        <w:tc>
          <w:tcPr>
            <w:tcW w:w="2136" w:type="dxa"/>
            <w:tcBorders>
              <w:top w:val="single" w:sz="6" w:space="0" w:color="auto"/>
              <w:left w:val="single" w:sz="12" w:space="0" w:color="auto"/>
              <w:bottom w:val="single" w:sz="6" w:space="0" w:color="auto"/>
              <w:right w:val="single" w:sz="6" w:space="0" w:color="auto"/>
            </w:tcBorders>
          </w:tcPr>
          <w:p w14:paraId="03B162DD" w14:textId="77777777" w:rsidR="00744718" w:rsidRDefault="00744718" w:rsidP="00744718">
            <w:r>
              <w:t>TEX_CTRL[6]</w:t>
            </w:r>
          </w:p>
        </w:tc>
        <w:tc>
          <w:tcPr>
            <w:tcW w:w="1721" w:type="dxa"/>
            <w:tcBorders>
              <w:top w:val="single" w:sz="6" w:space="0" w:color="auto"/>
              <w:left w:val="single" w:sz="6" w:space="0" w:color="auto"/>
              <w:bottom w:val="single" w:sz="6" w:space="0" w:color="auto"/>
              <w:right w:val="single" w:sz="6" w:space="0" w:color="auto"/>
            </w:tcBorders>
          </w:tcPr>
          <w:p w14:paraId="472A677D" w14:textId="77777777" w:rsidR="00744718" w:rsidRDefault="00744718" w:rsidP="00744718">
            <w:r>
              <w:t>PM</w:t>
            </w:r>
          </w:p>
        </w:tc>
        <w:tc>
          <w:tcPr>
            <w:tcW w:w="1163" w:type="dxa"/>
            <w:tcBorders>
              <w:top w:val="single" w:sz="6" w:space="0" w:color="auto"/>
              <w:left w:val="single" w:sz="6" w:space="0" w:color="auto"/>
              <w:bottom w:val="single" w:sz="6" w:space="0" w:color="auto"/>
              <w:right w:val="single" w:sz="6" w:space="0" w:color="auto"/>
            </w:tcBorders>
          </w:tcPr>
          <w:p w14:paraId="40D110E2" w14:textId="77777777" w:rsidR="00744718" w:rsidRDefault="00744718" w:rsidP="00744718"/>
          <w:p w14:paraId="2F818C36" w14:textId="77777777" w:rsidR="00744718" w:rsidRDefault="00744718" w:rsidP="00744718">
            <w:r>
              <w:t>0x0</w:t>
            </w:r>
          </w:p>
          <w:p w14:paraId="17ECD2DB" w14:textId="77777777" w:rsidR="00744718" w:rsidRDefault="00744718" w:rsidP="00744718">
            <w:r>
              <w:t>0x1</w:t>
            </w:r>
          </w:p>
        </w:tc>
        <w:tc>
          <w:tcPr>
            <w:tcW w:w="3080" w:type="dxa"/>
            <w:tcBorders>
              <w:top w:val="single" w:sz="6" w:space="0" w:color="auto"/>
              <w:left w:val="single" w:sz="6" w:space="0" w:color="auto"/>
              <w:bottom w:val="single" w:sz="6" w:space="0" w:color="auto"/>
              <w:right w:val="single" w:sz="12" w:space="0" w:color="auto"/>
            </w:tcBorders>
          </w:tcPr>
          <w:p w14:paraId="7361C9DD" w14:textId="77777777" w:rsidR="00744718" w:rsidRDefault="00744718" w:rsidP="00744718">
            <w:r>
              <w:t>Perspective Correction Mode</w:t>
            </w:r>
          </w:p>
          <w:p w14:paraId="098A06DE" w14:textId="77777777" w:rsidR="00744718" w:rsidRDefault="00744718" w:rsidP="00744718">
            <w:r>
              <w:t>Disabled</w:t>
            </w:r>
          </w:p>
          <w:p w14:paraId="0F363590" w14:textId="77777777" w:rsidR="00744718" w:rsidRDefault="00744718" w:rsidP="00744718">
            <w:r>
              <w:t>Enabled</w:t>
            </w:r>
          </w:p>
        </w:tc>
      </w:tr>
      <w:tr w:rsidR="00744718" w14:paraId="449C6817" w14:textId="77777777" w:rsidTr="00744718">
        <w:trPr>
          <w:cantSplit/>
        </w:trPr>
        <w:tc>
          <w:tcPr>
            <w:tcW w:w="2136" w:type="dxa"/>
            <w:tcBorders>
              <w:top w:val="single" w:sz="6" w:space="0" w:color="auto"/>
              <w:left w:val="single" w:sz="12" w:space="0" w:color="auto"/>
              <w:bottom w:val="single" w:sz="6" w:space="0" w:color="auto"/>
              <w:right w:val="single" w:sz="6" w:space="0" w:color="auto"/>
            </w:tcBorders>
          </w:tcPr>
          <w:p w14:paraId="1007517B" w14:textId="77777777" w:rsidR="00744718" w:rsidRDefault="00744718" w:rsidP="00744718">
            <w:r>
              <w:t>TEX_CTRL[7]</w:t>
            </w:r>
          </w:p>
        </w:tc>
        <w:tc>
          <w:tcPr>
            <w:tcW w:w="1721" w:type="dxa"/>
            <w:tcBorders>
              <w:top w:val="single" w:sz="6" w:space="0" w:color="auto"/>
              <w:left w:val="single" w:sz="6" w:space="0" w:color="auto"/>
              <w:bottom w:val="single" w:sz="6" w:space="0" w:color="auto"/>
              <w:right w:val="single" w:sz="6" w:space="0" w:color="auto"/>
            </w:tcBorders>
          </w:tcPr>
          <w:p w14:paraId="03CD8400" w14:textId="77777777" w:rsidR="00744718" w:rsidRDefault="00744718" w:rsidP="00744718">
            <w:r>
              <w:t>CCS</w:t>
            </w:r>
          </w:p>
        </w:tc>
        <w:tc>
          <w:tcPr>
            <w:tcW w:w="1163" w:type="dxa"/>
            <w:tcBorders>
              <w:top w:val="single" w:sz="6" w:space="0" w:color="auto"/>
              <w:left w:val="single" w:sz="6" w:space="0" w:color="auto"/>
              <w:bottom w:val="single" w:sz="6" w:space="0" w:color="auto"/>
              <w:right w:val="single" w:sz="6" w:space="0" w:color="auto"/>
            </w:tcBorders>
          </w:tcPr>
          <w:p w14:paraId="7E4D9CD5" w14:textId="77777777" w:rsidR="00744718" w:rsidRDefault="00744718" w:rsidP="00744718"/>
          <w:p w14:paraId="0286975C" w14:textId="77777777" w:rsidR="00744718" w:rsidRDefault="00744718" w:rsidP="00744718">
            <w:r>
              <w:t>0x0</w:t>
            </w:r>
          </w:p>
          <w:p w14:paraId="00696131" w14:textId="77777777" w:rsidR="00744718" w:rsidRDefault="00744718" w:rsidP="00744718">
            <w:r>
              <w:t>0x1</w:t>
            </w:r>
          </w:p>
        </w:tc>
        <w:tc>
          <w:tcPr>
            <w:tcW w:w="3080" w:type="dxa"/>
            <w:tcBorders>
              <w:top w:val="single" w:sz="6" w:space="0" w:color="auto"/>
              <w:left w:val="single" w:sz="6" w:space="0" w:color="auto"/>
              <w:bottom w:val="single" w:sz="6" w:space="0" w:color="auto"/>
              <w:right w:val="single" w:sz="12" w:space="0" w:color="auto"/>
            </w:tcBorders>
          </w:tcPr>
          <w:p w14:paraId="65C25431" w14:textId="77777777" w:rsidR="00744718" w:rsidRDefault="00744718" w:rsidP="00744718">
            <w:r>
              <w:t>Clamp Color Selector</w:t>
            </w:r>
          </w:p>
          <w:p w14:paraId="6B24BFE6" w14:textId="77777777" w:rsidR="00744718" w:rsidRDefault="00744718" w:rsidP="00744718">
            <w:r>
              <w:t>Use Edge Color</w:t>
            </w:r>
          </w:p>
          <w:p w14:paraId="7BE2BDE8" w14:textId="77777777" w:rsidR="00744718" w:rsidRDefault="00744718" w:rsidP="00744718">
            <w:r>
              <w:t>Use Border Color</w:t>
            </w:r>
          </w:p>
        </w:tc>
      </w:tr>
      <w:tr w:rsidR="00744718" w14:paraId="7F60CDCA" w14:textId="77777777" w:rsidTr="00744718">
        <w:trPr>
          <w:cantSplit/>
        </w:trPr>
        <w:tc>
          <w:tcPr>
            <w:tcW w:w="2136" w:type="dxa"/>
            <w:tcBorders>
              <w:top w:val="single" w:sz="6" w:space="0" w:color="auto"/>
              <w:left w:val="single" w:sz="12" w:space="0" w:color="auto"/>
              <w:bottom w:val="single" w:sz="6" w:space="0" w:color="auto"/>
              <w:right w:val="single" w:sz="6" w:space="0" w:color="auto"/>
            </w:tcBorders>
          </w:tcPr>
          <w:p w14:paraId="3F52091B" w14:textId="77777777" w:rsidR="00744718" w:rsidRDefault="00744718" w:rsidP="00744718">
            <w:r>
              <w:t>TEX_CTRL[8]</w:t>
            </w:r>
          </w:p>
        </w:tc>
        <w:tc>
          <w:tcPr>
            <w:tcW w:w="1721" w:type="dxa"/>
            <w:tcBorders>
              <w:top w:val="single" w:sz="6" w:space="0" w:color="auto"/>
              <w:left w:val="single" w:sz="6" w:space="0" w:color="auto"/>
              <w:bottom w:val="single" w:sz="6" w:space="0" w:color="auto"/>
              <w:right w:val="single" w:sz="6" w:space="0" w:color="auto"/>
            </w:tcBorders>
          </w:tcPr>
          <w:p w14:paraId="493426FA" w14:textId="77777777" w:rsidR="00744718" w:rsidRDefault="00744718" w:rsidP="00744718">
            <w:r>
              <w:t>TCU</w:t>
            </w:r>
          </w:p>
        </w:tc>
        <w:tc>
          <w:tcPr>
            <w:tcW w:w="1163" w:type="dxa"/>
            <w:tcBorders>
              <w:top w:val="single" w:sz="6" w:space="0" w:color="auto"/>
              <w:left w:val="single" w:sz="6" w:space="0" w:color="auto"/>
              <w:bottom w:val="single" w:sz="6" w:space="0" w:color="auto"/>
              <w:right w:val="single" w:sz="6" w:space="0" w:color="auto"/>
            </w:tcBorders>
          </w:tcPr>
          <w:p w14:paraId="70C81A50" w14:textId="77777777" w:rsidR="00744718" w:rsidRDefault="00744718" w:rsidP="00744718"/>
          <w:p w14:paraId="47A65291" w14:textId="77777777" w:rsidR="00744718" w:rsidRDefault="00744718" w:rsidP="00744718">
            <w:r>
              <w:t>0x0</w:t>
            </w:r>
          </w:p>
          <w:p w14:paraId="52BA66E8" w14:textId="77777777" w:rsidR="00744718" w:rsidRDefault="00744718" w:rsidP="00744718">
            <w:r>
              <w:t>0x1</w:t>
            </w:r>
          </w:p>
        </w:tc>
        <w:tc>
          <w:tcPr>
            <w:tcW w:w="3080" w:type="dxa"/>
            <w:tcBorders>
              <w:top w:val="single" w:sz="6" w:space="0" w:color="auto"/>
              <w:left w:val="single" w:sz="6" w:space="0" w:color="auto"/>
              <w:bottom w:val="single" w:sz="6" w:space="0" w:color="auto"/>
              <w:right w:val="single" w:sz="12" w:space="0" w:color="auto"/>
            </w:tcBorders>
          </w:tcPr>
          <w:p w14:paraId="540AB124" w14:textId="77777777" w:rsidR="00744718" w:rsidRDefault="00744718" w:rsidP="00744718">
            <w:r>
              <w:t>Texture Clamp in U</w:t>
            </w:r>
          </w:p>
          <w:p w14:paraId="393A8A45" w14:textId="77777777" w:rsidR="00744718" w:rsidRDefault="00744718" w:rsidP="00744718">
            <w:r>
              <w:t>Disabled</w:t>
            </w:r>
          </w:p>
          <w:p w14:paraId="15D74AE4" w14:textId="77777777" w:rsidR="00744718" w:rsidRDefault="00744718" w:rsidP="00744718">
            <w:r>
              <w:t>Enabled</w:t>
            </w:r>
          </w:p>
        </w:tc>
      </w:tr>
      <w:tr w:rsidR="00744718" w14:paraId="7B0FAA2E" w14:textId="77777777" w:rsidTr="00744718">
        <w:trPr>
          <w:cantSplit/>
        </w:trPr>
        <w:tc>
          <w:tcPr>
            <w:tcW w:w="2136" w:type="dxa"/>
            <w:tcBorders>
              <w:top w:val="single" w:sz="6" w:space="0" w:color="auto"/>
              <w:left w:val="single" w:sz="12" w:space="0" w:color="auto"/>
              <w:bottom w:val="single" w:sz="6" w:space="0" w:color="auto"/>
              <w:right w:val="single" w:sz="6" w:space="0" w:color="auto"/>
            </w:tcBorders>
          </w:tcPr>
          <w:p w14:paraId="3FC3AABB" w14:textId="77777777" w:rsidR="00744718" w:rsidRDefault="00744718" w:rsidP="00744718">
            <w:r>
              <w:t>TEX_CTRL[9]</w:t>
            </w:r>
          </w:p>
        </w:tc>
        <w:tc>
          <w:tcPr>
            <w:tcW w:w="1721" w:type="dxa"/>
            <w:tcBorders>
              <w:top w:val="single" w:sz="6" w:space="0" w:color="auto"/>
              <w:left w:val="single" w:sz="6" w:space="0" w:color="auto"/>
              <w:bottom w:val="single" w:sz="6" w:space="0" w:color="auto"/>
              <w:right w:val="single" w:sz="6" w:space="0" w:color="auto"/>
            </w:tcBorders>
          </w:tcPr>
          <w:p w14:paraId="50799496" w14:textId="77777777" w:rsidR="00744718" w:rsidRDefault="00744718" w:rsidP="00744718">
            <w:r>
              <w:t>TCV</w:t>
            </w:r>
          </w:p>
        </w:tc>
        <w:tc>
          <w:tcPr>
            <w:tcW w:w="1163" w:type="dxa"/>
            <w:tcBorders>
              <w:top w:val="single" w:sz="6" w:space="0" w:color="auto"/>
              <w:left w:val="single" w:sz="6" w:space="0" w:color="auto"/>
              <w:bottom w:val="single" w:sz="6" w:space="0" w:color="auto"/>
              <w:right w:val="single" w:sz="6" w:space="0" w:color="auto"/>
            </w:tcBorders>
          </w:tcPr>
          <w:p w14:paraId="6346115C" w14:textId="77777777" w:rsidR="00744718" w:rsidRDefault="00744718" w:rsidP="00744718"/>
          <w:p w14:paraId="1214F295" w14:textId="77777777" w:rsidR="00744718" w:rsidRDefault="00744718" w:rsidP="00744718">
            <w:r>
              <w:t>0x0</w:t>
            </w:r>
          </w:p>
          <w:p w14:paraId="48AAF0C8" w14:textId="77777777" w:rsidR="00744718" w:rsidRDefault="00744718" w:rsidP="00744718">
            <w:r>
              <w:t>0x1</w:t>
            </w:r>
          </w:p>
        </w:tc>
        <w:tc>
          <w:tcPr>
            <w:tcW w:w="3080" w:type="dxa"/>
            <w:tcBorders>
              <w:top w:val="single" w:sz="6" w:space="0" w:color="auto"/>
              <w:left w:val="single" w:sz="6" w:space="0" w:color="auto"/>
              <w:bottom w:val="single" w:sz="6" w:space="0" w:color="auto"/>
              <w:right w:val="single" w:sz="12" w:space="0" w:color="auto"/>
            </w:tcBorders>
          </w:tcPr>
          <w:p w14:paraId="60E3FA67" w14:textId="77777777" w:rsidR="00744718" w:rsidRDefault="00744718" w:rsidP="00744718">
            <w:r>
              <w:t>Texture Clamp in V</w:t>
            </w:r>
          </w:p>
          <w:p w14:paraId="250A21C7" w14:textId="77777777" w:rsidR="00744718" w:rsidRDefault="00744718" w:rsidP="00744718">
            <w:r>
              <w:t>Disabled</w:t>
            </w:r>
          </w:p>
          <w:p w14:paraId="10BE9966" w14:textId="77777777" w:rsidR="00744718" w:rsidRDefault="00744718" w:rsidP="00744718">
            <w:r>
              <w:t>Enabled</w:t>
            </w:r>
          </w:p>
        </w:tc>
      </w:tr>
      <w:tr w:rsidR="00744718" w14:paraId="7FB05F15" w14:textId="77777777" w:rsidTr="00744718">
        <w:trPr>
          <w:cantSplit/>
        </w:trPr>
        <w:tc>
          <w:tcPr>
            <w:tcW w:w="2136" w:type="dxa"/>
            <w:tcBorders>
              <w:top w:val="single" w:sz="6" w:space="0" w:color="auto"/>
              <w:left w:val="single" w:sz="12" w:space="0" w:color="auto"/>
              <w:bottom w:val="single" w:sz="6" w:space="0" w:color="auto"/>
              <w:right w:val="single" w:sz="6" w:space="0" w:color="auto"/>
            </w:tcBorders>
          </w:tcPr>
          <w:p w14:paraId="23009588" w14:textId="77777777" w:rsidR="00744718" w:rsidRDefault="00744718" w:rsidP="00744718">
            <w:r>
              <w:t>TEX_CTRL[10]</w:t>
            </w:r>
          </w:p>
        </w:tc>
        <w:tc>
          <w:tcPr>
            <w:tcW w:w="1721" w:type="dxa"/>
            <w:tcBorders>
              <w:top w:val="single" w:sz="6" w:space="0" w:color="auto"/>
              <w:left w:val="single" w:sz="6" w:space="0" w:color="auto"/>
              <w:bottom w:val="single" w:sz="6" w:space="0" w:color="auto"/>
              <w:right w:val="single" w:sz="6" w:space="0" w:color="auto"/>
            </w:tcBorders>
          </w:tcPr>
          <w:p w14:paraId="68754EC2" w14:textId="77777777" w:rsidR="00744718" w:rsidRDefault="00744718" w:rsidP="00744718">
            <w:r>
              <w:t>MLP2</w:t>
            </w:r>
          </w:p>
        </w:tc>
        <w:tc>
          <w:tcPr>
            <w:tcW w:w="1163" w:type="dxa"/>
            <w:tcBorders>
              <w:top w:val="single" w:sz="6" w:space="0" w:color="auto"/>
              <w:left w:val="single" w:sz="6" w:space="0" w:color="auto"/>
              <w:bottom w:val="single" w:sz="6" w:space="0" w:color="auto"/>
              <w:right w:val="single" w:sz="6" w:space="0" w:color="auto"/>
            </w:tcBorders>
          </w:tcPr>
          <w:p w14:paraId="775B45D6" w14:textId="77777777" w:rsidR="00744718" w:rsidRDefault="00744718" w:rsidP="00744718"/>
          <w:p w14:paraId="03930906" w14:textId="77777777" w:rsidR="00744718" w:rsidRDefault="00744718" w:rsidP="00744718">
            <w:r>
              <w:t>0x0</w:t>
            </w:r>
          </w:p>
          <w:p w14:paraId="3ACDDC69" w14:textId="77777777" w:rsidR="00744718" w:rsidRDefault="00744718" w:rsidP="00744718">
            <w:r>
              <w:t>0x1</w:t>
            </w:r>
          </w:p>
        </w:tc>
        <w:tc>
          <w:tcPr>
            <w:tcW w:w="3080" w:type="dxa"/>
            <w:tcBorders>
              <w:top w:val="single" w:sz="6" w:space="0" w:color="auto"/>
              <w:left w:val="single" w:sz="6" w:space="0" w:color="auto"/>
              <w:bottom w:val="single" w:sz="6" w:space="0" w:color="auto"/>
              <w:right w:val="single" w:sz="12" w:space="0" w:color="auto"/>
            </w:tcBorders>
          </w:tcPr>
          <w:p w14:paraId="068D6896" w14:textId="77777777" w:rsidR="00744718" w:rsidRDefault="00744718" w:rsidP="00744718">
            <w:r>
              <w:t xml:space="preserve">MipMap Linear Pass </w:t>
            </w:r>
          </w:p>
          <w:p w14:paraId="79F1FE0F" w14:textId="77777777" w:rsidR="00744718" w:rsidRDefault="00744718" w:rsidP="00744718">
            <w:r>
              <w:t>Pass 1</w:t>
            </w:r>
          </w:p>
          <w:p w14:paraId="53AC6ECC" w14:textId="77777777" w:rsidR="00744718" w:rsidRDefault="00744718" w:rsidP="00744718">
            <w:r>
              <w:t>Pass 2</w:t>
            </w:r>
          </w:p>
          <w:p w14:paraId="192370F0" w14:textId="77777777" w:rsidR="00744718" w:rsidRDefault="00744718" w:rsidP="00744718"/>
        </w:tc>
      </w:tr>
    </w:tbl>
    <w:p w14:paraId="2C3C95CD" w14:textId="77777777" w:rsidR="00744718" w:rsidRDefault="00744718" w:rsidP="00744718">
      <w:pPr>
        <w:tabs>
          <w:tab w:val="left" w:pos="720"/>
        </w:tabs>
        <w:rPr>
          <w:b/>
        </w:rPr>
      </w:pPr>
    </w:p>
    <w:p w14:paraId="2B4BA5FA" w14:textId="77777777" w:rsidR="00744718" w:rsidRDefault="00744718" w:rsidP="00744718">
      <w:pPr>
        <w:tabs>
          <w:tab w:val="left" w:pos="720"/>
        </w:tabs>
        <w:rPr>
          <w:b/>
        </w:rPr>
      </w:pPr>
      <w:r>
        <w:rPr>
          <w:b/>
        </w:rPr>
        <w:br w:type="page"/>
        <w:t xml:space="preserve">Texture Mapping Control Register RBASE_D +(0x0174) </w:t>
      </w:r>
      <w:r>
        <w:rPr>
          <w:b/>
          <w:i/>
        </w:rPr>
        <w:t>Continued</w:t>
      </w:r>
    </w:p>
    <w:p w14:paraId="102B2CC2"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Name: </w:t>
      </w:r>
      <w:r>
        <w:rPr>
          <w:rFonts w:ascii="Times New Roman" w:hAnsi="Times New Roman"/>
          <w:b/>
        </w:rPr>
        <w:tab/>
        <w:t>TEX_CNTRL</w:t>
      </w:r>
    </w:p>
    <w:p w14:paraId="6360C625"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Type: </w:t>
      </w:r>
      <w:r>
        <w:rPr>
          <w:rFonts w:ascii="Times New Roman" w:hAnsi="Times New Roman"/>
          <w:b/>
        </w:rPr>
        <w:tab/>
        <w:t>Memory mapped read write</w:t>
      </w:r>
    </w:p>
    <w:p w14:paraId="129E7813" w14:textId="77777777" w:rsidR="00744718" w:rsidRDefault="00744718" w:rsidP="00744718">
      <w:pPr>
        <w:pStyle w:val="NormalIndent"/>
        <w:ind w:left="0"/>
        <w:rPr>
          <w:rFonts w:ascii="Times New Roman" w:hAnsi="Times New Roman"/>
        </w:rPr>
      </w:pPr>
    </w:p>
    <w:p w14:paraId="64712354" w14:textId="77777777" w:rsidR="00744718" w:rsidRDefault="00744718" w:rsidP="00744718">
      <w:r>
        <w:object w:dxaOrig="6160" w:dyaOrig="1468" w14:anchorId="575555A9">
          <v:shape id="_x0000_i1141" type="#_x0000_t75" style="width:302.1pt;height:1in" o:ole="">
            <v:imagedata r:id="rId242" o:title=""/>
          </v:shape>
          <o:OLEObject Type="Embed" ProgID="MSDraw" ShapeID="_x0000_i1141" DrawAspect="Content" ObjectID="_1342457388" r:id="rId243">
            <o:FieldCodes>\* MERGEFORMAT</o:FieldCodes>
          </o:OLEObject>
        </w:object>
      </w:r>
    </w:p>
    <w:p w14:paraId="636530B8" w14:textId="77777777" w:rsidR="00744718" w:rsidRDefault="00744718" w:rsidP="00744718"/>
    <w:tbl>
      <w:tblPr>
        <w:tblW w:w="0" w:type="auto"/>
        <w:tblInd w:w="108" w:type="dxa"/>
        <w:tblLayout w:type="fixed"/>
        <w:tblLook w:val="0000" w:firstRow="0" w:lastRow="0" w:firstColumn="0" w:lastColumn="0" w:noHBand="0" w:noVBand="0"/>
      </w:tblPr>
      <w:tblGrid>
        <w:gridCol w:w="2136"/>
        <w:gridCol w:w="1721"/>
        <w:gridCol w:w="1163"/>
        <w:gridCol w:w="3080"/>
      </w:tblGrid>
      <w:tr w:rsidR="00744718" w14:paraId="3D3CF65B" w14:textId="77777777" w:rsidTr="00744718">
        <w:trPr>
          <w:cantSplit/>
        </w:trPr>
        <w:tc>
          <w:tcPr>
            <w:tcW w:w="2136" w:type="dxa"/>
            <w:tcBorders>
              <w:top w:val="single" w:sz="6" w:space="0" w:color="auto"/>
              <w:left w:val="single" w:sz="12" w:space="0" w:color="auto"/>
              <w:bottom w:val="single" w:sz="6" w:space="0" w:color="auto"/>
              <w:right w:val="single" w:sz="6" w:space="0" w:color="auto"/>
            </w:tcBorders>
          </w:tcPr>
          <w:p w14:paraId="3C0AEF91" w14:textId="77777777" w:rsidR="00744718" w:rsidRDefault="00744718" w:rsidP="00744718">
            <w:r>
              <w:t>TEX_CTRL[15:12]</w:t>
            </w:r>
          </w:p>
        </w:tc>
        <w:tc>
          <w:tcPr>
            <w:tcW w:w="1721" w:type="dxa"/>
            <w:tcBorders>
              <w:top w:val="single" w:sz="6" w:space="0" w:color="auto"/>
              <w:left w:val="single" w:sz="6" w:space="0" w:color="auto"/>
              <w:bottom w:val="single" w:sz="6" w:space="0" w:color="auto"/>
              <w:right w:val="single" w:sz="6" w:space="0" w:color="auto"/>
            </w:tcBorders>
          </w:tcPr>
          <w:p w14:paraId="0A9556A9" w14:textId="77777777" w:rsidR="00744718" w:rsidRDefault="00744718" w:rsidP="00744718">
            <w:r>
              <w:t>MMN</w:t>
            </w:r>
          </w:p>
        </w:tc>
        <w:tc>
          <w:tcPr>
            <w:tcW w:w="1163" w:type="dxa"/>
            <w:tcBorders>
              <w:top w:val="single" w:sz="6" w:space="0" w:color="auto"/>
              <w:left w:val="single" w:sz="6" w:space="0" w:color="auto"/>
              <w:bottom w:val="single" w:sz="6" w:space="0" w:color="auto"/>
              <w:right w:val="single" w:sz="6" w:space="0" w:color="auto"/>
            </w:tcBorders>
          </w:tcPr>
          <w:p w14:paraId="1E2A41BA" w14:textId="77777777" w:rsidR="00744718" w:rsidRDefault="00744718" w:rsidP="00744718"/>
          <w:p w14:paraId="5628361D" w14:textId="77777777" w:rsidR="00744718" w:rsidRDefault="00744718" w:rsidP="00744718">
            <w:r>
              <w:t>0x0</w:t>
            </w:r>
          </w:p>
          <w:p w14:paraId="5FB0E38E" w14:textId="77777777" w:rsidR="00744718" w:rsidRDefault="00744718" w:rsidP="00744718">
            <w:r>
              <w:t>0x1</w:t>
            </w:r>
          </w:p>
          <w:p w14:paraId="2016A371" w14:textId="77777777" w:rsidR="00744718" w:rsidRDefault="00744718" w:rsidP="00744718">
            <w:r>
              <w:t>0x2</w:t>
            </w:r>
          </w:p>
          <w:p w14:paraId="1F88EC43" w14:textId="77777777" w:rsidR="00744718" w:rsidRDefault="00744718" w:rsidP="00744718">
            <w:r>
              <w:t>0x3</w:t>
            </w:r>
          </w:p>
          <w:p w14:paraId="62DC8162" w14:textId="77777777" w:rsidR="00744718" w:rsidRDefault="00744718" w:rsidP="00744718">
            <w:r>
              <w:t>0x4</w:t>
            </w:r>
          </w:p>
          <w:p w14:paraId="405C6B89" w14:textId="77777777" w:rsidR="00744718" w:rsidRDefault="00744718" w:rsidP="00744718">
            <w:r>
              <w:t>0x5</w:t>
            </w:r>
          </w:p>
          <w:p w14:paraId="349645EE" w14:textId="77777777" w:rsidR="00744718" w:rsidRDefault="00744718" w:rsidP="00744718">
            <w:r>
              <w:t>0x6</w:t>
            </w:r>
          </w:p>
          <w:p w14:paraId="0405892A" w14:textId="77777777" w:rsidR="00744718" w:rsidRDefault="00744718" w:rsidP="00744718">
            <w:r>
              <w:t>0x7</w:t>
            </w:r>
          </w:p>
          <w:p w14:paraId="636BD198" w14:textId="77777777" w:rsidR="00744718" w:rsidRDefault="00744718" w:rsidP="00744718">
            <w:r>
              <w:t>0x8</w:t>
            </w:r>
          </w:p>
          <w:p w14:paraId="3A549D0B" w14:textId="77777777" w:rsidR="00744718" w:rsidRDefault="00744718" w:rsidP="00744718">
            <w:r>
              <w:t>0x9</w:t>
            </w:r>
          </w:p>
          <w:p w14:paraId="5B198D41" w14:textId="77777777" w:rsidR="00744718" w:rsidRDefault="00744718" w:rsidP="00744718">
            <w:r>
              <w:t>0xA-0xF</w:t>
            </w:r>
          </w:p>
        </w:tc>
        <w:tc>
          <w:tcPr>
            <w:tcW w:w="3080" w:type="dxa"/>
            <w:tcBorders>
              <w:top w:val="single" w:sz="6" w:space="0" w:color="auto"/>
              <w:left w:val="single" w:sz="6" w:space="0" w:color="auto"/>
              <w:bottom w:val="single" w:sz="6" w:space="0" w:color="auto"/>
              <w:right w:val="single" w:sz="12" w:space="0" w:color="auto"/>
            </w:tcBorders>
          </w:tcPr>
          <w:p w14:paraId="7E4CE3C8" w14:textId="77777777" w:rsidR="00744718" w:rsidRDefault="00744718" w:rsidP="00744718">
            <w:r>
              <w:t>Number of Mipmaps</w:t>
            </w:r>
          </w:p>
          <w:p w14:paraId="66CB6272" w14:textId="77777777" w:rsidR="00744718" w:rsidRDefault="00744718" w:rsidP="00744718">
            <w:r>
              <w:t>1 mipmap</w:t>
            </w:r>
          </w:p>
          <w:p w14:paraId="238C93BF" w14:textId="77777777" w:rsidR="00744718" w:rsidRDefault="00744718" w:rsidP="00744718">
            <w:r>
              <w:t>2 mipmaps</w:t>
            </w:r>
          </w:p>
          <w:p w14:paraId="630CC22D" w14:textId="77777777" w:rsidR="00744718" w:rsidRDefault="00744718" w:rsidP="00744718">
            <w:r>
              <w:t>3 mipmaps</w:t>
            </w:r>
          </w:p>
          <w:p w14:paraId="7B823699" w14:textId="77777777" w:rsidR="00744718" w:rsidRDefault="00744718" w:rsidP="00744718">
            <w:r>
              <w:t>4 mipmaps</w:t>
            </w:r>
          </w:p>
          <w:p w14:paraId="4D758E42" w14:textId="77777777" w:rsidR="00744718" w:rsidRDefault="00744718" w:rsidP="00744718">
            <w:r>
              <w:t>5 mipmaps</w:t>
            </w:r>
          </w:p>
          <w:p w14:paraId="31DF4B6D" w14:textId="77777777" w:rsidR="00744718" w:rsidRDefault="00744718" w:rsidP="00744718">
            <w:r>
              <w:t>6 mipmaps</w:t>
            </w:r>
          </w:p>
          <w:p w14:paraId="5E5D5915" w14:textId="77777777" w:rsidR="00744718" w:rsidRDefault="00744718" w:rsidP="00744718">
            <w:r>
              <w:t>7 mipmaps</w:t>
            </w:r>
          </w:p>
          <w:p w14:paraId="3E2F5538" w14:textId="77777777" w:rsidR="00744718" w:rsidRDefault="00744718" w:rsidP="00744718">
            <w:r>
              <w:t>8 mipmaps</w:t>
            </w:r>
          </w:p>
          <w:p w14:paraId="38E50FF9" w14:textId="77777777" w:rsidR="00744718" w:rsidRDefault="00744718" w:rsidP="00744718">
            <w:r>
              <w:t>9 mipmaps</w:t>
            </w:r>
          </w:p>
          <w:p w14:paraId="46A29A00" w14:textId="77777777" w:rsidR="00744718" w:rsidRDefault="00744718" w:rsidP="00744718">
            <w:r>
              <w:t>10 mipmaps</w:t>
            </w:r>
          </w:p>
          <w:p w14:paraId="66FAC3F8" w14:textId="77777777" w:rsidR="00744718" w:rsidRDefault="00744718" w:rsidP="00744718">
            <w:r>
              <w:t>Reserved</w:t>
            </w:r>
          </w:p>
        </w:tc>
      </w:tr>
      <w:tr w:rsidR="00744718" w14:paraId="3D3EF93F" w14:textId="77777777" w:rsidTr="00744718">
        <w:trPr>
          <w:cantSplit/>
        </w:trPr>
        <w:tc>
          <w:tcPr>
            <w:tcW w:w="2136" w:type="dxa"/>
            <w:tcBorders>
              <w:top w:val="single" w:sz="6" w:space="0" w:color="auto"/>
              <w:left w:val="single" w:sz="12" w:space="0" w:color="auto"/>
              <w:bottom w:val="single" w:sz="6" w:space="0" w:color="auto"/>
              <w:right w:val="single" w:sz="6" w:space="0" w:color="auto"/>
            </w:tcBorders>
          </w:tcPr>
          <w:p w14:paraId="66C3E529" w14:textId="77777777" w:rsidR="00744718" w:rsidRDefault="00744718" w:rsidP="00744718">
            <w:r>
              <w:t>TEX_CTRL[19:16]</w:t>
            </w:r>
          </w:p>
        </w:tc>
        <w:tc>
          <w:tcPr>
            <w:tcW w:w="1721" w:type="dxa"/>
            <w:tcBorders>
              <w:top w:val="single" w:sz="6" w:space="0" w:color="auto"/>
              <w:left w:val="single" w:sz="6" w:space="0" w:color="auto"/>
              <w:bottom w:val="single" w:sz="6" w:space="0" w:color="auto"/>
              <w:right w:val="single" w:sz="6" w:space="0" w:color="auto"/>
            </w:tcBorders>
          </w:tcPr>
          <w:p w14:paraId="043B4983" w14:textId="77777777" w:rsidR="00744718" w:rsidRDefault="00744718" w:rsidP="00744718">
            <w:r>
              <w:t>MMSIZEX</w:t>
            </w:r>
          </w:p>
        </w:tc>
        <w:tc>
          <w:tcPr>
            <w:tcW w:w="1163" w:type="dxa"/>
            <w:tcBorders>
              <w:top w:val="single" w:sz="6" w:space="0" w:color="auto"/>
              <w:left w:val="single" w:sz="6" w:space="0" w:color="auto"/>
              <w:bottom w:val="single" w:sz="6" w:space="0" w:color="auto"/>
              <w:right w:val="single" w:sz="6" w:space="0" w:color="auto"/>
            </w:tcBorders>
          </w:tcPr>
          <w:p w14:paraId="717FE47A" w14:textId="77777777" w:rsidR="00744718" w:rsidRDefault="00744718" w:rsidP="00744718"/>
          <w:p w14:paraId="526D1DDF" w14:textId="77777777" w:rsidR="00744718" w:rsidRDefault="00744718" w:rsidP="00744718">
            <w:r>
              <w:t>0x0</w:t>
            </w:r>
          </w:p>
          <w:p w14:paraId="3F1FD019" w14:textId="77777777" w:rsidR="00744718" w:rsidRDefault="00744718" w:rsidP="00744718">
            <w:r>
              <w:t>0x1</w:t>
            </w:r>
          </w:p>
          <w:p w14:paraId="427F31FD" w14:textId="77777777" w:rsidR="00744718" w:rsidRDefault="00744718" w:rsidP="00744718">
            <w:r>
              <w:t>0x2</w:t>
            </w:r>
          </w:p>
          <w:p w14:paraId="24AD87C3" w14:textId="77777777" w:rsidR="00744718" w:rsidRDefault="00744718" w:rsidP="00744718">
            <w:r>
              <w:t>0x3</w:t>
            </w:r>
          </w:p>
          <w:p w14:paraId="303DF6F1" w14:textId="77777777" w:rsidR="00744718" w:rsidRDefault="00744718" w:rsidP="00744718">
            <w:r>
              <w:t>0x4</w:t>
            </w:r>
          </w:p>
          <w:p w14:paraId="543750BE" w14:textId="77777777" w:rsidR="00744718" w:rsidRDefault="00744718" w:rsidP="00744718">
            <w:r>
              <w:t>0x5</w:t>
            </w:r>
          </w:p>
          <w:p w14:paraId="69217704" w14:textId="77777777" w:rsidR="00744718" w:rsidRDefault="00744718" w:rsidP="00744718">
            <w:r>
              <w:t>0x6</w:t>
            </w:r>
          </w:p>
          <w:p w14:paraId="43DFC72B" w14:textId="77777777" w:rsidR="00744718" w:rsidRDefault="00744718" w:rsidP="00744718">
            <w:r>
              <w:t>0x7</w:t>
            </w:r>
          </w:p>
          <w:p w14:paraId="7AE899FA" w14:textId="77777777" w:rsidR="00744718" w:rsidRDefault="00744718" w:rsidP="00744718">
            <w:r>
              <w:t>0x8</w:t>
            </w:r>
          </w:p>
          <w:p w14:paraId="48681876" w14:textId="77777777" w:rsidR="00744718" w:rsidRDefault="00744718" w:rsidP="00744718">
            <w:r>
              <w:t>0x9</w:t>
            </w:r>
          </w:p>
          <w:p w14:paraId="5C7F3E75" w14:textId="77777777" w:rsidR="00744718" w:rsidRDefault="00744718" w:rsidP="00744718">
            <w:r>
              <w:t>0xA- 0xF</w:t>
            </w:r>
          </w:p>
        </w:tc>
        <w:tc>
          <w:tcPr>
            <w:tcW w:w="3080" w:type="dxa"/>
            <w:tcBorders>
              <w:top w:val="single" w:sz="6" w:space="0" w:color="auto"/>
              <w:left w:val="single" w:sz="6" w:space="0" w:color="auto"/>
              <w:bottom w:val="single" w:sz="6" w:space="0" w:color="auto"/>
              <w:right w:val="single" w:sz="12" w:space="0" w:color="auto"/>
            </w:tcBorders>
          </w:tcPr>
          <w:p w14:paraId="188BF54F" w14:textId="77777777" w:rsidR="00744718" w:rsidRDefault="00744718" w:rsidP="00744718">
            <w:r>
              <w:t>MipMap X size</w:t>
            </w:r>
          </w:p>
          <w:p w14:paraId="4C4E9344" w14:textId="77777777" w:rsidR="00744718" w:rsidRDefault="00744718" w:rsidP="00744718">
            <w:r>
              <w:t>1 texel</w:t>
            </w:r>
          </w:p>
          <w:p w14:paraId="7D74810D" w14:textId="77777777" w:rsidR="00744718" w:rsidRDefault="00744718" w:rsidP="00744718">
            <w:r>
              <w:t>2 texels</w:t>
            </w:r>
          </w:p>
          <w:p w14:paraId="7987B865" w14:textId="77777777" w:rsidR="00744718" w:rsidRDefault="00744718" w:rsidP="00744718">
            <w:r>
              <w:t>4 texels</w:t>
            </w:r>
          </w:p>
          <w:p w14:paraId="66B9F173" w14:textId="77777777" w:rsidR="00744718" w:rsidRDefault="00744718" w:rsidP="00744718">
            <w:r>
              <w:t>8 texels</w:t>
            </w:r>
          </w:p>
          <w:p w14:paraId="0670C53D" w14:textId="77777777" w:rsidR="00744718" w:rsidRDefault="00744718" w:rsidP="00744718">
            <w:r>
              <w:t>16 texels</w:t>
            </w:r>
          </w:p>
          <w:p w14:paraId="2F4B5D53" w14:textId="77777777" w:rsidR="00744718" w:rsidRDefault="00744718" w:rsidP="00744718">
            <w:r>
              <w:t>32 texels</w:t>
            </w:r>
          </w:p>
          <w:p w14:paraId="7947FA69" w14:textId="77777777" w:rsidR="00744718" w:rsidRDefault="00744718" w:rsidP="00744718">
            <w:r>
              <w:t>64 texels</w:t>
            </w:r>
          </w:p>
          <w:p w14:paraId="595E965D" w14:textId="77777777" w:rsidR="00744718" w:rsidRDefault="00744718" w:rsidP="00744718">
            <w:r>
              <w:t>128 texels</w:t>
            </w:r>
          </w:p>
          <w:p w14:paraId="1CBB5051" w14:textId="77777777" w:rsidR="00744718" w:rsidRDefault="00744718" w:rsidP="00744718">
            <w:r>
              <w:t>256 texels</w:t>
            </w:r>
          </w:p>
          <w:p w14:paraId="590507CB" w14:textId="77777777" w:rsidR="00744718" w:rsidRDefault="00744718" w:rsidP="00744718">
            <w:r>
              <w:t>512 texels</w:t>
            </w:r>
          </w:p>
          <w:p w14:paraId="3108E4D1" w14:textId="77777777" w:rsidR="00744718" w:rsidRDefault="00744718" w:rsidP="00744718">
            <w:r>
              <w:t>Reserved</w:t>
            </w:r>
          </w:p>
        </w:tc>
      </w:tr>
      <w:tr w:rsidR="00744718" w14:paraId="1D09E51E" w14:textId="77777777" w:rsidTr="00744718">
        <w:trPr>
          <w:cantSplit/>
        </w:trPr>
        <w:tc>
          <w:tcPr>
            <w:tcW w:w="2136" w:type="dxa"/>
            <w:tcBorders>
              <w:top w:val="single" w:sz="6" w:space="0" w:color="auto"/>
              <w:left w:val="single" w:sz="12" w:space="0" w:color="auto"/>
              <w:bottom w:val="single" w:sz="6" w:space="0" w:color="auto"/>
              <w:right w:val="single" w:sz="6" w:space="0" w:color="auto"/>
            </w:tcBorders>
          </w:tcPr>
          <w:p w14:paraId="33ECBF21" w14:textId="77777777" w:rsidR="00744718" w:rsidRDefault="00744718" w:rsidP="00744718">
            <w:r>
              <w:t>TEX_CTRL[23:20]</w:t>
            </w:r>
          </w:p>
        </w:tc>
        <w:tc>
          <w:tcPr>
            <w:tcW w:w="1721" w:type="dxa"/>
            <w:tcBorders>
              <w:top w:val="single" w:sz="6" w:space="0" w:color="auto"/>
              <w:left w:val="single" w:sz="6" w:space="0" w:color="auto"/>
              <w:bottom w:val="single" w:sz="6" w:space="0" w:color="auto"/>
              <w:right w:val="single" w:sz="6" w:space="0" w:color="auto"/>
            </w:tcBorders>
          </w:tcPr>
          <w:p w14:paraId="1C6D1547" w14:textId="77777777" w:rsidR="00744718" w:rsidRDefault="00744718" w:rsidP="00744718">
            <w:r>
              <w:t>MMSIZEY</w:t>
            </w:r>
          </w:p>
        </w:tc>
        <w:tc>
          <w:tcPr>
            <w:tcW w:w="1163" w:type="dxa"/>
            <w:tcBorders>
              <w:top w:val="single" w:sz="6" w:space="0" w:color="auto"/>
              <w:left w:val="single" w:sz="6" w:space="0" w:color="auto"/>
              <w:bottom w:val="single" w:sz="6" w:space="0" w:color="auto"/>
              <w:right w:val="single" w:sz="6" w:space="0" w:color="auto"/>
            </w:tcBorders>
          </w:tcPr>
          <w:p w14:paraId="1FD618CA" w14:textId="77777777" w:rsidR="00744718" w:rsidRDefault="00744718" w:rsidP="00744718"/>
          <w:p w14:paraId="7381C89C" w14:textId="77777777" w:rsidR="00744718" w:rsidRDefault="00744718" w:rsidP="00744718">
            <w:r>
              <w:t>0x0</w:t>
            </w:r>
          </w:p>
          <w:p w14:paraId="54F9F099" w14:textId="77777777" w:rsidR="00744718" w:rsidRDefault="00744718" w:rsidP="00744718">
            <w:r>
              <w:t>0x1</w:t>
            </w:r>
          </w:p>
          <w:p w14:paraId="138FF507" w14:textId="77777777" w:rsidR="00744718" w:rsidRDefault="00744718" w:rsidP="00744718">
            <w:r>
              <w:t>0x2</w:t>
            </w:r>
          </w:p>
          <w:p w14:paraId="14B7C00C" w14:textId="77777777" w:rsidR="00744718" w:rsidRDefault="00744718" w:rsidP="00744718">
            <w:r>
              <w:t>0x3</w:t>
            </w:r>
          </w:p>
          <w:p w14:paraId="684F502B" w14:textId="77777777" w:rsidR="00744718" w:rsidRDefault="00744718" w:rsidP="00744718">
            <w:r>
              <w:t>0x4</w:t>
            </w:r>
          </w:p>
          <w:p w14:paraId="45C36A39" w14:textId="77777777" w:rsidR="00744718" w:rsidRDefault="00744718" w:rsidP="00744718">
            <w:r>
              <w:t>0x5</w:t>
            </w:r>
          </w:p>
          <w:p w14:paraId="74CED60F" w14:textId="77777777" w:rsidR="00744718" w:rsidRDefault="00744718" w:rsidP="00744718">
            <w:r>
              <w:t>0x6</w:t>
            </w:r>
          </w:p>
          <w:p w14:paraId="3DF6F6FC" w14:textId="77777777" w:rsidR="00744718" w:rsidRDefault="00744718" w:rsidP="00744718">
            <w:r>
              <w:t>0x7</w:t>
            </w:r>
          </w:p>
          <w:p w14:paraId="466DED00" w14:textId="77777777" w:rsidR="00744718" w:rsidRDefault="00744718" w:rsidP="00744718">
            <w:r>
              <w:t>0x8</w:t>
            </w:r>
          </w:p>
          <w:p w14:paraId="0229EF79" w14:textId="77777777" w:rsidR="00744718" w:rsidRDefault="00744718" w:rsidP="00744718">
            <w:r>
              <w:t>0x9</w:t>
            </w:r>
          </w:p>
          <w:p w14:paraId="1DD49999" w14:textId="77777777" w:rsidR="00744718" w:rsidRDefault="00744718" w:rsidP="00744718">
            <w:r>
              <w:t>0xA- 0xF</w:t>
            </w:r>
          </w:p>
        </w:tc>
        <w:tc>
          <w:tcPr>
            <w:tcW w:w="3080" w:type="dxa"/>
            <w:tcBorders>
              <w:top w:val="single" w:sz="6" w:space="0" w:color="auto"/>
              <w:left w:val="single" w:sz="6" w:space="0" w:color="auto"/>
              <w:bottom w:val="single" w:sz="6" w:space="0" w:color="auto"/>
              <w:right w:val="single" w:sz="12" w:space="0" w:color="auto"/>
            </w:tcBorders>
          </w:tcPr>
          <w:p w14:paraId="0015559C" w14:textId="77777777" w:rsidR="00744718" w:rsidRDefault="00744718" w:rsidP="00744718">
            <w:r>
              <w:t>MipMap Y size</w:t>
            </w:r>
          </w:p>
          <w:p w14:paraId="4D81EFAD" w14:textId="77777777" w:rsidR="00744718" w:rsidRDefault="00744718" w:rsidP="00744718">
            <w:r>
              <w:t>1 texel</w:t>
            </w:r>
          </w:p>
          <w:p w14:paraId="0CD4ADEC" w14:textId="77777777" w:rsidR="00744718" w:rsidRDefault="00744718" w:rsidP="00744718">
            <w:r>
              <w:t>2 texels</w:t>
            </w:r>
          </w:p>
          <w:p w14:paraId="5620F154" w14:textId="77777777" w:rsidR="00744718" w:rsidRDefault="00744718" w:rsidP="00744718">
            <w:r>
              <w:t>4 texels</w:t>
            </w:r>
          </w:p>
          <w:p w14:paraId="48D6FF01" w14:textId="77777777" w:rsidR="00744718" w:rsidRDefault="00744718" w:rsidP="00744718">
            <w:r>
              <w:t>8 texels</w:t>
            </w:r>
          </w:p>
          <w:p w14:paraId="7B019AE2" w14:textId="77777777" w:rsidR="00744718" w:rsidRDefault="00744718" w:rsidP="00744718">
            <w:r>
              <w:t>16 texels</w:t>
            </w:r>
          </w:p>
          <w:p w14:paraId="079FC1EC" w14:textId="77777777" w:rsidR="00744718" w:rsidRDefault="00744718" w:rsidP="00744718">
            <w:r>
              <w:t>32 texels</w:t>
            </w:r>
          </w:p>
          <w:p w14:paraId="16DF2AEB" w14:textId="77777777" w:rsidR="00744718" w:rsidRDefault="00744718" w:rsidP="00744718">
            <w:r>
              <w:t>64 texels</w:t>
            </w:r>
          </w:p>
          <w:p w14:paraId="0A7E24FC" w14:textId="77777777" w:rsidR="00744718" w:rsidRDefault="00744718" w:rsidP="00744718">
            <w:r>
              <w:t>128 texels</w:t>
            </w:r>
          </w:p>
          <w:p w14:paraId="245D8016" w14:textId="77777777" w:rsidR="00744718" w:rsidRDefault="00744718" w:rsidP="00744718">
            <w:r>
              <w:t>256 texels</w:t>
            </w:r>
          </w:p>
          <w:p w14:paraId="320789BC" w14:textId="77777777" w:rsidR="00744718" w:rsidRDefault="00744718" w:rsidP="00744718">
            <w:r>
              <w:t>512 texels</w:t>
            </w:r>
          </w:p>
          <w:p w14:paraId="663BBE8C" w14:textId="77777777" w:rsidR="00744718" w:rsidRDefault="00744718" w:rsidP="00744718">
            <w:r>
              <w:t>Reserved</w:t>
            </w:r>
          </w:p>
        </w:tc>
      </w:tr>
    </w:tbl>
    <w:p w14:paraId="1FA764BA" w14:textId="77777777" w:rsidR="00744718" w:rsidRDefault="00744718" w:rsidP="00744718">
      <w:pPr>
        <w:tabs>
          <w:tab w:val="left" w:pos="720"/>
        </w:tabs>
        <w:rPr>
          <w:b/>
        </w:rPr>
      </w:pPr>
    </w:p>
    <w:p w14:paraId="73CFE937" w14:textId="77777777" w:rsidR="00744718" w:rsidRDefault="00744718" w:rsidP="00744718">
      <w:pPr>
        <w:tabs>
          <w:tab w:val="left" w:pos="720"/>
        </w:tabs>
        <w:rPr>
          <w:b/>
        </w:rPr>
      </w:pPr>
      <w:r>
        <w:rPr>
          <w:b/>
        </w:rPr>
        <w:br w:type="page"/>
        <w:t xml:space="preserve">Texture Mapping Control Register RBASE_D +(0x0174) </w:t>
      </w:r>
      <w:r>
        <w:rPr>
          <w:b/>
          <w:i/>
        </w:rPr>
        <w:t>Continued</w:t>
      </w:r>
    </w:p>
    <w:p w14:paraId="644A1495" w14:textId="77777777" w:rsidR="00744718" w:rsidRDefault="00744718" w:rsidP="00744718"/>
    <w:tbl>
      <w:tblPr>
        <w:tblW w:w="0" w:type="auto"/>
        <w:tblInd w:w="108" w:type="dxa"/>
        <w:tblLayout w:type="fixed"/>
        <w:tblLook w:val="0000" w:firstRow="0" w:lastRow="0" w:firstColumn="0" w:lastColumn="0" w:noHBand="0" w:noVBand="0"/>
      </w:tblPr>
      <w:tblGrid>
        <w:gridCol w:w="2136"/>
        <w:gridCol w:w="1721"/>
        <w:gridCol w:w="1163"/>
        <w:gridCol w:w="4795"/>
      </w:tblGrid>
      <w:tr w:rsidR="00744718" w14:paraId="1157CD93" w14:textId="77777777" w:rsidTr="00744718">
        <w:trPr>
          <w:cantSplit/>
        </w:trPr>
        <w:tc>
          <w:tcPr>
            <w:tcW w:w="2136" w:type="dxa"/>
            <w:tcBorders>
              <w:top w:val="single" w:sz="6" w:space="0" w:color="auto"/>
              <w:left w:val="single" w:sz="12" w:space="0" w:color="auto"/>
              <w:bottom w:val="single" w:sz="6" w:space="0" w:color="auto"/>
              <w:right w:val="single" w:sz="6" w:space="0" w:color="auto"/>
            </w:tcBorders>
          </w:tcPr>
          <w:p w14:paraId="09049317" w14:textId="77777777" w:rsidR="00744718" w:rsidRDefault="00744718" w:rsidP="00744718">
            <w:r>
              <w:t>TEX_CTRL[29:24]</w:t>
            </w:r>
          </w:p>
        </w:tc>
        <w:tc>
          <w:tcPr>
            <w:tcW w:w="1721" w:type="dxa"/>
            <w:tcBorders>
              <w:top w:val="single" w:sz="6" w:space="0" w:color="auto"/>
              <w:left w:val="single" w:sz="6" w:space="0" w:color="auto"/>
              <w:bottom w:val="single" w:sz="6" w:space="0" w:color="auto"/>
              <w:right w:val="single" w:sz="6" w:space="0" w:color="auto"/>
            </w:tcBorders>
          </w:tcPr>
          <w:p w14:paraId="0F8B8F9B" w14:textId="77777777" w:rsidR="00744718" w:rsidRDefault="00744718" w:rsidP="00744718">
            <w:r>
              <w:t>TSIZE</w:t>
            </w:r>
          </w:p>
        </w:tc>
        <w:tc>
          <w:tcPr>
            <w:tcW w:w="1163" w:type="dxa"/>
            <w:tcBorders>
              <w:top w:val="single" w:sz="6" w:space="0" w:color="auto"/>
              <w:left w:val="single" w:sz="6" w:space="0" w:color="auto"/>
              <w:bottom w:val="single" w:sz="6" w:space="0" w:color="auto"/>
              <w:right w:val="single" w:sz="6" w:space="0" w:color="auto"/>
            </w:tcBorders>
          </w:tcPr>
          <w:p w14:paraId="7810F443" w14:textId="77777777" w:rsidR="00744718" w:rsidRDefault="00744718" w:rsidP="00744718"/>
          <w:p w14:paraId="3D77AF11" w14:textId="77777777" w:rsidR="00744718" w:rsidRDefault="00744718" w:rsidP="00744718"/>
          <w:p w14:paraId="3383FB6A" w14:textId="77777777" w:rsidR="00744718" w:rsidRDefault="00744718" w:rsidP="00744718">
            <w:r>
              <w:t>0x0</w:t>
            </w:r>
          </w:p>
          <w:p w14:paraId="6950DBFC" w14:textId="77777777" w:rsidR="00744718" w:rsidRDefault="00744718" w:rsidP="00744718">
            <w:r>
              <w:t>0x1</w:t>
            </w:r>
          </w:p>
          <w:p w14:paraId="5E144184" w14:textId="77777777" w:rsidR="00744718" w:rsidRDefault="00744718" w:rsidP="00744718">
            <w:r>
              <w:t>0x2</w:t>
            </w:r>
          </w:p>
          <w:p w14:paraId="4A223F2B" w14:textId="77777777" w:rsidR="00744718" w:rsidRDefault="00744718" w:rsidP="00744718">
            <w:r>
              <w:t>0x3</w:t>
            </w:r>
          </w:p>
          <w:p w14:paraId="1EDE22C6" w14:textId="77777777" w:rsidR="00744718" w:rsidRDefault="00744718" w:rsidP="00744718">
            <w:r>
              <w:t>0x18</w:t>
            </w:r>
          </w:p>
          <w:p w14:paraId="4AE8CAB7" w14:textId="77777777" w:rsidR="00744718" w:rsidRDefault="00744718" w:rsidP="00744718">
            <w:r>
              <w:t>0x4</w:t>
            </w:r>
          </w:p>
          <w:p w14:paraId="5FB59E94" w14:textId="77777777" w:rsidR="00744718" w:rsidRDefault="00744718" w:rsidP="00744718">
            <w:r>
              <w:t>0x5</w:t>
            </w:r>
          </w:p>
          <w:p w14:paraId="55917446" w14:textId="77777777" w:rsidR="00744718" w:rsidRDefault="00744718" w:rsidP="00744718">
            <w:r>
              <w:t>0x6</w:t>
            </w:r>
          </w:p>
          <w:p w14:paraId="48267978" w14:textId="77777777" w:rsidR="00744718" w:rsidRDefault="00744718" w:rsidP="00744718">
            <w:r>
              <w:t>0x7</w:t>
            </w:r>
          </w:p>
          <w:p w14:paraId="070EDAD9" w14:textId="77777777" w:rsidR="00744718" w:rsidRDefault="00744718" w:rsidP="00744718">
            <w:r>
              <w:t>0x19</w:t>
            </w:r>
          </w:p>
          <w:p w14:paraId="5FEE59AC" w14:textId="77777777" w:rsidR="00744718" w:rsidRDefault="00744718" w:rsidP="00744718">
            <w:r>
              <w:t>0x8</w:t>
            </w:r>
          </w:p>
          <w:p w14:paraId="55F30715" w14:textId="77777777" w:rsidR="00744718" w:rsidRDefault="00744718" w:rsidP="00744718">
            <w:r>
              <w:t>0x9</w:t>
            </w:r>
          </w:p>
          <w:p w14:paraId="6763842C" w14:textId="77777777" w:rsidR="00744718" w:rsidRDefault="00744718" w:rsidP="00744718">
            <w:r>
              <w:t>0xA</w:t>
            </w:r>
          </w:p>
          <w:p w14:paraId="6FD27A20" w14:textId="77777777" w:rsidR="00744718" w:rsidRDefault="00744718" w:rsidP="00744718">
            <w:r>
              <w:t>0xB</w:t>
            </w:r>
          </w:p>
          <w:p w14:paraId="78A41E46" w14:textId="77777777" w:rsidR="00744718" w:rsidRDefault="00744718" w:rsidP="00744718">
            <w:r>
              <w:t>0xE</w:t>
            </w:r>
          </w:p>
          <w:p w14:paraId="4B2A5EFC" w14:textId="77777777" w:rsidR="00744718" w:rsidRDefault="00744718" w:rsidP="00744718">
            <w:r>
              <w:t>0x1A</w:t>
            </w:r>
          </w:p>
          <w:p w14:paraId="338AD79E" w14:textId="77777777" w:rsidR="00744718" w:rsidRDefault="00744718" w:rsidP="00744718">
            <w:r>
              <w:t>0xF</w:t>
            </w:r>
          </w:p>
          <w:p w14:paraId="707E9BB7" w14:textId="77777777" w:rsidR="00744718" w:rsidRDefault="00744718" w:rsidP="00744718">
            <w:r>
              <w:t>0x1C</w:t>
            </w:r>
          </w:p>
          <w:p w14:paraId="4428BB15" w14:textId="77777777" w:rsidR="00744718" w:rsidRDefault="00744718" w:rsidP="00744718">
            <w:r>
              <w:t>0x1D</w:t>
            </w:r>
          </w:p>
          <w:p w14:paraId="699DFB5A" w14:textId="77777777" w:rsidR="00744718" w:rsidRDefault="00744718" w:rsidP="00744718">
            <w:r>
              <w:t>0x3E</w:t>
            </w:r>
          </w:p>
          <w:p w14:paraId="6CC0AD05" w14:textId="77777777" w:rsidR="00744718" w:rsidRDefault="00744718" w:rsidP="00744718">
            <w:r>
              <w:t>0x3F</w:t>
            </w:r>
          </w:p>
          <w:p w14:paraId="36BA864A" w14:textId="77777777" w:rsidR="00744718" w:rsidRDefault="00744718" w:rsidP="00744718">
            <w:r>
              <w:t>0x1E</w:t>
            </w:r>
          </w:p>
          <w:p w14:paraId="2CBE86E5" w14:textId="77777777" w:rsidR="00744718" w:rsidRDefault="00744718" w:rsidP="00744718"/>
          <w:p w14:paraId="2449DA02" w14:textId="77777777" w:rsidR="00744718" w:rsidRDefault="00744718" w:rsidP="00744718">
            <w:r>
              <w:t>0xC</w:t>
            </w:r>
          </w:p>
          <w:p w14:paraId="403D37E6" w14:textId="77777777" w:rsidR="00744718" w:rsidRDefault="00744718" w:rsidP="00744718">
            <w:r>
              <w:t>0xD</w:t>
            </w:r>
          </w:p>
          <w:p w14:paraId="07963CBD" w14:textId="77777777" w:rsidR="00744718" w:rsidRDefault="00744718" w:rsidP="00744718">
            <w:r>
              <w:t>0xD</w:t>
            </w:r>
          </w:p>
          <w:p w14:paraId="29A4CB65" w14:textId="77777777" w:rsidR="00744718" w:rsidRDefault="00744718" w:rsidP="00744718">
            <w:r>
              <w:t>0x10</w:t>
            </w:r>
          </w:p>
          <w:p w14:paraId="321BA607" w14:textId="77777777" w:rsidR="00744718" w:rsidRDefault="00744718" w:rsidP="00744718">
            <w:r>
              <w:t>0x11</w:t>
            </w:r>
          </w:p>
          <w:p w14:paraId="69BD2731" w14:textId="77777777" w:rsidR="00744718" w:rsidRDefault="00744718" w:rsidP="00744718">
            <w:r>
              <w:t>0x12</w:t>
            </w:r>
          </w:p>
          <w:p w14:paraId="18957C0A" w14:textId="77777777" w:rsidR="00744718" w:rsidRDefault="00744718" w:rsidP="00744718">
            <w:r>
              <w:t>0x13</w:t>
            </w:r>
          </w:p>
          <w:p w14:paraId="39C43B10" w14:textId="77777777" w:rsidR="00744718" w:rsidRDefault="00744718" w:rsidP="00744718">
            <w:r>
              <w:t>0x14</w:t>
            </w:r>
          </w:p>
          <w:p w14:paraId="381AADD4" w14:textId="77777777" w:rsidR="00744718" w:rsidRDefault="00744718" w:rsidP="00744718"/>
          <w:p w14:paraId="728B6FC2" w14:textId="77777777" w:rsidR="00744718" w:rsidRDefault="00744718" w:rsidP="00744718">
            <w:r>
              <w:t>0x20</w:t>
            </w:r>
          </w:p>
          <w:p w14:paraId="6A4B6C32" w14:textId="77777777" w:rsidR="00744718" w:rsidRDefault="00744718" w:rsidP="00744718">
            <w:r>
              <w:t>0x21</w:t>
            </w:r>
          </w:p>
          <w:p w14:paraId="6A82AAC7" w14:textId="77777777" w:rsidR="00744718" w:rsidRDefault="00744718" w:rsidP="00744718">
            <w:r>
              <w:t>0x24</w:t>
            </w:r>
          </w:p>
          <w:p w14:paraId="31DE94B9" w14:textId="77777777" w:rsidR="00744718" w:rsidRDefault="00744718" w:rsidP="00744718">
            <w:r>
              <w:t>0x25</w:t>
            </w:r>
          </w:p>
          <w:p w14:paraId="42FC3D6C" w14:textId="77777777" w:rsidR="00744718" w:rsidRDefault="00744718" w:rsidP="00744718">
            <w:r>
              <w:t>0x28</w:t>
            </w:r>
          </w:p>
          <w:p w14:paraId="61CD2542" w14:textId="77777777" w:rsidR="00744718" w:rsidRDefault="00744718" w:rsidP="00744718">
            <w:r>
              <w:t>0x29</w:t>
            </w:r>
          </w:p>
          <w:p w14:paraId="161B4AB1" w14:textId="77777777" w:rsidR="00744718" w:rsidRDefault="00744718" w:rsidP="00744718">
            <w:r>
              <w:t>0x2A</w:t>
            </w:r>
          </w:p>
          <w:p w14:paraId="300D297D" w14:textId="77777777" w:rsidR="00744718" w:rsidRDefault="00744718" w:rsidP="00744718">
            <w:r>
              <w:t>0x2C</w:t>
            </w:r>
          </w:p>
          <w:p w14:paraId="03FD7B4D" w14:textId="77777777" w:rsidR="00744718" w:rsidRDefault="00744718" w:rsidP="00744718">
            <w:r>
              <w:t>0x2D</w:t>
            </w:r>
          </w:p>
          <w:p w14:paraId="2E6FF91D" w14:textId="77777777" w:rsidR="00744718" w:rsidRDefault="00744718" w:rsidP="00744718">
            <w:r>
              <w:t>0x30</w:t>
            </w:r>
          </w:p>
          <w:p w14:paraId="18B49399" w14:textId="77777777" w:rsidR="00744718" w:rsidRDefault="00744718" w:rsidP="00744718">
            <w:r>
              <w:t>Everything else</w:t>
            </w:r>
          </w:p>
        </w:tc>
        <w:tc>
          <w:tcPr>
            <w:tcW w:w="4795" w:type="dxa"/>
            <w:tcBorders>
              <w:top w:val="single" w:sz="6" w:space="0" w:color="auto"/>
              <w:left w:val="single" w:sz="6" w:space="0" w:color="auto"/>
              <w:bottom w:val="single" w:sz="6" w:space="0" w:color="auto"/>
              <w:right w:val="single" w:sz="12" w:space="0" w:color="auto"/>
            </w:tcBorders>
          </w:tcPr>
          <w:p w14:paraId="628F01B0" w14:textId="77777777" w:rsidR="00744718" w:rsidRDefault="00744718" w:rsidP="00744718">
            <w:r>
              <w:t>Texture map pixel format</w:t>
            </w:r>
          </w:p>
          <w:p w14:paraId="2340A41E" w14:textId="77777777" w:rsidR="00744718" w:rsidRDefault="00744718" w:rsidP="00744718">
            <w:r>
              <w:t>Palettized</w:t>
            </w:r>
          </w:p>
          <w:p w14:paraId="01E4CAF3" w14:textId="77777777" w:rsidR="00744718" w:rsidRDefault="00744718" w:rsidP="00744718">
            <w:r>
              <w:t>1 bpt 1555</w:t>
            </w:r>
          </w:p>
          <w:p w14:paraId="414A7AA9" w14:textId="77777777" w:rsidR="00744718" w:rsidRDefault="00744718" w:rsidP="00744718">
            <w:r>
              <w:t>1 bpt 0565</w:t>
            </w:r>
          </w:p>
          <w:p w14:paraId="61506994" w14:textId="77777777" w:rsidR="00744718" w:rsidRDefault="00744718" w:rsidP="00744718">
            <w:r>
              <w:t>1 bpt 4444</w:t>
            </w:r>
          </w:p>
          <w:p w14:paraId="64EF4ED8" w14:textId="77777777" w:rsidR="00744718" w:rsidRDefault="00744718" w:rsidP="00744718">
            <w:r>
              <w:t>1 bpt 8888</w:t>
            </w:r>
          </w:p>
          <w:p w14:paraId="4BB0ACE1" w14:textId="77777777" w:rsidR="00744718" w:rsidRDefault="00744718" w:rsidP="00744718">
            <w:r>
              <w:t>1 bpt 8332</w:t>
            </w:r>
          </w:p>
          <w:p w14:paraId="53E5099B" w14:textId="77777777" w:rsidR="00744718" w:rsidRDefault="00744718" w:rsidP="00744718">
            <w:r>
              <w:t>2 bpt 1555</w:t>
            </w:r>
          </w:p>
          <w:p w14:paraId="14AE5F4B" w14:textId="77777777" w:rsidR="00744718" w:rsidRDefault="00744718" w:rsidP="00744718">
            <w:r>
              <w:t>2 bpt 0565</w:t>
            </w:r>
          </w:p>
          <w:p w14:paraId="008A8DE0" w14:textId="77777777" w:rsidR="00744718" w:rsidRDefault="00744718" w:rsidP="00744718">
            <w:r>
              <w:t>2 bpt 4444</w:t>
            </w:r>
          </w:p>
          <w:p w14:paraId="5E7184BE" w14:textId="77777777" w:rsidR="00744718" w:rsidRDefault="00744718" w:rsidP="00744718">
            <w:r>
              <w:t>2 bpt 8888</w:t>
            </w:r>
          </w:p>
          <w:p w14:paraId="43FE59F8" w14:textId="77777777" w:rsidR="00744718" w:rsidRDefault="00744718" w:rsidP="00744718">
            <w:r>
              <w:t>2 bpt 8332</w:t>
            </w:r>
          </w:p>
          <w:p w14:paraId="0FCE6872" w14:textId="77777777" w:rsidR="00744718" w:rsidRDefault="00744718" w:rsidP="00744718">
            <w:r>
              <w:t>4 bpt 1555</w:t>
            </w:r>
          </w:p>
          <w:p w14:paraId="7C899FB9" w14:textId="77777777" w:rsidR="00744718" w:rsidRDefault="00744718" w:rsidP="00744718">
            <w:r>
              <w:t>4 bpt 0565</w:t>
            </w:r>
          </w:p>
          <w:p w14:paraId="46C172E5" w14:textId="77777777" w:rsidR="00744718" w:rsidRDefault="00744718" w:rsidP="00744718">
            <w:r>
              <w:t>4 bpt 4444</w:t>
            </w:r>
          </w:p>
          <w:p w14:paraId="06618A3F" w14:textId="77777777" w:rsidR="00744718" w:rsidRDefault="00744718" w:rsidP="00744718">
            <w:r>
              <w:t>4 bpt 8888</w:t>
            </w:r>
          </w:p>
          <w:p w14:paraId="67013833" w14:textId="77777777" w:rsidR="00744718" w:rsidRDefault="00744718" w:rsidP="00744718">
            <w:r>
              <w:t>4 bpt 8332</w:t>
            </w:r>
          </w:p>
          <w:p w14:paraId="34D5E7E7" w14:textId="77777777" w:rsidR="00744718" w:rsidRDefault="00744718" w:rsidP="00744718">
            <w:r>
              <w:t>8 bpt 1555</w:t>
            </w:r>
          </w:p>
          <w:p w14:paraId="0D2E4790" w14:textId="77777777" w:rsidR="00744718" w:rsidRDefault="00744718" w:rsidP="00744718">
            <w:r>
              <w:t>8 bpt 0565</w:t>
            </w:r>
          </w:p>
          <w:p w14:paraId="437C0D18" w14:textId="77777777" w:rsidR="00744718" w:rsidRDefault="00744718" w:rsidP="00744718">
            <w:r>
              <w:t>8 bpt 4444</w:t>
            </w:r>
          </w:p>
          <w:p w14:paraId="090F2AE3" w14:textId="77777777" w:rsidR="00744718" w:rsidRDefault="00744718" w:rsidP="00744718">
            <w:r>
              <w:t>8 bpt 8888 (Exact mode, must set nearest)</w:t>
            </w:r>
          </w:p>
          <w:p w14:paraId="25ECFFC9" w14:textId="77777777" w:rsidR="00744718" w:rsidRDefault="00744718" w:rsidP="00744718">
            <w:r>
              <w:t>8 bpt 8888 (auto convert to 4444)</w:t>
            </w:r>
          </w:p>
          <w:p w14:paraId="101D9A23" w14:textId="77777777" w:rsidR="00744718" w:rsidRDefault="00744718" w:rsidP="00744718">
            <w:r>
              <w:t>8 bpt 8888 (auto convert to 0565)</w:t>
            </w:r>
          </w:p>
          <w:p w14:paraId="5AAEFB91" w14:textId="77777777" w:rsidR="00744718" w:rsidRDefault="00744718" w:rsidP="00744718">
            <w:r>
              <w:t>8 bpt 8332</w:t>
            </w:r>
          </w:p>
          <w:p w14:paraId="05F5D520" w14:textId="77777777" w:rsidR="00744718" w:rsidRDefault="00744718" w:rsidP="00744718">
            <w:r>
              <w:t>Non-Palettized</w:t>
            </w:r>
          </w:p>
          <w:p w14:paraId="42FDF23C" w14:textId="77777777" w:rsidR="00744718" w:rsidRDefault="00744718" w:rsidP="00744718">
            <w:r>
              <w:t>8 bpt 1232</w:t>
            </w:r>
          </w:p>
          <w:p w14:paraId="2342B7D3" w14:textId="77777777" w:rsidR="00744718" w:rsidRDefault="00744718" w:rsidP="00744718">
            <w:r>
              <w:t>8 bpt 0332 (when 3D_CTRL [29] = 0)</w:t>
            </w:r>
          </w:p>
          <w:p w14:paraId="5192CCD4" w14:textId="77777777" w:rsidR="00744718" w:rsidRDefault="00744718" w:rsidP="00744718">
            <w:r>
              <w:t>8-bit index (when 3D_CTRL [29] = 1)</w:t>
            </w:r>
          </w:p>
          <w:p w14:paraId="07C8BD2E" w14:textId="77777777" w:rsidR="00744718" w:rsidRDefault="00744718" w:rsidP="00744718">
            <w:r>
              <w:t>16 bpt 4444</w:t>
            </w:r>
          </w:p>
          <w:p w14:paraId="3B0E5139" w14:textId="77777777" w:rsidR="00744718" w:rsidRDefault="00744718" w:rsidP="00744718">
            <w:r>
              <w:t>16 bpt 1555</w:t>
            </w:r>
          </w:p>
          <w:p w14:paraId="2F4EC46F" w14:textId="77777777" w:rsidR="00744718" w:rsidRDefault="00744718" w:rsidP="00744718">
            <w:r>
              <w:t>16 bpt 0565</w:t>
            </w:r>
          </w:p>
          <w:p w14:paraId="7BD2B029" w14:textId="77777777" w:rsidR="00744718" w:rsidRDefault="00744718" w:rsidP="00744718">
            <w:r>
              <w:t>16 bpt 8332</w:t>
            </w:r>
          </w:p>
          <w:p w14:paraId="5CBD0CEE" w14:textId="77777777" w:rsidR="00744718" w:rsidRDefault="00744718" w:rsidP="00744718">
            <w:r>
              <w:t>32 bpt 8888</w:t>
            </w:r>
          </w:p>
          <w:p w14:paraId="5BA5E000" w14:textId="77777777" w:rsidR="00744718" w:rsidRDefault="00744718" w:rsidP="00744718">
            <w:r>
              <w:t>OpenGL modes</w:t>
            </w:r>
          </w:p>
          <w:p w14:paraId="058F3C2A" w14:textId="77777777" w:rsidR="00744718" w:rsidRDefault="00744718" w:rsidP="00744718">
            <w:r>
              <w:t>Alpha4</w:t>
            </w:r>
          </w:p>
          <w:p w14:paraId="6303DAC4" w14:textId="77777777" w:rsidR="00744718" w:rsidRDefault="00744718" w:rsidP="00744718">
            <w:r>
              <w:t>Alpha8</w:t>
            </w:r>
          </w:p>
          <w:p w14:paraId="25EC844B" w14:textId="77777777" w:rsidR="00744718" w:rsidRDefault="00744718" w:rsidP="00744718">
            <w:r>
              <w:t>Luminance4</w:t>
            </w:r>
          </w:p>
          <w:p w14:paraId="7D9C0B15" w14:textId="77777777" w:rsidR="00744718" w:rsidRDefault="00744718" w:rsidP="00744718">
            <w:r>
              <w:t>Luminance8</w:t>
            </w:r>
          </w:p>
          <w:p w14:paraId="66621CA9" w14:textId="77777777" w:rsidR="00744718" w:rsidRDefault="00744718" w:rsidP="00744718">
            <w:r>
              <w:t>Luminance4_Alpha4</w:t>
            </w:r>
          </w:p>
          <w:p w14:paraId="5CF27F4C" w14:textId="77777777" w:rsidR="00744718" w:rsidRDefault="00744718" w:rsidP="00744718">
            <w:r>
              <w:t>Luminance6_Alpha2</w:t>
            </w:r>
          </w:p>
          <w:p w14:paraId="5E0A62C5" w14:textId="77777777" w:rsidR="00744718" w:rsidRDefault="00744718" w:rsidP="00744718">
            <w:r>
              <w:t>Luminance8_Alpha8</w:t>
            </w:r>
          </w:p>
          <w:p w14:paraId="4F7C0971" w14:textId="77777777" w:rsidR="00744718" w:rsidRDefault="00744718" w:rsidP="00744718">
            <w:r>
              <w:t>Intensity4</w:t>
            </w:r>
          </w:p>
          <w:p w14:paraId="648300C7" w14:textId="77777777" w:rsidR="00744718" w:rsidRDefault="00744718" w:rsidP="00744718">
            <w:r>
              <w:t>Intensity8</w:t>
            </w:r>
          </w:p>
          <w:p w14:paraId="10C1AC23" w14:textId="77777777" w:rsidR="00744718" w:rsidRDefault="00744718" w:rsidP="00744718">
            <w:r>
              <w:t>RGBA2</w:t>
            </w:r>
          </w:p>
          <w:p w14:paraId="70F56605" w14:textId="77777777" w:rsidR="00744718" w:rsidRDefault="00744718" w:rsidP="00744718">
            <w:r>
              <w:t>Reserved</w:t>
            </w:r>
          </w:p>
        </w:tc>
      </w:tr>
      <w:tr w:rsidR="00744718" w14:paraId="4CE442F8" w14:textId="77777777" w:rsidTr="00744718">
        <w:trPr>
          <w:cantSplit/>
        </w:trPr>
        <w:tc>
          <w:tcPr>
            <w:tcW w:w="2136" w:type="dxa"/>
            <w:tcBorders>
              <w:top w:val="single" w:sz="6" w:space="0" w:color="auto"/>
              <w:left w:val="single" w:sz="12" w:space="0" w:color="auto"/>
              <w:bottom w:val="single" w:sz="6" w:space="0" w:color="auto"/>
              <w:right w:val="single" w:sz="6" w:space="0" w:color="auto"/>
            </w:tcBorders>
          </w:tcPr>
          <w:p w14:paraId="70762856" w14:textId="77777777" w:rsidR="00744718" w:rsidRDefault="00744718" w:rsidP="00744718">
            <w:r>
              <w:t>TEX_CTRL[30]</w:t>
            </w:r>
          </w:p>
        </w:tc>
        <w:tc>
          <w:tcPr>
            <w:tcW w:w="1721" w:type="dxa"/>
            <w:tcBorders>
              <w:top w:val="single" w:sz="6" w:space="0" w:color="auto"/>
              <w:left w:val="single" w:sz="6" w:space="0" w:color="auto"/>
              <w:bottom w:val="single" w:sz="6" w:space="0" w:color="auto"/>
              <w:right w:val="single" w:sz="6" w:space="0" w:color="auto"/>
            </w:tcBorders>
          </w:tcPr>
          <w:p w14:paraId="7FF66453" w14:textId="77777777" w:rsidR="00744718" w:rsidRDefault="00744718" w:rsidP="00744718">
            <w:r>
              <w:t>TCT</w:t>
            </w:r>
          </w:p>
        </w:tc>
        <w:tc>
          <w:tcPr>
            <w:tcW w:w="1163" w:type="dxa"/>
            <w:tcBorders>
              <w:top w:val="single" w:sz="6" w:space="0" w:color="auto"/>
              <w:left w:val="single" w:sz="6" w:space="0" w:color="auto"/>
              <w:bottom w:val="single" w:sz="6" w:space="0" w:color="auto"/>
              <w:right w:val="single" w:sz="6" w:space="0" w:color="auto"/>
            </w:tcBorders>
          </w:tcPr>
          <w:p w14:paraId="2A73B260" w14:textId="77777777" w:rsidR="00744718" w:rsidRDefault="00744718" w:rsidP="00744718"/>
          <w:p w14:paraId="338EC7D8" w14:textId="77777777" w:rsidR="00744718" w:rsidRDefault="00744718" w:rsidP="00744718">
            <w:r>
              <w:t>0x0</w:t>
            </w:r>
          </w:p>
          <w:p w14:paraId="07958170" w14:textId="77777777" w:rsidR="00744718" w:rsidRDefault="00744718" w:rsidP="00744718">
            <w:r>
              <w:t>0x1</w:t>
            </w:r>
          </w:p>
        </w:tc>
        <w:tc>
          <w:tcPr>
            <w:tcW w:w="4795" w:type="dxa"/>
            <w:tcBorders>
              <w:top w:val="single" w:sz="6" w:space="0" w:color="auto"/>
              <w:left w:val="single" w:sz="6" w:space="0" w:color="auto"/>
              <w:bottom w:val="single" w:sz="6" w:space="0" w:color="auto"/>
              <w:right w:val="single" w:sz="12" w:space="0" w:color="auto"/>
            </w:tcBorders>
          </w:tcPr>
          <w:p w14:paraId="0D93629C" w14:textId="77777777" w:rsidR="00744718" w:rsidRDefault="00744718" w:rsidP="00744718">
            <w:r>
              <w:t>Texture Cache Tile Mode</w:t>
            </w:r>
          </w:p>
          <w:p w14:paraId="6A3AA1A2" w14:textId="77777777" w:rsidR="00744718" w:rsidRDefault="00744718" w:rsidP="00744718">
            <w:r>
              <w:t>Disabled</w:t>
            </w:r>
          </w:p>
          <w:p w14:paraId="6657AF12" w14:textId="77777777" w:rsidR="00744718" w:rsidRDefault="00744718" w:rsidP="00744718">
            <w:r>
              <w:t>Enabled</w:t>
            </w:r>
          </w:p>
        </w:tc>
      </w:tr>
    </w:tbl>
    <w:p w14:paraId="6BEA007A" w14:textId="77777777" w:rsidR="00744718" w:rsidRDefault="00744718" w:rsidP="00744718"/>
    <w:p w14:paraId="0B21471A" w14:textId="77777777" w:rsidR="00744718" w:rsidRDefault="00744718" w:rsidP="00744718">
      <w:pPr>
        <w:tabs>
          <w:tab w:val="left" w:pos="720"/>
        </w:tabs>
        <w:rPr>
          <w:b/>
        </w:rPr>
      </w:pPr>
      <w:r>
        <w:br w:type="page"/>
      </w:r>
      <w:r>
        <w:rPr>
          <w:b/>
        </w:rPr>
        <w:t xml:space="preserve">Texture Mapping Control Register RBASE_D +(0x0174) </w:t>
      </w:r>
      <w:r>
        <w:rPr>
          <w:b/>
          <w:i/>
        </w:rPr>
        <w:t>Continued</w:t>
      </w:r>
    </w:p>
    <w:p w14:paraId="16B170D0"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Name: </w:t>
      </w:r>
      <w:r>
        <w:rPr>
          <w:rFonts w:ascii="Times New Roman" w:hAnsi="Times New Roman"/>
          <w:b/>
        </w:rPr>
        <w:tab/>
        <w:t>TEX_CNTRL</w:t>
      </w:r>
    </w:p>
    <w:p w14:paraId="3041902A"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Type: </w:t>
      </w:r>
      <w:r>
        <w:rPr>
          <w:rFonts w:ascii="Times New Roman" w:hAnsi="Times New Roman"/>
          <w:b/>
        </w:rPr>
        <w:tab/>
        <w:t>Memory mapped read write</w:t>
      </w:r>
    </w:p>
    <w:p w14:paraId="5E44625D" w14:textId="77777777" w:rsidR="00744718" w:rsidRDefault="00744718" w:rsidP="00744718">
      <w:pPr>
        <w:pStyle w:val="NormalIndent"/>
        <w:ind w:left="0"/>
        <w:rPr>
          <w:rFonts w:ascii="Times New Roman" w:hAnsi="Times New Roman"/>
        </w:rPr>
      </w:pPr>
      <w:r>
        <w:rPr>
          <w:rFonts w:ascii="Times New Roman" w:hAnsi="Times New Roman"/>
        </w:rPr>
        <w:object w:dxaOrig="6160" w:dyaOrig="1468" w14:anchorId="7FC417D2">
          <v:shape id="_x0000_i1142" type="#_x0000_t75" style="width:302.1pt;height:1in" o:ole="">
            <v:imagedata r:id="rId244" o:title=""/>
          </v:shape>
          <o:OLEObject Type="Embed" ProgID="MSDraw" ShapeID="_x0000_i1142" DrawAspect="Content" ObjectID="_1342457389" r:id="rId245">
            <o:FieldCodes>\* MERGEFORMAT</o:FieldCodes>
          </o:OLEObject>
        </w:object>
      </w:r>
    </w:p>
    <w:p w14:paraId="007E7217" w14:textId="77777777" w:rsidR="00744718" w:rsidRDefault="00744718" w:rsidP="00744718"/>
    <w:tbl>
      <w:tblPr>
        <w:tblW w:w="0" w:type="auto"/>
        <w:tblInd w:w="108" w:type="dxa"/>
        <w:tblLayout w:type="fixed"/>
        <w:tblLook w:val="0000" w:firstRow="0" w:lastRow="0" w:firstColumn="0" w:lastColumn="0" w:noHBand="0" w:noVBand="0"/>
      </w:tblPr>
      <w:tblGrid>
        <w:gridCol w:w="2136"/>
        <w:gridCol w:w="1721"/>
        <w:gridCol w:w="1163"/>
        <w:gridCol w:w="4795"/>
      </w:tblGrid>
      <w:tr w:rsidR="00744718" w14:paraId="6C825939" w14:textId="77777777" w:rsidTr="00744718">
        <w:trPr>
          <w:cantSplit/>
        </w:trPr>
        <w:tc>
          <w:tcPr>
            <w:tcW w:w="2136" w:type="dxa"/>
            <w:tcBorders>
              <w:top w:val="single" w:sz="6" w:space="0" w:color="auto"/>
              <w:left w:val="single" w:sz="12" w:space="0" w:color="auto"/>
              <w:bottom w:val="single" w:sz="6" w:space="0" w:color="auto"/>
              <w:right w:val="single" w:sz="6" w:space="0" w:color="auto"/>
            </w:tcBorders>
          </w:tcPr>
          <w:p w14:paraId="0DEB89D7" w14:textId="77777777" w:rsidR="00744718" w:rsidRDefault="00744718" w:rsidP="00744718">
            <w:r>
              <w:t>TEX_CTRL[31]</w:t>
            </w:r>
          </w:p>
        </w:tc>
        <w:tc>
          <w:tcPr>
            <w:tcW w:w="1721" w:type="dxa"/>
            <w:tcBorders>
              <w:top w:val="single" w:sz="6" w:space="0" w:color="auto"/>
              <w:left w:val="single" w:sz="6" w:space="0" w:color="auto"/>
              <w:bottom w:val="single" w:sz="6" w:space="0" w:color="auto"/>
              <w:right w:val="single" w:sz="6" w:space="0" w:color="auto"/>
            </w:tcBorders>
          </w:tcPr>
          <w:p w14:paraId="2013BA66" w14:textId="77777777" w:rsidR="00744718" w:rsidRDefault="00744718" w:rsidP="00744718">
            <w:r>
              <w:t>UVS</w:t>
            </w:r>
          </w:p>
        </w:tc>
        <w:tc>
          <w:tcPr>
            <w:tcW w:w="1163" w:type="dxa"/>
            <w:tcBorders>
              <w:top w:val="single" w:sz="6" w:space="0" w:color="auto"/>
              <w:left w:val="single" w:sz="6" w:space="0" w:color="auto"/>
              <w:bottom w:val="single" w:sz="6" w:space="0" w:color="auto"/>
              <w:right w:val="single" w:sz="6" w:space="0" w:color="auto"/>
            </w:tcBorders>
          </w:tcPr>
          <w:p w14:paraId="2FE2B05D" w14:textId="77777777" w:rsidR="00744718" w:rsidRDefault="00744718" w:rsidP="00744718"/>
          <w:p w14:paraId="26949EB0" w14:textId="77777777" w:rsidR="00744718" w:rsidRDefault="00744718" w:rsidP="00744718">
            <w:r>
              <w:t>0x0</w:t>
            </w:r>
          </w:p>
          <w:p w14:paraId="2E989F4A" w14:textId="77777777" w:rsidR="00744718" w:rsidRDefault="00744718" w:rsidP="00744718">
            <w:r>
              <w:t>0x1</w:t>
            </w:r>
          </w:p>
        </w:tc>
        <w:tc>
          <w:tcPr>
            <w:tcW w:w="4795" w:type="dxa"/>
            <w:tcBorders>
              <w:top w:val="single" w:sz="6" w:space="0" w:color="auto"/>
              <w:left w:val="single" w:sz="6" w:space="0" w:color="auto"/>
              <w:bottom w:val="single" w:sz="6" w:space="0" w:color="auto"/>
              <w:right w:val="single" w:sz="12" w:space="0" w:color="auto"/>
            </w:tcBorders>
          </w:tcPr>
          <w:p w14:paraId="3023B7CF" w14:textId="77777777" w:rsidR="00744718" w:rsidRDefault="00744718" w:rsidP="00744718">
            <w:r>
              <w:t>U-V Scaling</w:t>
            </w:r>
          </w:p>
          <w:p w14:paraId="654F3AD4" w14:textId="77777777" w:rsidR="00744718" w:rsidRDefault="00744718" w:rsidP="00744718">
            <w:r>
              <w:t>Scale U and V Disabled</w:t>
            </w:r>
          </w:p>
          <w:p w14:paraId="2B90C92C" w14:textId="77777777" w:rsidR="00744718" w:rsidRDefault="00744718" w:rsidP="00744718">
            <w:r>
              <w:t>Scale U and V Enabled</w:t>
            </w:r>
          </w:p>
        </w:tc>
      </w:tr>
    </w:tbl>
    <w:p w14:paraId="5FA5E168" w14:textId="77777777" w:rsidR="00744718" w:rsidRDefault="00744718" w:rsidP="00744718">
      <w:pPr>
        <w:pStyle w:val="Heading3"/>
      </w:pPr>
    </w:p>
    <w:p w14:paraId="79C53CCD" w14:textId="77777777" w:rsidR="00744718" w:rsidRDefault="00744718" w:rsidP="00744718">
      <w:pPr>
        <w:pStyle w:val="Heading3"/>
      </w:pPr>
      <w:r>
        <w:t>5.8.46</w:t>
      </w:r>
      <w:r>
        <w:tab/>
      </w:r>
      <w:r>
        <w:tab/>
        <w:t>3D Command Trigger Register RBASE_D + (0x01DC)</w:t>
      </w:r>
    </w:p>
    <w:p w14:paraId="1EBA8580"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Name: </w:t>
      </w:r>
      <w:r>
        <w:rPr>
          <w:rFonts w:ascii="Times New Roman" w:hAnsi="Times New Roman"/>
          <w:b/>
        </w:rPr>
        <w:tab/>
        <w:t>3D_TRIG</w:t>
      </w:r>
    </w:p>
    <w:p w14:paraId="74A0513E"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Type: </w:t>
      </w:r>
      <w:r>
        <w:rPr>
          <w:rFonts w:ascii="Times New Roman" w:hAnsi="Times New Roman"/>
          <w:b/>
        </w:rPr>
        <w:tab/>
        <w:t>Memory mapped read write</w:t>
      </w:r>
    </w:p>
    <w:p w14:paraId="4559BE3F" w14:textId="77777777" w:rsidR="00744718" w:rsidRDefault="00744718" w:rsidP="00744718">
      <w:pPr>
        <w:pStyle w:val="NormalIndent"/>
        <w:ind w:left="0"/>
        <w:rPr>
          <w:rFonts w:ascii="Times New Roman" w:hAnsi="Times New Roman"/>
        </w:rPr>
      </w:pPr>
      <w:r>
        <w:rPr>
          <w:rFonts w:ascii="Times New Roman" w:hAnsi="Times New Roman"/>
        </w:rPr>
        <w:t>The 3D trigger register causes a 3D command to be loaded and executed when written to. The register needs to only be written to, no data need be supplied, and no data is contained within.</w:t>
      </w:r>
    </w:p>
    <w:p w14:paraId="1EE44125" w14:textId="77777777" w:rsidR="00744718" w:rsidRDefault="00744718" w:rsidP="00744718">
      <w:pPr>
        <w:pStyle w:val="Heading3"/>
      </w:pPr>
    </w:p>
    <w:p w14:paraId="35A3DC25" w14:textId="77777777" w:rsidR="00744718" w:rsidRDefault="00744718" w:rsidP="00744718">
      <w:pPr>
        <w:pStyle w:val="Heading3"/>
      </w:pPr>
      <w:r>
        <w:t>5.8.47</w:t>
      </w:r>
      <w:r>
        <w:tab/>
      </w:r>
      <w:r>
        <w:tab/>
        <w:t>OpenGL Blend Color Register RBASE_D + (0x01E0)</w:t>
      </w:r>
    </w:p>
    <w:p w14:paraId="6A4137A7"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Name: </w:t>
      </w:r>
      <w:r>
        <w:rPr>
          <w:rFonts w:ascii="Times New Roman" w:hAnsi="Times New Roman"/>
          <w:b/>
        </w:rPr>
        <w:tab/>
        <w:t>GLBLENDC</w:t>
      </w:r>
    </w:p>
    <w:p w14:paraId="6300F50E"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Type: </w:t>
      </w:r>
      <w:r>
        <w:rPr>
          <w:rFonts w:ascii="Times New Roman" w:hAnsi="Times New Roman"/>
          <w:b/>
        </w:rPr>
        <w:tab/>
        <w:t>Memory mapped read write</w:t>
      </w:r>
    </w:p>
    <w:p w14:paraId="36C60FCD" w14:textId="77777777" w:rsidR="00744718" w:rsidRDefault="00744718" w:rsidP="00744718">
      <w:pPr>
        <w:pStyle w:val="NormalIndent"/>
        <w:tabs>
          <w:tab w:val="left" w:pos="720"/>
        </w:tabs>
        <w:ind w:left="0"/>
        <w:rPr>
          <w:rFonts w:ascii="Times New Roman" w:hAnsi="Times New Roman"/>
        </w:rPr>
      </w:pPr>
    </w:p>
    <w:p w14:paraId="6758ECA8" w14:textId="77777777" w:rsidR="00744718" w:rsidRDefault="00744718" w:rsidP="00744718">
      <w:r>
        <w:t>This color register is used in OpenGL for its Texture Blend Function. It is specified in an ARGB format.</w:t>
      </w:r>
      <w:r>
        <w:tab/>
      </w:r>
      <w:r>
        <w:tab/>
      </w:r>
    </w:p>
    <w:p w14:paraId="597BEA48" w14:textId="77777777" w:rsidR="00744718" w:rsidRDefault="00744718" w:rsidP="00744718">
      <w:r>
        <w:object w:dxaOrig="6160" w:dyaOrig="1468" w14:anchorId="20D2D4EB">
          <v:shape id="_x0000_i1143" type="#_x0000_t75" style="width:302.1pt;height:1in" o:ole="">
            <v:imagedata r:id="rId246" o:title=""/>
          </v:shape>
          <o:OLEObject Type="Embed" ProgID="MSDraw" ShapeID="_x0000_i1143" DrawAspect="Content" ObjectID="_1342457390" r:id="rId247">
            <o:FieldCodes>\* MERGEFORMAT</o:FieldCodes>
          </o:OLEObject>
        </w:object>
      </w:r>
    </w:p>
    <w:p w14:paraId="01D7B2AA" w14:textId="77777777" w:rsidR="00744718" w:rsidRDefault="00744718" w:rsidP="00744718">
      <w:pPr>
        <w:ind w:left="720"/>
      </w:pPr>
    </w:p>
    <w:tbl>
      <w:tblPr>
        <w:tblW w:w="0" w:type="auto"/>
        <w:tblInd w:w="108" w:type="dxa"/>
        <w:tblLayout w:type="fixed"/>
        <w:tblLook w:val="0000" w:firstRow="0" w:lastRow="0" w:firstColumn="0" w:lastColumn="0" w:noHBand="0" w:noVBand="0"/>
      </w:tblPr>
      <w:tblGrid>
        <w:gridCol w:w="2131"/>
        <w:gridCol w:w="2131"/>
        <w:gridCol w:w="3928"/>
      </w:tblGrid>
      <w:tr w:rsidR="00744718" w14:paraId="702D1289" w14:textId="77777777" w:rsidTr="00744718">
        <w:trPr>
          <w:cantSplit/>
        </w:trPr>
        <w:tc>
          <w:tcPr>
            <w:tcW w:w="2131" w:type="dxa"/>
            <w:tcBorders>
              <w:top w:val="single" w:sz="12" w:space="0" w:color="auto"/>
              <w:left w:val="single" w:sz="12" w:space="0" w:color="auto"/>
              <w:bottom w:val="single" w:sz="12" w:space="0" w:color="auto"/>
              <w:right w:val="single" w:sz="6" w:space="0" w:color="auto"/>
            </w:tcBorders>
          </w:tcPr>
          <w:p w14:paraId="4AEDC374" w14:textId="77777777" w:rsidR="00744718" w:rsidRDefault="00744718" w:rsidP="00744718">
            <w:pPr>
              <w:rPr>
                <w:b/>
              </w:rPr>
            </w:pPr>
            <w:r>
              <w:rPr>
                <w:b/>
              </w:rPr>
              <w:t>Bits</w:t>
            </w:r>
          </w:p>
        </w:tc>
        <w:tc>
          <w:tcPr>
            <w:tcW w:w="2131" w:type="dxa"/>
            <w:tcBorders>
              <w:top w:val="single" w:sz="12" w:space="0" w:color="auto"/>
              <w:left w:val="single" w:sz="6" w:space="0" w:color="auto"/>
              <w:bottom w:val="single" w:sz="12" w:space="0" w:color="auto"/>
              <w:right w:val="single" w:sz="6" w:space="0" w:color="auto"/>
            </w:tcBorders>
          </w:tcPr>
          <w:p w14:paraId="1E700C9E" w14:textId="77777777" w:rsidR="00744718" w:rsidRDefault="00744718" w:rsidP="00744718">
            <w:pPr>
              <w:rPr>
                <w:b/>
              </w:rPr>
            </w:pPr>
            <w:r>
              <w:rPr>
                <w:b/>
              </w:rPr>
              <w:t>Name</w:t>
            </w:r>
          </w:p>
        </w:tc>
        <w:tc>
          <w:tcPr>
            <w:tcW w:w="3928" w:type="dxa"/>
            <w:tcBorders>
              <w:top w:val="single" w:sz="12" w:space="0" w:color="auto"/>
              <w:left w:val="single" w:sz="6" w:space="0" w:color="auto"/>
              <w:bottom w:val="single" w:sz="12" w:space="0" w:color="auto"/>
              <w:right w:val="single" w:sz="12" w:space="0" w:color="auto"/>
            </w:tcBorders>
          </w:tcPr>
          <w:p w14:paraId="4BA0BADA" w14:textId="77777777" w:rsidR="00744718" w:rsidRDefault="00744718" w:rsidP="00744718">
            <w:pPr>
              <w:rPr>
                <w:b/>
              </w:rPr>
            </w:pPr>
            <w:r>
              <w:rPr>
                <w:b/>
              </w:rPr>
              <w:t>Function</w:t>
            </w:r>
          </w:p>
        </w:tc>
      </w:tr>
      <w:tr w:rsidR="00744718" w14:paraId="65E315AF" w14:textId="77777777" w:rsidTr="00744718">
        <w:trPr>
          <w:cantSplit/>
        </w:trPr>
        <w:tc>
          <w:tcPr>
            <w:tcW w:w="2131" w:type="dxa"/>
            <w:tcBorders>
              <w:left w:val="single" w:sz="12" w:space="0" w:color="auto"/>
              <w:bottom w:val="single" w:sz="6" w:space="0" w:color="auto"/>
              <w:right w:val="single" w:sz="6" w:space="0" w:color="auto"/>
            </w:tcBorders>
          </w:tcPr>
          <w:p w14:paraId="0C2D0DB4" w14:textId="77777777" w:rsidR="00744718" w:rsidRDefault="00744718" w:rsidP="00744718">
            <w:r>
              <w:t>GLBLENDC[7:0]</w:t>
            </w:r>
          </w:p>
        </w:tc>
        <w:tc>
          <w:tcPr>
            <w:tcW w:w="2131" w:type="dxa"/>
            <w:tcBorders>
              <w:left w:val="single" w:sz="6" w:space="0" w:color="auto"/>
              <w:bottom w:val="single" w:sz="6" w:space="0" w:color="auto"/>
              <w:right w:val="single" w:sz="6" w:space="0" w:color="auto"/>
            </w:tcBorders>
          </w:tcPr>
          <w:p w14:paraId="377376A7" w14:textId="77777777" w:rsidR="00744718" w:rsidRDefault="00744718" w:rsidP="00744718">
            <w:r>
              <w:t>Blue</w:t>
            </w:r>
          </w:p>
        </w:tc>
        <w:tc>
          <w:tcPr>
            <w:tcW w:w="3928" w:type="dxa"/>
            <w:tcBorders>
              <w:left w:val="single" w:sz="6" w:space="0" w:color="auto"/>
              <w:bottom w:val="single" w:sz="6" w:space="0" w:color="auto"/>
              <w:right w:val="single" w:sz="12" w:space="0" w:color="auto"/>
            </w:tcBorders>
          </w:tcPr>
          <w:p w14:paraId="639BAA59" w14:textId="77777777" w:rsidR="00744718" w:rsidRDefault="00744718" w:rsidP="00744718">
            <w:r>
              <w:t>Blue component of the OpenGL Blend Color</w:t>
            </w:r>
          </w:p>
        </w:tc>
      </w:tr>
      <w:tr w:rsidR="00744718" w14:paraId="5F5A7D86" w14:textId="77777777" w:rsidTr="00744718">
        <w:trPr>
          <w:cantSplit/>
        </w:trPr>
        <w:tc>
          <w:tcPr>
            <w:tcW w:w="2131" w:type="dxa"/>
            <w:tcBorders>
              <w:left w:val="single" w:sz="12" w:space="0" w:color="auto"/>
              <w:bottom w:val="single" w:sz="6" w:space="0" w:color="auto"/>
              <w:right w:val="single" w:sz="6" w:space="0" w:color="auto"/>
            </w:tcBorders>
          </w:tcPr>
          <w:p w14:paraId="53C3D65B" w14:textId="77777777" w:rsidR="00744718" w:rsidRDefault="00744718" w:rsidP="00744718">
            <w:r>
              <w:t>GLBLENDC[15:8]</w:t>
            </w:r>
          </w:p>
        </w:tc>
        <w:tc>
          <w:tcPr>
            <w:tcW w:w="2131" w:type="dxa"/>
            <w:tcBorders>
              <w:left w:val="single" w:sz="6" w:space="0" w:color="auto"/>
              <w:bottom w:val="single" w:sz="6" w:space="0" w:color="auto"/>
              <w:right w:val="single" w:sz="6" w:space="0" w:color="auto"/>
            </w:tcBorders>
          </w:tcPr>
          <w:p w14:paraId="1B033D99" w14:textId="77777777" w:rsidR="00744718" w:rsidRDefault="00744718" w:rsidP="00744718">
            <w:r>
              <w:t>Green</w:t>
            </w:r>
          </w:p>
        </w:tc>
        <w:tc>
          <w:tcPr>
            <w:tcW w:w="3928" w:type="dxa"/>
            <w:tcBorders>
              <w:left w:val="single" w:sz="6" w:space="0" w:color="auto"/>
              <w:bottom w:val="single" w:sz="6" w:space="0" w:color="auto"/>
              <w:right w:val="single" w:sz="12" w:space="0" w:color="auto"/>
            </w:tcBorders>
          </w:tcPr>
          <w:p w14:paraId="665ED692" w14:textId="77777777" w:rsidR="00744718" w:rsidRDefault="00744718" w:rsidP="00744718">
            <w:r>
              <w:t>Green component of the OpenGL Blend Color</w:t>
            </w:r>
          </w:p>
        </w:tc>
      </w:tr>
      <w:tr w:rsidR="00744718" w14:paraId="1F67AE45" w14:textId="77777777" w:rsidTr="00744718">
        <w:trPr>
          <w:cantSplit/>
        </w:trPr>
        <w:tc>
          <w:tcPr>
            <w:tcW w:w="2131" w:type="dxa"/>
            <w:tcBorders>
              <w:left w:val="single" w:sz="12" w:space="0" w:color="auto"/>
              <w:bottom w:val="single" w:sz="6" w:space="0" w:color="auto"/>
              <w:right w:val="single" w:sz="6" w:space="0" w:color="auto"/>
            </w:tcBorders>
          </w:tcPr>
          <w:p w14:paraId="2D8E5965" w14:textId="77777777" w:rsidR="00744718" w:rsidRDefault="00744718" w:rsidP="00744718">
            <w:r>
              <w:t>GLBLENDC[23:16]</w:t>
            </w:r>
          </w:p>
        </w:tc>
        <w:tc>
          <w:tcPr>
            <w:tcW w:w="2131" w:type="dxa"/>
            <w:tcBorders>
              <w:left w:val="single" w:sz="6" w:space="0" w:color="auto"/>
              <w:bottom w:val="single" w:sz="6" w:space="0" w:color="auto"/>
              <w:right w:val="single" w:sz="6" w:space="0" w:color="auto"/>
            </w:tcBorders>
          </w:tcPr>
          <w:p w14:paraId="490837C1" w14:textId="77777777" w:rsidR="00744718" w:rsidRDefault="00744718" w:rsidP="00744718">
            <w:r>
              <w:t>Red</w:t>
            </w:r>
          </w:p>
        </w:tc>
        <w:tc>
          <w:tcPr>
            <w:tcW w:w="3928" w:type="dxa"/>
            <w:tcBorders>
              <w:left w:val="single" w:sz="6" w:space="0" w:color="auto"/>
              <w:bottom w:val="single" w:sz="6" w:space="0" w:color="auto"/>
              <w:right w:val="single" w:sz="12" w:space="0" w:color="auto"/>
            </w:tcBorders>
          </w:tcPr>
          <w:p w14:paraId="5B4FCC91" w14:textId="77777777" w:rsidR="00744718" w:rsidRDefault="00744718" w:rsidP="00744718">
            <w:r>
              <w:t>Red component of the OpenGL Blend Color</w:t>
            </w:r>
          </w:p>
        </w:tc>
      </w:tr>
      <w:tr w:rsidR="00744718" w14:paraId="67A74964" w14:textId="77777777" w:rsidTr="00744718">
        <w:trPr>
          <w:cantSplit/>
        </w:trPr>
        <w:tc>
          <w:tcPr>
            <w:tcW w:w="2131" w:type="dxa"/>
            <w:tcBorders>
              <w:left w:val="single" w:sz="12" w:space="0" w:color="auto"/>
              <w:bottom w:val="single" w:sz="6" w:space="0" w:color="auto"/>
              <w:right w:val="single" w:sz="6" w:space="0" w:color="auto"/>
            </w:tcBorders>
          </w:tcPr>
          <w:p w14:paraId="67954D81" w14:textId="77777777" w:rsidR="00744718" w:rsidRDefault="00744718" w:rsidP="00744718">
            <w:r>
              <w:t>GLBLENDC[31:24]</w:t>
            </w:r>
          </w:p>
        </w:tc>
        <w:tc>
          <w:tcPr>
            <w:tcW w:w="2131" w:type="dxa"/>
            <w:tcBorders>
              <w:left w:val="single" w:sz="6" w:space="0" w:color="auto"/>
              <w:bottom w:val="single" w:sz="6" w:space="0" w:color="auto"/>
              <w:right w:val="single" w:sz="6" w:space="0" w:color="auto"/>
            </w:tcBorders>
          </w:tcPr>
          <w:p w14:paraId="65CB2FCB" w14:textId="77777777" w:rsidR="00744718" w:rsidRDefault="00744718" w:rsidP="00744718">
            <w:r>
              <w:t>Alpha</w:t>
            </w:r>
          </w:p>
        </w:tc>
        <w:tc>
          <w:tcPr>
            <w:tcW w:w="3928" w:type="dxa"/>
            <w:tcBorders>
              <w:left w:val="single" w:sz="6" w:space="0" w:color="auto"/>
              <w:bottom w:val="single" w:sz="6" w:space="0" w:color="auto"/>
              <w:right w:val="single" w:sz="12" w:space="0" w:color="auto"/>
            </w:tcBorders>
          </w:tcPr>
          <w:p w14:paraId="3EF56818" w14:textId="77777777" w:rsidR="00744718" w:rsidRDefault="00744718" w:rsidP="00744718">
            <w:r>
              <w:t>Alpha component of the OpenGL Blend Color</w:t>
            </w:r>
          </w:p>
        </w:tc>
      </w:tr>
    </w:tbl>
    <w:p w14:paraId="17B77804" w14:textId="77777777" w:rsidR="00744718" w:rsidRDefault="00744718" w:rsidP="00744718"/>
    <w:p w14:paraId="74840080" w14:textId="77777777" w:rsidR="00744718" w:rsidRDefault="00744718" w:rsidP="00744718">
      <w:pPr>
        <w:pStyle w:val="Heading3"/>
      </w:pPr>
      <w:r>
        <w:tab/>
      </w:r>
    </w:p>
    <w:p w14:paraId="0714208B" w14:textId="77777777" w:rsidR="00744718" w:rsidRDefault="00744718" w:rsidP="00744718">
      <w:pPr>
        <w:pStyle w:val="NormalIndent"/>
        <w:ind w:left="0"/>
        <w:rPr>
          <w:rFonts w:ascii="Times New Roman" w:hAnsi="Times New Roman"/>
        </w:rPr>
      </w:pPr>
    </w:p>
    <w:p w14:paraId="2A3139A8" w14:textId="77777777" w:rsidR="00744718" w:rsidRDefault="00744718" w:rsidP="00744718">
      <w:pPr>
        <w:pStyle w:val="NormalIndent"/>
        <w:ind w:left="0"/>
        <w:rPr>
          <w:rFonts w:ascii="Times New Roman" w:hAnsi="Times New Roman"/>
        </w:rPr>
      </w:pPr>
    </w:p>
    <w:p w14:paraId="3D7DAE9C" w14:textId="77777777" w:rsidR="00744718" w:rsidRDefault="00744718" w:rsidP="00744718">
      <w:pPr>
        <w:pStyle w:val="Heading3"/>
      </w:pPr>
      <w:r>
        <w:t>5.8.48</w:t>
      </w:r>
      <w:r>
        <w:tab/>
      </w:r>
      <w:r>
        <w:tab/>
        <w:t>XY Parameter Registers RBASE_D + (0x0088 through 0x0098)</w:t>
      </w:r>
    </w:p>
    <w:p w14:paraId="19A06294"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Name:</w:t>
      </w:r>
      <w:r>
        <w:rPr>
          <w:rFonts w:ascii="Times New Roman" w:hAnsi="Times New Roman"/>
          <w:b/>
        </w:rPr>
        <w:tab/>
        <w:t xml:space="preserve"> XY0, XY1, XY2, XY3, XY4</w:t>
      </w:r>
    </w:p>
    <w:p w14:paraId="38F27B51"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Type: </w:t>
      </w:r>
      <w:r>
        <w:rPr>
          <w:rFonts w:ascii="Times New Roman" w:hAnsi="Times New Roman"/>
          <w:b/>
        </w:rPr>
        <w:tab/>
        <w:t>Memory mapped read write</w:t>
      </w:r>
    </w:p>
    <w:p w14:paraId="4971AB11" w14:textId="77777777" w:rsidR="00744718" w:rsidRDefault="00744718" w:rsidP="00744718">
      <w:pPr>
        <w:pStyle w:val="NormalIndent"/>
        <w:ind w:left="0"/>
        <w:rPr>
          <w:rFonts w:ascii="Times New Roman" w:hAnsi="Times New Roman"/>
          <w:b/>
        </w:rPr>
      </w:pPr>
    </w:p>
    <w:p w14:paraId="28BC8072" w14:textId="77777777" w:rsidR="00744718" w:rsidRDefault="00744718" w:rsidP="00744718">
      <w:pPr>
        <w:jc w:val="both"/>
      </w:pPr>
      <w:r>
        <w:t>The XY parameter registers are general purpose registers used to hold different data values based on the type of command to be executed. The Command set chapter describes the use of these registers for each command. The data in these registers is one of two data formats.</w:t>
      </w:r>
    </w:p>
    <w:p w14:paraId="62986403" w14:textId="77777777" w:rsidR="00744718" w:rsidRDefault="00744718" w:rsidP="00744718">
      <w:pPr>
        <w:jc w:val="both"/>
      </w:pPr>
    </w:p>
    <w:p w14:paraId="0B41B5B0" w14:textId="77777777" w:rsidR="00744718" w:rsidRDefault="00744718" w:rsidP="00744718">
      <w:r>
        <w:t>X-Y FORMAT</w:t>
      </w:r>
    </w:p>
    <w:p w14:paraId="72E3D84F" w14:textId="77777777" w:rsidR="00744718" w:rsidRDefault="00744718" w:rsidP="00744718">
      <w:pPr>
        <w:tabs>
          <w:tab w:val="left" w:pos="720"/>
        </w:tabs>
      </w:pPr>
      <w:r>
        <w:tab/>
      </w:r>
      <w:r>
        <w:tab/>
      </w:r>
    </w:p>
    <w:p w14:paraId="29EE3175" w14:textId="77777777" w:rsidR="00744718" w:rsidRDefault="00744718" w:rsidP="00744718">
      <w:r>
        <w:object w:dxaOrig="5796" w:dyaOrig="1220" w14:anchorId="533EF823">
          <v:shape id="_x0000_i1144" type="#_x0000_t75" style="width:290.15pt;height:61.15pt" o:ole="">
            <v:imagedata r:id="rId248" o:title=""/>
          </v:shape>
          <o:OLEObject Type="Embed" ProgID="MSDraw" ShapeID="_x0000_i1144" DrawAspect="Content" ObjectID="_1342457391" r:id="rId249">
            <o:FieldCodes>\* MERGEFORMAT</o:FieldCodes>
          </o:OLEObject>
        </w:object>
      </w:r>
      <w:r>
        <w:tab/>
      </w:r>
    </w:p>
    <w:p w14:paraId="31EC1891" w14:textId="77777777" w:rsidR="00744718" w:rsidRDefault="00744718" w:rsidP="00744718">
      <w:pPr>
        <w:ind w:left="720"/>
      </w:pPr>
    </w:p>
    <w:tbl>
      <w:tblPr>
        <w:tblW w:w="0" w:type="auto"/>
        <w:tblInd w:w="108" w:type="dxa"/>
        <w:tblLayout w:type="fixed"/>
        <w:tblLook w:val="0000" w:firstRow="0" w:lastRow="0" w:firstColumn="0" w:lastColumn="0" w:noHBand="0" w:noVBand="0"/>
      </w:tblPr>
      <w:tblGrid>
        <w:gridCol w:w="2132"/>
        <w:gridCol w:w="6208"/>
      </w:tblGrid>
      <w:tr w:rsidR="00744718" w14:paraId="0FAFAAAE" w14:textId="77777777" w:rsidTr="00744718">
        <w:trPr>
          <w:cantSplit/>
        </w:trPr>
        <w:tc>
          <w:tcPr>
            <w:tcW w:w="2132" w:type="dxa"/>
            <w:tcBorders>
              <w:top w:val="single" w:sz="12" w:space="0" w:color="auto"/>
              <w:left w:val="single" w:sz="12" w:space="0" w:color="auto"/>
              <w:right w:val="single" w:sz="6" w:space="0" w:color="auto"/>
            </w:tcBorders>
          </w:tcPr>
          <w:p w14:paraId="49773BF5" w14:textId="77777777" w:rsidR="00744718" w:rsidRDefault="00744718" w:rsidP="00744718">
            <w:pPr>
              <w:rPr>
                <w:b/>
              </w:rPr>
            </w:pPr>
            <w:bookmarkStart w:id="258" w:name="_Toc332687723"/>
            <w:r>
              <w:rPr>
                <w:b/>
              </w:rPr>
              <w:t>Bits</w:t>
            </w:r>
            <w:bookmarkEnd w:id="258"/>
          </w:p>
        </w:tc>
        <w:tc>
          <w:tcPr>
            <w:tcW w:w="6208" w:type="dxa"/>
            <w:tcBorders>
              <w:top w:val="single" w:sz="12" w:space="0" w:color="auto"/>
              <w:left w:val="single" w:sz="6" w:space="0" w:color="auto"/>
              <w:right w:val="single" w:sz="12" w:space="0" w:color="auto"/>
            </w:tcBorders>
          </w:tcPr>
          <w:p w14:paraId="7E43F234" w14:textId="77777777" w:rsidR="00744718" w:rsidRDefault="00744718" w:rsidP="00744718">
            <w:pPr>
              <w:rPr>
                <w:b/>
              </w:rPr>
            </w:pPr>
            <w:bookmarkStart w:id="259" w:name="_Toc332687724"/>
            <w:r>
              <w:rPr>
                <w:b/>
              </w:rPr>
              <w:t>Function</w:t>
            </w:r>
            <w:bookmarkEnd w:id="259"/>
          </w:p>
        </w:tc>
      </w:tr>
      <w:tr w:rsidR="00744718" w14:paraId="026EF8E3" w14:textId="77777777" w:rsidTr="00744718">
        <w:trPr>
          <w:cantSplit/>
        </w:trPr>
        <w:tc>
          <w:tcPr>
            <w:tcW w:w="2132" w:type="dxa"/>
            <w:tcBorders>
              <w:top w:val="single" w:sz="12" w:space="0" w:color="auto"/>
              <w:left w:val="single" w:sz="12" w:space="0" w:color="auto"/>
              <w:bottom w:val="single" w:sz="6" w:space="0" w:color="auto"/>
              <w:right w:val="single" w:sz="6" w:space="0" w:color="auto"/>
            </w:tcBorders>
          </w:tcPr>
          <w:p w14:paraId="61339D5D" w14:textId="77777777" w:rsidR="00744718" w:rsidRDefault="00744718" w:rsidP="00744718">
            <w:r>
              <w:t>Y_DATA[15:0]</w:t>
            </w:r>
          </w:p>
        </w:tc>
        <w:tc>
          <w:tcPr>
            <w:tcW w:w="6208" w:type="dxa"/>
            <w:tcBorders>
              <w:top w:val="single" w:sz="12" w:space="0" w:color="auto"/>
              <w:left w:val="single" w:sz="6" w:space="0" w:color="auto"/>
              <w:bottom w:val="single" w:sz="6" w:space="0" w:color="auto"/>
              <w:right w:val="single" w:sz="12" w:space="0" w:color="auto"/>
            </w:tcBorders>
          </w:tcPr>
          <w:p w14:paraId="1428F5EB" w14:textId="77777777" w:rsidR="00744718" w:rsidRDefault="00744718" w:rsidP="00744718">
            <w:r>
              <w:t>Y coordinate of a pixel location, or the Y portion of a dimension. Y_DATA is an integer value  with range of +32767 to -32767.</w:t>
            </w:r>
          </w:p>
        </w:tc>
      </w:tr>
      <w:tr w:rsidR="00744718" w14:paraId="5852F91F" w14:textId="77777777" w:rsidTr="00744718">
        <w:trPr>
          <w:cantSplit/>
        </w:trPr>
        <w:tc>
          <w:tcPr>
            <w:tcW w:w="2132" w:type="dxa"/>
            <w:tcBorders>
              <w:top w:val="single" w:sz="6" w:space="0" w:color="auto"/>
              <w:left w:val="single" w:sz="12" w:space="0" w:color="auto"/>
              <w:bottom w:val="single" w:sz="6" w:space="0" w:color="auto"/>
              <w:right w:val="single" w:sz="6" w:space="0" w:color="auto"/>
            </w:tcBorders>
          </w:tcPr>
          <w:p w14:paraId="764EDF00" w14:textId="77777777" w:rsidR="00744718" w:rsidRDefault="00744718" w:rsidP="00744718">
            <w:r>
              <w:t>X_DATA[31:16]</w:t>
            </w:r>
          </w:p>
        </w:tc>
        <w:tc>
          <w:tcPr>
            <w:tcW w:w="6208" w:type="dxa"/>
            <w:tcBorders>
              <w:top w:val="single" w:sz="6" w:space="0" w:color="auto"/>
              <w:left w:val="single" w:sz="6" w:space="0" w:color="auto"/>
              <w:bottom w:val="single" w:sz="6" w:space="0" w:color="auto"/>
              <w:right w:val="single" w:sz="12" w:space="0" w:color="auto"/>
            </w:tcBorders>
          </w:tcPr>
          <w:p w14:paraId="4ACDE83B" w14:textId="77777777" w:rsidR="00744718" w:rsidRDefault="00744718" w:rsidP="00744718">
            <w:r>
              <w:t>X coordinate of a pixel location, or the X portion of a dimension. X_DATA is an integer value  with range of +32767 to -32767.</w:t>
            </w:r>
          </w:p>
        </w:tc>
      </w:tr>
    </w:tbl>
    <w:p w14:paraId="022C045D" w14:textId="77777777" w:rsidR="00744718" w:rsidRDefault="00744718" w:rsidP="00744718">
      <w:pPr>
        <w:rPr>
          <w:b/>
        </w:rPr>
      </w:pPr>
    </w:p>
    <w:p w14:paraId="6DB01F0D" w14:textId="77777777" w:rsidR="00744718" w:rsidRDefault="00744718" w:rsidP="00744718">
      <w:pPr>
        <w:rPr>
          <w:b/>
        </w:rPr>
      </w:pPr>
      <w:r>
        <w:rPr>
          <w:b/>
        </w:rPr>
        <w:tab/>
      </w:r>
    </w:p>
    <w:p w14:paraId="18A42991" w14:textId="77777777" w:rsidR="00744718" w:rsidRDefault="00744718" w:rsidP="00744718">
      <w:pPr>
        <w:rPr>
          <w:b/>
        </w:rPr>
      </w:pPr>
    </w:p>
    <w:p w14:paraId="6CDB632F" w14:textId="77777777" w:rsidR="00744718" w:rsidRDefault="00744718" w:rsidP="00744718">
      <w:pPr>
        <w:rPr>
          <w:b/>
        </w:rPr>
      </w:pPr>
    </w:p>
    <w:p w14:paraId="3778F52A" w14:textId="77777777" w:rsidR="00744718" w:rsidRDefault="00744718" w:rsidP="00744718">
      <w:pPr>
        <w:rPr>
          <w:b/>
        </w:rPr>
      </w:pPr>
    </w:p>
    <w:p w14:paraId="36622619" w14:textId="77777777" w:rsidR="00744718" w:rsidRDefault="00744718" w:rsidP="00744718">
      <w:r>
        <w:t xml:space="preserve"> I FORMAT</w:t>
      </w:r>
    </w:p>
    <w:p w14:paraId="6E5C5EC0" w14:textId="77777777" w:rsidR="00744718" w:rsidRDefault="00744718" w:rsidP="00744718"/>
    <w:p w14:paraId="68ABEB80" w14:textId="77777777" w:rsidR="00744718" w:rsidRDefault="00744718" w:rsidP="00744718">
      <w:r>
        <w:object w:dxaOrig="5796" w:dyaOrig="1220" w14:anchorId="31C23C78">
          <v:shape id="_x0000_i1145" type="#_x0000_t75" style="width:290.15pt;height:61.15pt" o:ole="">
            <v:imagedata r:id="rId250" o:title=""/>
          </v:shape>
          <o:OLEObject Type="Embed" ProgID="MSDraw" ShapeID="_x0000_i1145" DrawAspect="Content" ObjectID="_1342457392" r:id="rId251">
            <o:FieldCodes>\* MERGEFORMAT</o:FieldCodes>
          </o:OLEObject>
        </w:object>
      </w:r>
    </w:p>
    <w:p w14:paraId="2676822A" w14:textId="77777777" w:rsidR="00744718" w:rsidRDefault="00744718" w:rsidP="00744718">
      <w:pPr>
        <w:pStyle w:val="NormalIndent"/>
        <w:ind w:left="0"/>
        <w:rPr>
          <w:rFonts w:ascii="Times New Roman" w:hAnsi="Times New Roman"/>
        </w:rPr>
      </w:pPr>
      <w:r>
        <w:rPr>
          <w:rFonts w:ascii="Times New Roman" w:hAnsi="Times New Roman"/>
        </w:rPr>
        <w:t>The I format contains two general purpose 16 bit integer data values. (Data can be less than 16 bits as in direction bits for bit blt.)</w:t>
      </w:r>
    </w:p>
    <w:p w14:paraId="2B6C57FB" w14:textId="77777777" w:rsidR="00744718" w:rsidRDefault="00744718" w:rsidP="00744718">
      <w:pPr>
        <w:pStyle w:val="NormalIndent"/>
        <w:ind w:left="0"/>
        <w:jc w:val="both"/>
        <w:rPr>
          <w:rFonts w:ascii="Times New Roman" w:hAnsi="Times New Roman"/>
          <w:b/>
        </w:rPr>
      </w:pPr>
    </w:p>
    <w:p w14:paraId="76780009" w14:textId="77777777" w:rsidR="00744718" w:rsidRDefault="00744718" w:rsidP="00744718">
      <w:pPr>
        <w:pStyle w:val="NormalIndent"/>
        <w:ind w:left="0"/>
        <w:jc w:val="both"/>
        <w:rPr>
          <w:rFonts w:ascii="Times New Roman" w:hAnsi="Times New Roman"/>
        </w:rPr>
      </w:pPr>
      <w:r>
        <w:rPr>
          <w:rFonts w:ascii="Times New Roman" w:hAnsi="Times New Roman"/>
          <w:b/>
        </w:rPr>
        <w:t>XY1 is the trigger register for all 2D drawing operations.</w:t>
      </w:r>
      <w:r>
        <w:rPr>
          <w:rFonts w:ascii="Times New Roman" w:hAnsi="Times New Roman"/>
        </w:rPr>
        <w:t xml:space="preserve">  All other XY registers and parameter registers should be programmed before writing to XY1. Although XY1 can be written to as a byte, word, or Dword, the most significant byte of XY1 must be written for a command to be triggered.</w:t>
      </w:r>
    </w:p>
    <w:p w14:paraId="74A660E3" w14:textId="77777777" w:rsidR="00744718" w:rsidRDefault="00744718" w:rsidP="00744718">
      <w:pPr>
        <w:pStyle w:val="Heading3"/>
      </w:pPr>
    </w:p>
    <w:p w14:paraId="2DDFDBFA" w14:textId="77777777" w:rsidR="00744718" w:rsidRDefault="00744718" w:rsidP="00744718">
      <w:pPr>
        <w:pStyle w:val="Heading3"/>
      </w:pPr>
      <w:r>
        <w:t>5.8.49</w:t>
      </w:r>
      <w:r>
        <w:tab/>
      </w:r>
      <w:r>
        <w:tab/>
        <w:t>CP Parameter Registers RBASE_D + (0x0178 through 0x01D8)</w:t>
      </w:r>
    </w:p>
    <w:p w14:paraId="0006D4E0"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Name: </w:t>
      </w:r>
      <w:r>
        <w:rPr>
          <w:rFonts w:ascii="Times New Roman" w:hAnsi="Times New Roman"/>
          <w:b/>
        </w:rPr>
        <w:tab/>
        <w:t>CP0 through CP24</w:t>
      </w:r>
    </w:p>
    <w:p w14:paraId="21213AB1"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Type: </w:t>
      </w:r>
      <w:r>
        <w:rPr>
          <w:rFonts w:ascii="Times New Roman" w:hAnsi="Times New Roman"/>
          <w:b/>
        </w:rPr>
        <w:tab/>
        <w:t>Memory mapped read write</w:t>
      </w:r>
    </w:p>
    <w:p w14:paraId="12D55D50" w14:textId="77777777" w:rsidR="00744718" w:rsidRDefault="00744718" w:rsidP="00744718">
      <w:pPr>
        <w:jc w:val="both"/>
      </w:pPr>
      <w:r>
        <w:t>The CP parameter registers are general purpose registers used to hold different data values based on the type of command to be executed. The Command set chapter describes the use of these registers for each command. The data in these registers is one of three data formats.</w:t>
      </w:r>
    </w:p>
    <w:p w14:paraId="1E699258" w14:textId="77777777" w:rsidR="00744718" w:rsidRDefault="00744718" w:rsidP="00744718">
      <w:pPr>
        <w:jc w:val="both"/>
      </w:pPr>
    </w:p>
    <w:p w14:paraId="531FE9FF" w14:textId="77777777" w:rsidR="00744718" w:rsidRDefault="00744718" w:rsidP="00744718">
      <w:r>
        <w:t>X-Y FORMAT</w:t>
      </w:r>
    </w:p>
    <w:p w14:paraId="0A60C60A" w14:textId="77777777" w:rsidR="00744718" w:rsidRDefault="00744718" w:rsidP="00744718">
      <w:pPr>
        <w:tabs>
          <w:tab w:val="left" w:pos="720"/>
        </w:tabs>
      </w:pPr>
      <w:r>
        <w:tab/>
      </w:r>
      <w:r>
        <w:tab/>
      </w:r>
    </w:p>
    <w:p w14:paraId="3D9A1E69" w14:textId="77777777" w:rsidR="00744718" w:rsidRDefault="00744718" w:rsidP="00744718">
      <w:r>
        <w:object w:dxaOrig="5796" w:dyaOrig="1220" w14:anchorId="039694B3">
          <v:shape id="_x0000_i1146" type="#_x0000_t75" style="width:290.15pt;height:61.15pt" o:ole="">
            <v:imagedata r:id="rId252" o:title=""/>
          </v:shape>
          <o:OLEObject Type="Embed" ProgID="MSDraw" ShapeID="_x0000_i1146" DrawAspect="Content" ObjectID="_1342457393" r:id="rId253">
            <o:FieldCodes>\* MERGEFORMAT</o:FieldCodes>
          </o:OLEObject>
        </w:object>
      </w:r>
    </w:p>
    <w:p w14:paraId="5C8D857F" w14:textId="77777777" w:rsidR="00744718" w:rsidRDefault="00744718" w:rsidP="00744718"/>
    <w:tbl>
      <w:tblPr>
        <w:tblW w:w="0" w:type="auto"/>
        <w:tblInd w:w="108" w:type="dxa"/>
        <w:tblLayout w:type="fixed"/>
        <w:tblLook w:val="0000" w:firstRow="0" w:lastRow="0" w:firstColumn="0" w:lastColumn="0" w:noHBand="0" w:noVBand="0"/>
      </w:tblPr>
      <w:tblGrid>
        <w:gridCol w:w="2132"/>
        <w:gridCol w:w="6208"/>
      </w:tblGrid>
      <w:tr w:rsidR="00744718" w14:paraId="515D5146" w14:textId="77777777" w:rsidTr="00744718">
        <w:trPr>
          <w:cantSplit/>
        </w:trPr>
        <w:tc>
          <w:tcPr>
            <w:tcW w:w="2132" w:type="dxa"/>
            <w:tcBorders>
              <w:top w:val="single" w:sz="12" w:space="0" w:color="auto"/>
              <w:left w:val="single" w:sz="12" w:space="0" w:color="auto"/>
              <w:bottom w:val="single" w:sz="12" w:space="0" w:color="auto"/>
              <w:right w:val="single" w:sz="6" w:space="0" w:color="auto"/>
            </w:tcBorders>
          </w:tcPr>
          <w:p w14:paraId="3C4753CB" w14:textId="77777777" w:rsidR="00744718" w:rsidRDefault="00744718" w:rsidP="00744718">
            <w:pPr>
              <w:rPr>
                <w:b/>
              </w:rPr>
            </w:pPr>
            <w:r>
              <w:rPr>
                <w:b/>
              </w:rPr>
              <w:t>Bits</w:t>
            </w:r>
          </w:p>
        </w:tc>
        <w:tc>
          <w:tcPr>
            <w:tcW w:w="6208" w:type="dxa"/>
            <w:tcBorders>
              <w:top w:val="single" w:sz="12" w:space="0" w:color="auto"/>
              <w:left w:val="single" w:sz="6" w:space="0" w:color="auto"/>
              <w:bottom w:val="single" w:sz="12" w:space="0" w:color="auto"/>
              <w:right w:val="single" w:sz="12" w:space="0" w:color="auto"/>
            </w:tcBorders>
          </w:tcPr>
          <w:p w14:paraId="176679DA" w14:textId="77777777" w:rsidR="00744718" w:rsidRDefault="00744718" w:rsidP="00744718">
            <w:pPr>
              <w:rPr>
                <w:b/>
              </w:rPr>
            </w:pPr>
            <w:r>
              <w:rPr>
                <w:b/>
              </w:rPr>
              <w:t>Function</w:t>
            </w:r>
          </w:p>
        </w:tc>
      </w:tr>
      <w:tr w:rsidR="00744718" w14:paraId="73983778" w14:textId="77777777" w:rsidTr="00744718">
        <w:trPr>
          <w:cantSplit/>
        </w:trPr>
        <w:tc>
          <w:tcPr>
            <w:tcW w:w="2132" w:type="dxa"/>
            <w:tcBorders>
              <w:left w:val="single" w:sz="12" w:space="0" w:color="auto"/>
              <w:bottom w:val="single" w:sz="6" w:space="0" w:color="auto"/>
              <w:right w:val="single" w:sz="6" w:space="0" w:color="auto"/>
            </w:tcBorders>
          </w:tcPr>
          <w:p w14:paraId="0403C34C" w14:textId="77777777" w:rsidR="00744718" w:rsidRDefault="00744718" w:rsidP="00744718">
            <w:r>
              <w:t>Y_DATA[15:0]</w:t>
            </w:r>
          </w:p>
        </w:tc>
        <w:tc>
          <w:tcPr>
            <w:tcW w:w="6208" w:type="dxa"/>
            <w:tcBorders>
              <w:left w:val="single" w:sz="6" w:space="0" w:color="auto"/>
              <w:bottom w:val="single" w:sz="6" w:space="0" w:color="auto"/>
              <w:right w:val="single" w:sz="12" w:space="0" w:color="auto"/>
            </w:tcBorders>
          </w:tcPr>
          <w:p w14:paraId="1F67FE6C" w14:textId="77777777" w:rsidR="00744718" w:rsidRDefault="00744718" w:rsidP="00744718">
            <w:r>
              <w:t>Y coordinate of a pixel location, or the Y portion of a dimension. Y_DATA is an integer value  with range of +32767 to -32767.</w:t>
            </w:r>
          </w:p>
        </w:tc>
      </w:tr>
      <w:tr w:rsidR="00744718" w14:paraId="17B2CEF9" w14:textId="77777777" w:rsidTr="00744718">
        <w:trPr>
          <w:cantSplit/>
        </w:trPr>
        <w:tc>
          <w:tcPr>
            <w:tcW w:w="2132" w:type="dxa"/>
            <w:tcBorders>
              <w:top w:val="single" w:sz="6" w:space="0" w:color="auto"/>
              <w:left w:val="single" w:sz="12" w:space="0" w:color="auto"/>
              <w:bottom w:val="single" w:sz="6" w:space="0" w:color="auto"/>
              <w:right w:val="single" w:sz="6" w:space="0" w:color="auto"/>
            </w:tcBorders>
          </w:tcPr>
          <w:p w14:paraId="3194E650" w14:textId="77777777" w:rsidR="00744718" w:rsidRDefault="00744718" w:rsidP="00744718">
            <w:r>
              <w:t>X_DATA[31:16]</w:t>
            </w:r>
          </w:p>
        </w:tc>
        <w:tc>
          <w:tcPr>
            <w:tcW w:w="6208" w:type="dxa"/>
            <w:tcBorders>
              <w:top w:val="single" w:sz="6" w:space="0" w:color="auto"/>
              <w:left w:val="single" w:sz="6" w:space="0" w:color="auto"/>
              <w:bottom w:val="single" w:sz="6" w:space="0" w:color="auto"/>
              <w:right w:val="single" w:sz="12" w:space="0" w:color="auto"/>
            </w:tcBorders>
          </w:tcPr>
          <w:p w14:paraId="38545E4F" w14:textId="77777777" w:rsidR="00744718" w:rsidRDefault="00744718" w:rsidP="00744718">
            <w:r>
              <w:t>X coordinate of a pixel location, or the X portion of a dimension. X_DATA is an integer value  with range of +32767 to -32767.</w:t>
            </w:r>
          </w:p>
        </w:tc>
      </w:tr>
    </w:tbl>
    <w:p w14:paraId="41BAEADE" w14:textId="77777777" w:rsidR="00744718" w:rsidRDefault="00744718" w:rsidP="00744718">
      <w:pPr>
        <w:rPr>
          <w:b/>
        </w:rPr>
      </w:pPr>
      <w:r>
        <w:rPr>
          <w:b/>
        </w:rPr>
        <w:tab/>
      </w:r>
    </w:p>
    <w:p w14:paraId="3AD11A45" w14:textId="77777777" w:rsidR="00744718" w:rsidRDefault="00744718" w:rsidP="00744718">
      <w:pPr>
        <w:ind w:firstLine="720"/>
        <w:rPr>
          <w:b/>
        </w:rPr>
      </w:pPr>
    </w:p>
    <w:p w14:paraId="02E997D2" w14:textId="77777777" w:rsidR="00744718" w:rsidRDefault="00744718" w:rsidP="00744718">
      <w:pPr>
        <w:ind w:firstLine="720"/>
      </w:pPr>
      <w:r>
        <w:t xml:space="preserve"> I FORMAT</w:t>
      </w:r>
    </w:p>
    <w:p w14:paraId="56720318" w14:textId="77777777" w:rsidR="00744718" w:rsidRDefault="00744718" w:rsidP="00744718">
      <w:r>
        <w:object w:dxaOrig="5795" w:dyaOrig="1220" w14:anchorId="42D346FB">
          <v:shape id="_x0000_i1147" type="#_x0000_t75" style="width:290.15pt;height:61.15pt" o:ole="">
            <v:imagedata r:id="rId254" o:title=""/>
          </v:shape>
          <o:OLEObject Type="Embed" ProgID="MSDraw" ShapeID="_x0000_i1147" DrawAspect="Content" ObjectID="_1342457394" r:id="rId255">
            <o:FieldCodes>\* MERGEFORMAT</o:FieldCodes>
          </o:OLEObject>
        </w:object>
      </w:r>
    </w:p>
    <w:p w14:paraId="6EED8536" w14:textId="77777777" w:rsidR="00744718" w:rsidRDefault="00744718" w:rsidP="00744718">
      <w:pPr>
        <w:pStyle w:val="NormalIndent"/>
        <w:ind w:left="0"/>
        <w:rPr>
          <w:rFonts w:ascii="Times New Roman" w:hAnsi="Times New Roman"/>
        </w:rPr>
      </w:pPr>
      <w:r>
        <w:rPr>
          <w:rFonts w:ascii="Times New Roman" w:hAnsi="Times New Roman"/>
        </w:rPr>
        <w:t>The I format contains one general purpose 32 bit integer data values.</w:t>
      </w:r>
    </w:p>
    <w:p w14:paraId="291C6320" w14:textId="77777777" w:rsidR="00744718" w:rsidRDefault="00744718" w:rsidP="00744718">
      <w:pPr>
        <w:pStyle w:val="NormalIndent"/>
        <w:ind w:left="0"/>
        <w:jc w:val="both"/>
        <w:rPr>
          <w:rFonts w:ascii="Times New Roman" w:hAnsi="Times New Roman"/>
          <w:b/>
        </w:rPr>
      </w:pPr>
    </w:p>
    <w:p w14:paraId="41139BDD" w14:textId="77777777" w:rsidR="00744718" w:rsidRDefault="00744718" w:rsidP="00744718">
      <w:pPr>
        <w:pStyle w:val="NormalIndent"/>
        <w:ind w:left="0"/>
        <w:jc w:val="both"/>
        <w:rPr>
          <w:rFonts w:ascii="Times New Roman" w:hAnsi="Times New Roman"/>
        </w:rPr>
      </w:pPr>
      <w:r>
        <w:rPr>
          <w:rFonts w:ascii="Times New Roman" w:hAnsi="Times New Roman"/>
          <w:b/>
        </w:rPr>
        <w:t>3D_Trigger is the trigger register for all 3D operations.</w:t>
      </w:r>
      <w:r>
        <w:rPr>
          <w:rFonts w:ascii="Times New Roman" w:hAnsi="Times New Roman"/>
        </w:rPr>
        <w:t xml:space="preserve">  All other CP registers and parameter registers should be programmed before writing to 3D_TRIGGER. </w:t>
      </w:r>
    </w:p>
    <w:p w14:paraId="284F53F0" w14:textId="77777777" w:rsidR="00744718" w:rsidRDefault="00744718" w:rsidP="00744718">
      <w:pPr>
        <w:pStyle w:val="NormalIndent"/>
        <w:ind w:left="0"/>
        <w:jc w:val="both"/>
        <w:rPr>
          <w:rFonts w:ascii="Times New Roman" w:hAnsi="Times New Roman"/>
        </w:rPr>
      </w:pPr>
    </w:p>
    <w:p w14:paraId="0653F230" w14:textId="77777777" w:rsidR="00744718" w:rsidRDefault="00744718" w:rsidP="00744718">
      <w:pPr>
        <w:pStyle w:val="NormalIndent"/>
        <w:ind w:left="0"/>
        <w:jc w:val="both"/>
        <w:rPr>
          <w:rFonts w:ascii="Times New Roman" w:hAnsi="Times New Roman"/>
          <w:b/>
        </w:rPr>
      </w:pPr>
      <w:r>
        <w:rPr>
          <w:rFonts w:ascii="Times New Roman" w:hAnsi="Times New Roman"/>
        </w:rPr>
        <w:tab/>
      </w:r>
      <w:r>
        <w:rPr>
          <w:rFonts w:ascii="Times New Roman" w:hAnsi="Times New Roman"/>
          <w:b/>
        </w:rPr>
        <w:t>Float Format</w:t>
      </w:r>
    </w:p>
    <w:p w14:paraId="5D7EC04D" w14:textId="77777777" w:rsidR="00744718" w:rsidRDefault="00744718" w:rsidP="00744718">
      <w:pPr>
        <w:pStyle w:val="NormalIndent"/>
        <w:ind w:left="0"/>
        <w:jc w:val="both"/>
        <w:rPr>
          <w:rFonts w:ascii="Times New Roman" w:hAnsi="Times New Roman"/>
        </w:rPr>
      </w:pPr>
      <w:r>
        <w:rPr>
          <w:rFonts w:ascii="Times New Roman" w:hAnsi="Times New Roman"/>
        </w:rPr>
        <w:t>IEEE Single Precision Floating Point</w:t>
      </w:r>
    </w:p>
    <w:p w14:paraId="62A431E5" w14:textId="77777777" w:rsidR="00744718" w:rsidRDefault="00744718" w:rsidP="00744718">
      <w:pPr>
        <w:pStyle w:val="NormalIndent"/>
        <w:ind w:left="0"/>
        <w:rPr>
          <w:rFonts w:ascii="Times" w:hAnsi="Times"/>
        </w:rPr>
      </w:pPr>
      <w:r>
        <w:rPr>
          <w:rFonts w:ascii="Times New Roman" w:hAnsi="Times New Roman"/>
        </w:rPr>
        <w:object w:dxaOrig="6160" w:dyaOrig="1470" w14:anchorId="3E56EE9D">
          <v:shape id="_x0000_i1148" type="#_x0000_t75" style="width:342.15pt;height:73.6pt" o:ole="">
            <v:imagedata r:id="rId256" o:title=""/>
          </v:shape>
          <o:OLEObject Type="Embed" ProgID="MSDraw" ShapeID="_x0000_i1148" DrawAspect="Content" ObjectID="_1342457395" r:id="rId257">
            <o:FieldCodes>\* MERGEFORMAT</o:FieldCodes>
          </o:OLEObject>
        </w:object>
      </w:r>
    </w:p>
    <w:p w14:paraId="501B1BEC" w14:textId="77777777" w:rsidR="00744718" w:rsidRDefault="00744718" w:rsidP="00744718">
      <w:pPr>
        <w:pStyle w:val="NormalIndent"/>
        <w:ind w:left="0"/>
        <w:rPr>
          <w:rFonts w:ascii="Times" w:hAnsi="Times"/>
        </w:rPr>
      </w:pPr>
    </w:p>
    <w:p w14:paraId="3B0AFEA2" w14:textId="77777777" w:rsidR="00744718" w:rsidRDefault="00744718" w:rsidP="00744718">
      <w:pPr>
        <w:pStyle w:val="Heading2"/>
        <w:tabs>
          <w:tab w:val="left" w:pos="0"/>
          <w:tab w:val="left" w:pos="720"/>
        </w:tabs>
        <w:rPr>
          <w:b w:val="0"/>
          <w:sz w:val="20"/>
        </w:rPr>
      </w:pPr>
      <w:r>
        <w:rPr>
          <w:b w:val="0"/>
          <w:sz w:val="20"/>
        </w:rPr>
        <w:t>S = Sign Bit</w:t>
      </w:r>
    </w:p>
    <w:p w14:paraId="2FD754C9" w14:textId="77777777" w:rsidR="00744718" w:rsidRDefault="00744718" w:rsidP="00744718">
      <w:r>
        <w:t>EXP = 8-bit Biased Exponent</w:t>
      </w:r>
    </w:p>
    <w:p w14:paraId="72DC64E1" w14:textId="77777777" w:rsidR="00744718" w:rsidRDefault="00744718" w:rsidP="00744718">
      <w:r>
        <w:t>MANT = 23 Bit MANTISSA with Implied Leading 1.</w:t>
      </w:r>
    </w:p>
    <w:p w14:paraId="0C16FEFB" w14:textId="77777777" w:rsidR="00744718" w:rsidRDefault="00744718" w:rsidP="00744718">
      <w:pPr>
        <w:pStyle w:val="NormalIndent"/>
        <w:ind w:left="0"/>
        <w:rPr>
          <w:rFonts w:ascii="Times New Roman" w:hAnsi="Times New Roman"/>
        </w:rPr>
      </w:pPr>
      <w:r>
        <w:rPr>
          <w:rFonts w:ascii="Times New Roman" w:hAnsi="Times New Roman"/>
        </w:rPr>
        <w:br w:type="page"/>
      </w:r>
    </w:p>
    <w:p w14:paraId="6940A4BE" w14:textId="77777777" w:rsidR="00744718" w:rsidRDefault="00744718" w:rsidP="00744718">
      <w:pPr>
        <w:pStyle w:val="Heading2"/>
        <w:tabs>
          <w:tab w:val="left" w:pos="0"/>
          <w:tab w:val="left" w:pos="720"/>
        </w:tabs>
      </w:pPr>
      <w:bookmarkStart w:id="260" w:name="_Toc332687725"/>
      <w:bookmarkStart w:id="261" w:name="_Toc332695232"/>
      <w:bookmarkStart w:id="262" w:name="_Toc332695692"/>
      <w:r>
        <w:t>5.9</w:t>
      </w:r>
      <w:r>
        <w:tab/>
        <w:t>Display List Processor Registers</w:t>
      </w:r>
      <w:bookmarkEnd w:id="260"/>
      <w:bookmarkEnd w:id="261"/>
      <w:bookmarkEnd w:id="262"/>
    </w:p>
    <w:p w14:paraId="6FFD0AC0" w14:textId="77777777" w:rsidR="00744718" w:rsidRDefault="00744718" w:rsidP="00744718">
      <w:pPr>
        <w:rPr>
          <w:rFonts w:ascii="Arial" w:hAnsi="Arial"/>
        </w:rPr>
      </w:pPr>
    </w:p>
    <w:p w14:paraId="59926002" w14:textId="0EBDF17E" w:rsidR="00744718" w:rsidRDefault="009F7167" w:rsidP="00744718">
      <w:pPr>
        <w:pStyle w:val="Heading3"/>
        <w:tabs>
          <w:tab w:val="left" w:pos="0"/>
        </w:tabs>
      </w:pPr>
      <w:r>
        <w:t>5.9.1</w:t>
      </w:r>
      <w:r>
        <w:tab/>
      </w:r>
      <w:r w:rsidR="00744718">
        <w:t>Display List Processor Address Register RBASE_D + (0x00F8)</w:t>
      </w:r>
    </w:p>
    <w:p w14:paraId="5F7A1B18"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Name: </w:t>
      </w:r>
      <w:r>
        <w:rPr>
          <w:rFonts w:ascii="Times New Roman" w:hAnsi="Times New Roman"/>
          <w:b/>
        </w:rPr>
        <w:tab/>
        <w:t>DL_ADR</w:t>
      </w:r>
    </w:p>
    <w:p w14:paraId="6A6E56E9" w14:textId="77777777" w:rsidR="00744718" w:rsidRDefault="00744718" w:rsidP="00744718">
      <w:pPr>
        <w:pStyle w:val="NormalIndent"/>
        <w:tabs>
          <w:tab w:val="left" w:pos="0"/>
          <w:tab w:val="left" w:pos="360"/>
          <w:tab w:val="left" w:pos="720"/>
        </w:tabs>
        <w:ind w:left="0"/>
        <w:rPr>
          <w:rFonts w:ascii="Times New Roman" w:hAnsi="Times New Roman"/>
          <w:b/>
        </w:rPr>
      </w:pPr>
      <w:r>
        <w:rPr>
          <w:rFonts w:ascii="Times New Roman" w:hAnsi="Times New Roman"/>
          <w:b/>
        </w:rPr>
        <w:t xml:space="preserve">Type: </w:t>
      </w:r>
      <w:r>
        <w:rPr>
          <w:rFonts w:ascii="Times New Roman" w:hAnsi="Times New Roman"/>
          <w:b/>
        </w:rPr>
        <w:tab/>
        <w:t>Memory mapped read write</w:t>
      </w:r>
    </w:p>
    <w:p w14:paraId="260917C4" w14:textId="77777777" w:rsidR="00744718" w:rsidRDefault="00744718" w:rsidP="00744718">
      <w:pPr>
        <w:pStyle w:val="NormalIndent"/>
        <w:tabs>
          <w:tab w:val="left" w:pos="0"/>
        </w:tabs>
        <w:ind w:left="0"/>
        <w:rPr>
          <w:rFonts w:ascii="Times New Roman" w:hAnsi="Times New Roman"/>
        </w:rPr>
      </w:pPr>
    </w:p>
    <w:p w14:paraId="45E17BFD" w14:textId="54E02767" w:rsidR="00744718" w:rsidRDefault="00744718" w:rsidP="00744718">
      <w:pPr>
        <w:tabs>
          <w:tab w:val="left" w:pos="0"/>
        </w:tabs>
      </w:pPr>
      <w:r>
        <w:t xml:space="preserve">This register defines the address in local RAM at which the display list processor will begin execution. A start address is written into DL_ADR at which time the DLP will accept end addresses which are associated with the start address. The list can be started or stopped at any time and the end address updated asynchronously. The DLP can also accept a new start address as a “pending list”. Once the new start address is written, the DLP will continue executing the current list and seamlessly switch to the new list when the executing list is completed. All new end addresses written after a start address are associated with the new list, and the executing list is NOT accessible. Only 2 start addresses can be loaded at any time and </w:t>
      </w:r>
      <w:r w:rsidR="00E82776">
        <w:t>GPLGPU</w:t>
      </w:r>
      <w:r>
        <w:t xml:space="preserve"> will issue a PCI bus retry if a third start address is attempted.</w:t>
      </w:r>
    </w:p>
    <w:p w14:paraId="765E852E" w14:textId="77777777" w:rsidR="00744718" w:rsidRDefault="00744718" w:rsidP="00744718"/>
    <w:p w14:paraId="2328219C" w14:textId="77777777" w:rsidR="00744718" w:rsidRDefault="00744718" w:rsidP="00744718">
      <w:r>
        <w:object w:dxaOrig="6157" w:dyaOrig="1227" w14:anchorId="280CD84D">
          <v:shape id="_x0000_i1149" type="#_x0000_t75" style="width:308.05pt;height:61.7pt" o:ole="">
            <v:imagedata r:id="rId258" o:title=""/>
          </v:shape>
          <o:OLEObject Type="Embed" ProgID="MSDraw" ShapeID="_x0000_i1149" DrawAspect="Content" ObjectID="_1342457396" r:id="rId259">
            <o:FieldCodes>\* MERGEFORMAT</o:FieldCodes>
          </o:OLEObject>
        </w:object>
      </w:r>
    </w:p>
    <w:p w14:paraId="559E26BA" w14:textId="77777777" w:rsidR="00744718" w:rsidRDefault="00744718" w:rsidP="00744718">
      <w:pPr>
        <w:ind w:left="720"/>
      </w:pPr>
    </w:p>
    <w:tbl>
      <w:tblPr>
        <w:tblW w:w="0" w:type="auto"/>
        <w:tblInd w:w="108" w:type="dxa"/>
        <w:tblLayout w:type="fixed"/>
        <w:tblLook w:val="0000" w:firstRow="0" w:lastRow="0" w:firstColumn="0" w:lastColumn="0" w:noHBand="0" w:noVBand="0"/>
      </w:tblPr>
      <w:tblGrid>
        <w:gridCol w:w="1798"/>
        <w:gridCol w:w="1320"/>
        <w:gridCol w:w="1232"/>
        <w:gridCol w:w="5010"/>
      </w:tblGrid>
      <w:tr w:rsidR="00744718" w14:paraId="7629023C" w14:textId="77777777" w:rsidTr="00744718">
        <w:trPr>
          <w:cantSplit/>
        </w:trPr>
        <w:tc>
          <w:tcPr>
            <w:tcW w:w="1798" w:type="dxa"/>
            <w:tcBorders>
              <w:top w:val="single" w:sz="12" w:space="0" w:color="auto"/>
              <w:left w:val="single" w:sz="12" w:space="0" w:color="auto"/>
              <w:bottom w:val="single" w:sz="12" w:space="0" w:color="auto"/>
              <w:right w:val="single" w:sz="6" w:space="0" w:color="auto"/>
            </w:tcBorders>
          </w:tcPr>
          <w:p w14:paraId="2F408B3B" w14:textId="77777777" w:rsidR="00744718" w:rsidRDefault="00744718" w:rsidP="00744718">
            <w:pPr>
              <w:rPr>
                <w:b/>
              </w:rPr>
            </w:pPr>
            <w:r>
              <w:rPr>
                <w:b/>
              </w:rPr>
              <w:t>Bits</w:t>
            </w:r>
          </w:p>
        </w:tc>
        <w:tc>
          <w:tcPr>
            <w:tcW w:w="1320" w:type="dxa"/>
            <w:tcBorders>
              <w:top w:val="single" w:sz="12" w:space="0" w:color="auto"/>
              <w:left w:val="single" w:sz="6" w:space="0" w:color="auto"/>
              <w:bottom w:val="single" w:sz="12" w:space="0" w:color="auto"/>
              <w:right w:val="single" w:sz="6" w:space="0" w:color="auto"/>
            </w:tcBorders>
          </w:tcPr>
          <w:p w14:paraId="5A2A3238" w14:textId="77777777" w:rsidR="00744718" w:rsidRDefault="00744718" w:rsidP="00744718">
            <w:pPr>
              <w:rPr>
                <w:b/>
              </w:rPr>
            </w:pPr>
            <w:r>
              <w:rPr>
                <w:b/>
              </w:rPr>
              <w:t>Name</w:t>
            </w:r>
          </w:p>
        </w:tc>
        <w:tc>
          <w:tcPr>
            <w:tcW w:w="1232" w:type="dxa"/>
            <w:tcBorders>
              <w:top w:val="single" w:sz="12" w:space="0" w:color="auto"/>
              <w:left w:val="single" w:sz="6" w:space="0" w:color="auto"/>
              <w:bottom w:val="single" w:sz="12" w:space="0" w:color="auto"/>
              <w:right w:val="single" w:sz="12" w:space="0" w:color="auto"/>
            </w:tcBorders>
          </w:tcPr>
          <w:p w14:paraId="1FD57BBE" w14:textId="77777777" w:rsidR="00744718" w:rsidRDefault="00744718" w:rsidP="00744718">
            <w:pPr>
              <w:rPr>
                <w:b/>
              </w:rPr>
            </w:pPr>
            <w:r>
              <w:rPr>
                <w:b/>
              </w:rPr>
              <w:t xml:space="preserve">Value        </w:t>
            </w:r>
          </w:p>
        </w:tc>
        <w:tc>
          <w:tcPr>
            <w:tcW w:w="5010" w:type="dxa"/>
            <w:tcBorders>
              <w:top w:val="single" w:sz="12" w:space="0" w:color="auto"/>
              <w:left w:val="single" w:sz="6" w:space="0" w:color="auto"/>
              <w:bottom w:val="single" w:sz="12" w:space="0" w:color="auto"/>
              <w:right w:val="single" w:sz="12" w:space="0" w:color="auto"/>
            </w:tcBorders>
          </w:tcPr>
          <w:p w14:paraId="5BF8E2FE" w14:textId="77777777" w:rsidR="00744718" w:rsidRDefault="00744718" w:rsidP="00744718">
            <w:pPr>
              <w:rPr>
                <w:b/>
              </w:rPr>
            </w:pPr>
            <w:r>
              <w:rPr>
                <w:b/>
              </w:rPr>
              <w:t xml:space="preserve"> Function</w:t>
            </w:r>
          </w:p>
        </w:tc>
      </w:tr>
      <w:tr w:rsidR="00744718" w14:paraId="7A5FD764" w14:textId="77777777" w:rsidTr="00744718">
        <w:trPr>
          <w:cantSplit/>
        </w:trPr>
        <w:tc>
          <w:tcPr>
            <w:tcW w:w="1798" w:type="dxa"/>
            <w:tcBorders>
              <w:left w:val="single" w:sz="12" w:space="0" w:color="auto"/>
              <w:bottom w:val="single" w:sz="6" w:space="0" w:color="auto"/>
              <w:right w:val="single" w:sz="6" w:space="0" w:color="auto"/>
            </w:tcBorders>
          </w:tcPr>
          <w:p w14:paraId="1E47C171" w14:textId="77777777" w:rsidR="00744718" w:rsidRDefault="00744718" w:rsidP="00744718">
            <w:r>
              <w:t>DL_ADR[3:0]</w:t>
            </w:r>
          </w:p>
        </w:tc>
        <w:tc>
          <w:tcPr>
            <w:tcW w:w="1320" w:type="dxa"/>
            <w:tcBorders>
              <w:left w:val="single" w:sz="6" w:space="0" w:color="auto"/>
              <w:bottom w:val="single" w:sz="6" w:space="0" w:color="auto"/>
              <w:right w:val="single" w:sz="6" w:space="0" w:color="auto"/>
            </w:tcBorders>
          </w:tcPr>
          <w:p w14:paraId="41D4D974" w14:textId="77777777" w:rsidR="00744718" w:rsidRDefault="00744718" w:rsidP="00744718">
            <w:r>
              <w:t>Reserved</w:t>
            </w:r>
          </w:p>
        </w:tc>
        <w:tc>
          <w:tcPr>
            <w:tcW w:w="1232" w:type="dxa"/>
            <w:tcBorders>
              <w:left w:val="single" w:sz="6" w:space="0" w:color="auto"/>
              <w:bottom w:val="single" w:sz="6" w:space="0" w:color="auto"/>
              <w:right w:val="single" w:sz="12" w:space="0" w:color="auto"/>
            </w:tcBorders>
          </w:tcPr>
          <w:p w14:paraId="1DA702F8" w14:textId="77777777" w:rsidR="00744718" w:rsidRDefault="00744718" w:rsidP="00744718">
            <w:pPr>
              <w:jc w:val="center"/>
            </w:pPr>
            <w:r>
              <w:t>0x0</w:t>
            </w:r>
          </w:p>
        </w:tc>
        <w:tc>
          <w:tcPr>
            <w:tcW w:w="5010" w:type="dxa"/>
            <w:tcBorders>
              <w:left w:val="single" w:sz="6" w:space="0" w:color="auto"/>
              <w:bottom w:val="single" w:sz="6" w:space="0" w:color="auto"/>
              <w:right w:val="single" w:sz="12" w:space="0" w:color="auto"/>
            </w:tcBorders>
          </w:tcPr>
          <w:p w14:paraId="2B29B70A" w14:textId="77777777" w:rsidR="00744718" w:rsidRDefault="00744718" w:rsidP="00744718">
            <w:r>
              <w:t>Reserved</w:t>
            </w:r>
          </w:p>
        </w:tc>
      </w:tr>
      <w:tr w:rsidR="00744718" w14:paraId="363B0694" w14:textId="77777777" w:rsidTr="00744718">
        <w:trPr>
          <w:cantSplit/>
        </w:trPr>
        <w:tc>
          <w:tcPr>
            <w:tcW w:w="1798" w:type="dxa"/>
            <w:tcBorders>
              <w:top w:val="single" w:sz="6" w:space="0" w:color="auto"/>
              <w:left w:val="single" w:sz="12" w:space="0" w:color="auto"/>
              <w:bottom w:val="single" w:sz="6" w:space="0" w:color="auto"/>
              <w:right w:val="single" w:sz="6" w:space="0" w:color="auto"/>
            </w:tcBorders>
          </w:tcPr>
          <w:p w14:paraId="49D71296" w14:textId="77777777" w:rsidR="00744718" w:rsidRDefault="00744718" w:rsidP="00744718">
            <w:r>
              <w:t>DL_ADR[24:4]</w:t>
            </w:r>
          </w:p>
        </w:tc>
        <w:tc>
          <w:tcPr>
            <w:tcW w:w="1320" w:type="dxa"/>
            <w:tcBorders>
              <w:top w:val="single" w:sz="6" w:space="0" w:color="auto"/>
              <w:left w:val="single" w:sz="6" w:space="0" w:color="auto"/>
              <w:bottom w:val="single" w:sz="6" w:space="0" w:color="auto"/>
              <w:right w:val="single" w:sz="6" w:space="0" w:color="auto"/>
            </w:tcBorders>
          </w:tcPr>
          <w:p w14:paraId="5AF0D6B0" w14:textId="77777777" w:rsidR="00744718" w:rsidRDefault="00744718" w:rsidP="00744718">
            <w:r>
              <w:t>DL_ADR</w:t>
            </w:r>
          </w:p>
        </w:tc>
        <w:tc>
          <w:tcPr>
            <w:tcW w:w="1232" w:type="dxa"/>
            <w:tcBorders>
              <w:top w:val="single" w:sz="6" w:space="0" w:color="auto"/>
              <w:left w:val="single" w:sz="6" w:space="0" w:color="auto"/>
              <w:bottom w:val="single" w:sz="6" w:space="0" w:color="auto"/>
              <w:right w:val="single" w:sz="12" w:space="0" w:color="auto"/>
            </w:tcBorders>
          </w:tcPr>
          <w:p w14:paraId="646901BD" w14:textId="77777777" w:rsidR="00744718" w:rsidRDefault="00744718" w:rsidP="00744718"/>
        </w:tc>
        <w:tc>
          <w:tcPr>
            <w:tcW w:w="5010" w:type="dxa"/>
            <w:tcBorders>
              <w:top w:val="single" w:sz="6" w:space="0" w:color="auto"/>
              <w:left w:val="single" w:sz="6" w:space="0" w:color="auto"/>
              <w:bottom w:val="single" w:sz="6" w:space="0" w:color="auto"/>
              <w:right w:val="single" w:sz="12" w:space="0" w:color="auto"/>
            </w:tcBorders>
          </w:tcPr>
          <w:p w14:paraId="2B74ADC4" w14:textId="77777777" w:rsidR="00744718" w:rsidRDefault="00744718" w:rsidP="00744718">
            <w:r>
              <w:t>Display List Start Address</w:t>
            </w:r>
          </w:p>
        </w:tc>
      </w:tr>
      <w:tr w:rsidR="00744718" w14:paraId="3CA7C0A7" w14:textId="77777777" w:rsidTr="00744718">
        <w:trPr>
          <w:cantSplit/>
        </w:trPr>
        <w:tc>
          <w:tcPr>
            <w:tcW w:w="1798" w:type="dxa"/>
            <w:tcBorders>
              <w:top w:val="single" w:sz="6" w:space="0" w:color="auto"/>
              <w:left w:val="single" w:sz="12" w:space="0" w:color="auto"/>
              <w:bottom w:val="single" w:sz="6" w:space="0" w:color="auto"/>
              <w:right w:val="single" w:sz="6" w:space="0" w:color="auto"/>
            </w:tcBorders>
          </w:tcPr>
          <w:p w14:paraId="11783575" w14:textId="77777777" w:rsidR="00744718" w:rsidRDefault="00744718" w:rsidP="00744718">
            <w:r>
              <w:t>DL_ADR[28:25]</w:t>
            </w:r>
          </w:p>
        </w:tc>
        <w:tc>
          <w:tcPr>
            <w:tcW w:w="1320" w:type="dxa"/>
            <w:tcBorders>
              <w:top w:val="single" w:sz="6" w:space="0" w:color="auto"/>
              <w:left w:val="single" w:sz="6" w:space="0" w:color="auto"/>
              <w:bottom w:val="single" w:sz="6" w:space="0" w:color="auto"/>
              <w:right w:val="single" w:sz="6" w:space="0" w:color="auto"/>
            </w:tcBorders>
          </w:tcPr>
          <w:p w14:paraId="4BA78D3D" w14:textId="77777777" w:rsidR="00744718" w:rsidRDefault="00744718" w:rsidP="00744718">
            <w:r>
              <w:t>Reserved</w:t>
            </w:r>
          </w:p>
        </w:tc>
        <w:tc>
          <w:tcPr>
            <w:tcW w:w="1232" w:type="dxa"/>
            <w:tcBorders>
              <w:top w:val="single" w:sz="6" w:space="0" w:color="auto"/>
              <w:left w:val="single" w:sz="6" w:space="0" w:color="auto"/>
              <w:bottom w:val="single" w:sz="6" w:space="0" w:color="auto"/>
              <w:right w:val="single" w:sz="12" w:space="0" w:color="auto"/>
            </w:tcBorders>
          </w:tcPr>
          <w:p w14:paraId="75E23ECA" w14:textId="77777777" w:rsidR="00744718" w:rsidRDefault="00744718" w:rsidP="00744718">
            <w:pPr>
              <w:jc w:val="center"/>
            </w:pPr>
            <w:r>
              <w:t>0</w:t>
            </w:r>
          </w:p>
        </w:tc>
        <w:tc>
          <w:tcPr>
            <w:tcW w:w="5010" w:type="dxa"/>
            <w:tcBorders>
              <w:top w:val="single" w:sz="6" w:space="0" w:color="auto"/>
              <w:left w:val="single" w:sz="6" w:space="0" w:color="auto"/>
              <w:bottom w:val="single" w:sz="6" w:space="0" w:color="auto"/>
              <w:right w:val="single" w:sz="12" w:space="0" w:color="auto"/>
            </w:tcBorders>
          </w:tcPr>
          <w:p w14:paraId="038FBF3A" w14:textId="77777777" w:rsidR="00744718" w:rsidRDefault="00744718" w:rsidP="00744718">
            <w:r>
              <w:t>Reserved</w:t>
            </w:r>
          </w:p>
        </w:tc>
      </w:tr>
      <w:tr w:rsidR="00744718" w14:paraId="42B1D69F" w14:textId="77777777" w:rsidTr="00744718">
        <w:trPr>
          <w:cantSplit/>
        </w:trPr>
        <w:tc>
          <w:tcPr>
            <w:tcW w:w="1798" w:type="dxa"/>
            <w:tcBorders>
              <w:top w:val="single" w:sz="6" w:space="0" w:color="auto"/>
              <w:left w:val="single" w:sz="12" w:space="0" w:color="auto"/>
              <w:bottom w:val="single" w:sz="6" w:space="0" w:color="auto"/>
              <w:right w:val="single" w:sz="6" w:space="0" w:color="auto"/>
            </w:tcBorders>
          </w:tcPr>
          <w:p w14:paraId="0A96A36F" w14:textId="77777777" w:rsidR="00744718" w:rsidRDefault="00744718" w:rsidP="00744718">
            <w:r>
              <w:t>DL_ADR[29]</w:t>
            </w:r>
          </w:p>
        </w:tc>
        <w:tc>
          <w:tcPr>
            <w:tcW w:w="1320" w:type="dxa"/>
            <w:tcBorders>
              <w:top w:val="single" w:sz="6" w:space="0" w:color="auto"/>
              <w:left w:val="single" w:sz="6" w:space="0" w:color="auto"/>
              <w:bottom w:val="single" w:sz="6" w:space="0" w:color="auto"/>
              <w:right w:val="single" w:sz="6" w:space="0" w:color="auto"/>
            </w:tcBorders>
          </w:tcPr>
          <w:p w14:paraId="500887DB" w14:textId="77777777" w:rsidR="00744718" w:rsidRDefault="00744718" w:rsidP="00744718">
            <w:r>
              <w:t>WCF</w:t>
            </w:r>
          </w:p>
        </w:tc>
        <w:tc>
          <w:tcPr>
            <w:tcW w:w="1232" w:type="dxa"/>
            <w:tcBorders>
              <w:top w:val="single" w:sz="6" w:space="0" w:color="auto"/>
              <w:left w:val="single" w:sz="6" w:space="0" w:color="auto"/>
              <w:bottom w:val="single" w:sz="6" w:space="0" w:color="auto"/>
              <w:right w:val="single" w:sz="12" w:space="0" w:color="auto"/>
            </w:tcBorders>
          </w:tcPr>
          <w:p w14:paraId="7250AEAD" w14:textId="77777777" w:rsidR="00744718" w:rsidRDefault="00744718" w:rsidP="00744718">
            <w:pPr>
              <w:jc w:val="center"/>
            </w:pPr>
          </w:p>
          <w:p w14:paraId="1C4A260D" w14:textId="77777777" w:rsidR="00744718" w:rsidRDefault="00744718" w:rsidP="00744718">
            <w:pPr>
              <w:jc w:val="center"/>
            </w:pPr>
          </w:p>
          <w:p w14:paraId="63A2764B" w14:textId="77777777" w:rsidR="00744718" w:rsidRDefault="00744718" w:rsidP="00744718">
            <w:pPr>
              <w:jc w:val="center"/>
            </w:pPr>
          </w:p>
          <w:p w14:paraId="6AA11693" w14:textId="77777777" w:rsidR="00744718" w:rsidRDefault="00744718" w:rsidP="00744718">
            <w:pPr>
              <w:jc w:val="center"/>
            </w:pPr>
            <w:r>
              <w:t>0x0</w:t>
            </w:r>
          </w:p>
          <w:p w14:paraId="40EC04DB" w14:textId="77777777" w:rsidR="00744718" w:rsidRDefault="00744718" w:rsidP="00744718">
            <w:pPr>
              <w:jc w:val="center"/>
            </w:pPr>
            <w:r>
              <w:t>0x1</w:t>
            </w:r>
          </w:p>
        </w:tc>
        <w:tc>
          <w:tcPr>
            <w:tcW w:w="5010" w:type="dxa"/>
            <w:tcBorders>
              <w:top w:val="single" w:sz="6" w:space="0" w:color="auto"/>
              <w:left w:val="single" w:sz="6" w:space="0" w:color="auto"/>
              <w:bottom w:val="single" w:sz="6" w:space="0" w:color="auto"/>
              <w:right w:val="single" w:sz="12" w:space="0" w:color="auto"/>
            </w:tcBorders>
          </w:tcPr>
          <w:p w14:paraId="39831E46" w14:textId="77777777" w:rsidR="00744718" w:rsidRDefault="00744718" w:rsidP="00744718">
            <w:r>
              <w:t>Wait for Linear windows cache to flush</w:t>
            </w:r>
          </w:p>
          <w:p w14:paraId="762D3FAA" w14:textId="77777777" w:rsidR="00744718" w:rsidRDefault="00744718" w:rsidP="00744718">
            <w:r>
              <w:t xml:space="preserve"> - Wait for cache flush (wait for linear window’s cache to</w:t>
            </w:r>
          </w:p>
          <w:p w14:paraId="40F04D9A" w14:textId="77777777" w:rsidR="00744718" w:rsidRDefault="00744718" w:rsidP="00744718">
            <w:r>
              <w:t xml:space="preserve">flush before executing the list.) </w:t>
            </w:r>
          </w:p>
          <w:p w14:paraId="5DDDD5B3" w14:textId="77777777" w:rsidR="00744718" w:rsidRDefault="00744718" w:rsidP="00744718">
            <w:r>
              <w:t>Enabled</w:t>
            </w:r>
          </w:p>
          <w:p w14:paraId="225C1C2E" w14:textId="77777777" w:rsidR="00744718" w:rsidRDefault="00744718" w:rsidP="00744718">
            <w:r>
              <w:t>Disabled</w:t>
            </w:r>
          </w:p>
        </w:tc>
      </w:tr>
      <w:tr w:rsidR="00744718" w14:paraId="02AE1D11" w14:textId="77777777" w:rsidTr="00744718">
        <w:trPr>
          <w:cantSplit/>
        </w:trPr>
        <w:tc>
          <w:tcPr>
            <w:tcW w:w="1798" w:type="dxa"/>
            <w:tcBorders>
              <w:top w:val="single" w:sz="6" w:space="0" w:color="auto"/>
              <w:left w:val="single" w:sz="12" w:space="0" w:color="auto"/>
              <w:bottom w:val="single" w:sz="6" w:space="0" w:color="auto"/>
              <w:right w:val="single" w:sz="6" w:space="0" w:color="auto"/>
            </w:tcBorders>
          </w:tcPr>
          <w:p w14:paraId="3B83574C" w14:textId="77777777" w:rsidR="00744718" w:rsidRDefault="00744718" w:rsidP="00744718">
            <w:r>
              <w:t>DL_ADR[30]</w:t>
            </w:r>
          </w:p>
        </w:tc>
        <w:tc>
          <w:tcPr>
            <w:tcW w:w="1320" w:type="dxa"/>
            <w:tcBorders>
              <w:top w:val="single" w:sz="6" w:space="0" w:color="auto"/>
              <w:left w:val="single" w:sz="6" w:space="0" w:color="auto"/>
              <w:bottom w:val="single" w:sz="6" w:space="0" w:color="auto"/>
              <w:right w:val="single" w:sz="6" w:space="0" w:color="auto"/>
            </w:tcBorders>
          </w:tcPr>
          <w:p w14:paraId="38B8C7AA" w14:textId="77777777" w:rsidR="00744718" w:rsidRDefault="00744718" w:rsidP="00744718">
            <w:r>
              <w:t>BUSY</w:t>
            </w:r>
          </w:p>
        </w:tc>
        <w:tc>
          <w:tcPr>
            <w:tcW w:w="1232" w:type="dxa"/>
            <w:tcBorders>
              <w:top w:val="single" w:sz="6" w:space="0" w:color="auto"/>
              <w:left w:val="single" w:sz="6" w:space="0" w:color="auto"/>
              <w:bottom w:val="single" w:sz="6" w:space="0" w:color="auto"/>
              <w:right w:val="single" w:sz="12" w:space="0" w:color="auto"/>
            </w:tcBorders>
          </w:tcPr>
          <w:p w14:paraId="23D0A26C" w14:textId="77777777" w:rsidR="00744718" w:rsidRDefault="00744718" w:rsidP="00744718">
            <w:pPr>
              <w:jc w:val="center"/>
            </w:pPr>
          </w:p>
          <w:p w14:paraId="15F3BEA9" w14:textId="77777777" w:rsidR="00744718" w:rsidRDefault="00744718" w:rsidP="00744718">
            <w:pPr>
              <w:jc w:val="center"/>
            </w:pPr>
            <w:r>
              <w:t>0x0</w:t>
            </w:r>
          </w:p>
          <w:p w14:paraId="42E6206D" w14:textId="77777777" w:rsidR="00744718" w:rsidRDefault="00744718" w:rsidP="00744718">
            <w:pPr>
              <w:jc w:val="center"/>
            </w:pPr>
            <w:r>
              <w:t>0x1</w:t>
            </w:r>
          </w:p>
        </w:tc>
        <w:tc>
          <w:tcPr>
            <w:tcW w:w="5010" w:type="dxa"/>
            <w:tcBorders>
              <w:top w:val="single" w:sz="6" w:space="0" w:color="auto"/>
              <w:left w:val="single" w:sz="6" w:space="0" w:color="auto"/>
              <w:bottom w:val="single" w:sz="6" w:space="0" w:color="auto"/>
              <w:right w:val="single" w:sz="12" w:space="0" w:color="auto"/>
            </w:tcBorders>
          </w:tcPr>
          <w:p w14:paraId="1176D6EF" w14:textId="77777777" w:rsidR="00744718" w:rsidRDefault="00744718" w:rsidP="00744718">
            <w:r>
              <w:t>Display List Busy</w:t>
            </w:r>
          </w:p>
          <w:p w14:paraId="1720406E" w14:textId="77777777" w:rsidR="00744718" w:rsidRDefault="00744718" w:rsidP="00744718">
            <w:r>
              <w:t>Not Busy</w:t>
            </w:r>
          </w:p>
          <w:p w14:paraId="4B5478E1" w14:textId="77777777" w:rsidR="00744718" w:rsidRDefault="00744718" w:rsidP="00744718">
            <w:r>
              <w:t>Busy</w:t>
            </w:r>
          </w:p>
        </w:tc>
      </w:tr>
      <w:tr w:rsidR="00744718" w14:paraId="07BDC3D8" w14:textId="77777777" w:rsidTr="00744718">
        <w:trPr>
          <w:cantSplit/>
        </w:trPr>
        <w:tc>
          <w:tcPr>
            <w:tcW w:w="1798" w:type="dxa"/>
            <w:tcBorders>
              <w:top w:val="single" w:sz="6" w:space="0" w:color="auto"/>
              <w:left w:val="single" w:sz="12" w:space="0" w:color="auto"/>
              <w:bottom w:val="single" w:sz="6" w:space="0" w:color="auto"/>
              <w:right w:val="single" w:sz="6" w:space="0" w:color="auto"/>
            </w:tcBorders>
          </w:tcPr>
          <w:p w14:paraId="6C9DDA08" w14:textId="77777777" w:rsidR="00744718" w:rsidRDefault="00744718" w:rsidP="00744718">
            <w:r>
              <w:t>DL_ADR[31]</w:t>
            </w:r>
          </w:p>
        </w:tc>
        <w:tc>
          <w:tcPr>
            <w:tcW w:w="1320" w:type="dxa"/>
            <w:tcBorders>
              <w:top w:val="single" w:sz="6" w:space="0" w:color="auto"/>
              <w:left w:val="single" w:sz="6" w:space="0" w:color="auto"/>
              <w:bottom w:val="single" w:sz="6" w:space="0" w:color="auto"/>
              <w:right w:val="single" w:sz="6" w:space="0" w:color="auto"/>
            </w:tcBorders>
          </w:tcPr>
          <w:p w14:paraId="7EC26256" w14:textId="77777777" w:rsidR="00744718" w:rsidRDefault="00744718" w:rsidP="00744718">
            <w:r>
              <w:t>Reserved</w:t>
            </w:r>
          </w:p>
        </w:tc>
        <w:tc>
          <w:tcPr>
            <w:tcW w:w="1232" w:type="dxa"/>
            <w:tcBorders>
              <w:top w:val="single" w:sz="6" w:space="0" w:color="auto"/>
              <w:left w:val="single" w:sz="6" w:space="0" w:color="auto"/>
              <w:bottom w:val="single" w:sz="6" w:space="0" w:color="auto"/>
              <w:right w:val="single" w:sz="12" w:space="0" w:color="auto"/>
            </w:tcBorders>
          </w:tcPr>
          <w:p w14:paraId="024370B6" w14:textId="77777777" w:rsidR="00744718" w:rsidRDefault="00744718" w:rsidP="00744718">
            <w:pPr>
              <w:jc w:val="center"/>
            </w:pPr>
            <w:r>
              <w:t>0x0</w:t>
            </w:r>
          </w:p>
        </w:tc>
        <w:tc>
          <w:tcPr>
            <w:tcW w:w="5010" w:type="dxa"/>
            <w:tcBorders>
              <w:top w:val="single" w:sz="6" w:space="0" w:color="auto"/>
              <w:left w:val="single" w:sz="6" w:space="0" w:color="auto"/>
              <w:bottom w:val="single" w:sz="6" w:space="0" w:color="auto"/>
              <w:right w:val="single" w:sz="12" w:space="0" w:color="auto"/>
            </w:tcBorders>
          </w:tcPr>
          <w:p w14:paraId="7047A625" w14:textId="77777777" w:rsidR="00744718" w:rsidRDefault="00744718" w:rsidP="00744718">
            <w:r>
              <w:t>Reserved</w:t>
            </w:r>
          </w:p>
        </w:tc>
      </w:tr>
    </w:tbl>
    <w:p w14:paraId="160EFD54" w14:textId="77777777" w:rsidR="00744718" w:rsidRDefault="00744718" w:rsidP="00744718">
      <w:pPr>
        <w:pStyle w:val="Heading3"/>
      </w:pPr>
    </w:p>
    <w:p w14:paraId="58193A68" w14:textId="77777777" w:rsidR="00744718" w:rsidRDefault="00744718" w:rsidP="00744718">
      <w:pPr>
        <w:pStyle w:val="Heading3"/>
      </w:pPr>
      <w:r>
        <w:br w:type="page"/>
        <w:t>5.9.2</w:t>
      </w:r>
      <w:r>
        <w:tab/>
      </w:r>
      <w:r>
        <w:tab/>
        <w:t>Display List Processor Control Register RBASE_D + (0x00FC)</w:t>
      </w:r>
    </w:p>
    <w:p w14:paraId="5AE29F24" w14:textId="77777777" w:rsidR="00744718" w:rsidRDefault="00744718" w:rsidP="00744718">
      <w:pPr>
        <w:pStyle w:val="NormalIndent"/>
        <w:tabs>
          <w:tab w:val="left" w:pos="720"/>
        </w:tabs>
        <w:ind w:left="0"/>
        <w:rPr>
          <w:rFonts w:ascii="Times New Roman" w:hAnsi="Times New Roman"/>
          <w:b/>
        </w:rPr>
      </w:pPr>
      <w:r>
        <w:rPr>
          <w:rFonts w:ascii="Times New Roman" w:hAnsi="Times New Roman"/>
          <w:b/>
        </w:rPr>
        <w:t xml:space="preserve">Name: </w:t>
      </w:r>
      <w:r>
        <w:rPr>
          <w:rFonts w:ascii="Times New Roman" w:hAnsi="Times New Roman"/>
          <w:b/>
        </w:rPr>
        <w:tab/>
        <w:t>DL_CNTRL</w:t>
      </w:r>
    </w:p>
    <w:p w14:paraId="43000F7B" w14:textId="77777777" w:rsidR="00744718" w:rsidRDefault="00744718" w:rsidP="00744718">
      <w:pPr>
        <w:pStyle w:val="NormalIndent"/>
        <w:tabs>
          <w:tab w:val="left" w:pos="720"/>
        </w:tabs>
        <w:spacing w:after="120"/>
        <w:ind w:left="0"/>
        <w:rPr>
          <w:rFonts w:ascii="Times New Roman" w:hAnsi="Times New Roman"/>
          <w:b/>
        </w:rPr>
      </w:pPr>
      <w:r>
        <w:rPr>
          <w:rFonts w:ascii="Times New Roman" w:hAnsi="Times New Roman"/>
          <w:b/>
        </w:rPr>
        <w:t xml:space="preserve">Type: </w:t>
      </w:r>
      <w:r>
        <w:rPr>
          <w:rFonts w:ascii="Times New Roman" w:hAnsi="Times New Roman"/>
          <w:b/>
        </w:rPr>
        <w:tab/>
        <w:t>Memory mapped read write</w:t>
      </w:r>
    </w:p>
    <w:p w14:paraId="745EAEA2" w14:textId="77777777" w:rsidR="00744718" w:rsidRDefault="00744718" w:rsidP="00744718">
      <w:r>
        <w:t>This register contains the control bits and the termination address of the display list.</w:t>
      </w:r>
    </w:p>
    <w:p w14:paraId="6F5E6B98" w14:textId="77777777" w:rsidR="00744718" w:rsidRDefault="00744718" w:rsidP="00744718">
      <w:r>
        <w:tab/>
      </w:r>
      <w:r>
        <w:tab/>
      </w:r>
    </w:p>
    <w:p w14:paraId="1452920B" w14:textId="77777777" w:rsidR="00744718" w:rsidRDefault="00744718" w:rsidP="00744718">
      <w:r>
        <w:object w:dxaOrig="6157" w:dyaOrig="1222" w14:anchorId="0FD2BE98">
          <v:shape id="_x0000_i1150" type="#_x0000_t75" style="width:308.05pt;height:61.15pt" o:ole="">
            <v:imagedata r:id="rId260" o:title=""/>
          </v:shape>
          <o:OLEObject Type="Embed" ProgID="Unknown" ShapeID="_x0000_i1150" DrawAspect="Content" ObjectID="_1342457397" r:id="rId261">
            <o:FieldCodes>\* MERGEFORMAT</o:FieldCodes>
          </o:OLEObject>
        </w:object>
      </w:r>
    </w:p>
    <w:p w14:paraId="3EB97228" w14:textId="77777777" w:rsidR="00744718" w:rsidRDefault="00744718" w:rsidP="00744718"/>
    <w:tbl>
      <w:tblPr>
        <w:tblW w:w="9898" w:type="dxa"/>
        <w:tblInd w:w="108" w:type="dxa"/>
        <w:tblLayout w:type="fixed"/>
        <w:tblLook w:val="0000" w:firstRow="0" w:lastRow="0" w:firstColumn="0" w:lastColumn="0" w:noHBand="0" w:noVBand="0"/>
      </w:tblPr>
      <w:tblGrid>
        <w:gridCol w:w="1887"/>
        <w:gridCol w:w="1306"/>
        <w:gridCol w:w="1219"/>
        <w:gridCol w:w="5486"/>
      </w:tblGrid>
      <w:tr w:rsidR="00744718" w14:paraId="45DC6B73" w14:textId="77777777" w:rsidTr="00E272F4">
        <w:trPr>
          <w:cantSplit/>
        </w:trPr>
        <w:tc>
          <w:tcPr>
            <w:tcW w:w="1887" w:type="dxa"/>
            <w:tcBorders>
              <w:top w:val="single" w:sz="12" w:space="0" w:color="auto"/>
              <w:left w:val="single" w:sz="12" w:space="0" w:color="auto"/>
              <w:bottom w:val="single" w:sz="12" w:space="0" w:color="auto"/>
              <w:right w:val="single" w:sz="6" w:space="0" w:color="auto"/>
            </w:tcBorders>
          </w:tcPr>
          <w:p w14:paraId="6B5D5147" w14:textId="77777777" w:rsidR="00744718" w:rsidRDefault="00744718" w:rsidP="00744718">
            <w:pPr>
              <w:rPr>
                <w:b/>
              </w:rPr>
            </w:pPr>
            <w:bookmarkStart w:id="263" w:name="_Toc332687726"/>
            <w:r>
              <w:rPr>
                <w:b/>
              </w:rPr>
              <w:t>Bits</w:t>
            </w:r>
            <w:bookmarkEnd w:id="263"/>
          </w:p>
        </w:tc>
        <w:tc>
          <w:tcPr>
            <w:tcW w:w="1306" w:type="dxa"/>
            <w:tcBorders>
              <w:top w:val="single" w:sz="12" w:space="0" w:color="auto"/>
              <w:left w:val="single" w:sz="6" w:space="0" w:color="auto"/>
              <w:bottom w:val="single" w:sz="12" w:space="0" w:color="auto"/>
              <w:right w:val="single" w:sz="6" w:space="0" w:color="auto"/>
            </w:tcBorders>
          </w:tcPr>
          <w:p w14:paraId="76040E72" w14:textId="77777777" w:rsidR="00744718" w:rsidRDefault="00744718" w:rsidP="00744718">
            <w:pPr>
              <w:rPr>
                <w:b/>
              </w:rPr>
            </w:pPr>
            <w:bookmarkStart w:id="264" w:name="_Toc332687727"/>
            <w:r>
              <w:rPr>
                <w:b/>
              </w:rPr>
              <w:t>Name</w:t>
            </w:r>
            <w:bookmarkEnd w:id="264"/>
          </w:p>
        </w:tc>
        <w:tc>
          <w:tcPr>
            <w:tcW w:w="1219" w:type="dxa"/>
            <w:tcBorders>
              <w:top w:val="single" w:sz="12" w:space="0" w:color="auto"/>
              <w:left w:val="single" w:sz="6" w:space="0" w:color="auto"/>
              <w:bottom w:val="single" w:sz="12" w:space="0" w:color="auto"/>
              <w:right w:val="single" w:sz="12" w:space="0" w:color="auto"/>
            </w:tcBorders>
          </w:tcPr>
          <w:p w14:paraId="14AB1CC9" w14:textId="77777777" w:rsidR="00744718" w:rsidRDefault="00744718" w:rsidP="00744718">
            <w:pPr>
              <w:rPr>
                <w:b/>
              </w:rPr>
            </w:pPr>
            <w:bookmarkStart w:id="265" w:name="_Toc332687728"/>
            <w:r>
              <w:rPr>
                <w:b/>
              </w:rPr>
              <w:t>Value</w:t>
            </w:r>
            <w:bookmarkEnd w:id="265"/>
            <w:r>
              <w:rPr>
                <w:b/>
              </w:rPr>
              <w:t xml:space="preserve">        </w:t>
            </w:r>
          </w:p>
        </w:tc>
        <w:tc>
          <w:tcPr>
            <w:tcW w:w="5486" w:type="dxa"/>
            <w:tcBorders>
              <w:top w:val="single" w:sz="12" w:space="0" w:color="auto"/>
              <w:left w:val="single" w:sz="6" w:space="0" w:color="auto"/>
              <w:bottom w:val="single" w:sz="12" w:space="0" w:color="auto"/>
              <w:right w:val="single" w:sz="12" w:space="0" w:color="auto"/>
            </w:tcBorders>
          </w:tcPr>
          <w:p w14:paraId="037BF7C1" w14:textId="77777777" w:rsidR="00744718" w:rsidRDefault="00744718" w:rsidP="00744718">
            <w:pPr>
              <w:rPr>
                <w:b/>
              </w:rPr>
            </w:pPr>
            <w:r>
              <w:rPr>
                <w:b/>
              </w:rPr>
              <w:t xml:space="preserve"> </w:t>
            </w:r>
            <w:bookmarkStart w:id="266" w:name="_Toc332687729"/>
            <w:r>
              <w:rPr>
                <w:b/>
              </w:rPr>
              <w:t>Function</w:t>
            </w:r>
            <w:bookmarkEnd w:id="266"/>
          </w:p>
        </w:tc>
      </w:tr>
      <w:tr w:rsidR="00744718" w14:paraId="686584BF" w14:textId="77777777" w:rsidTr="00E272F4">
        <w:trPr>
          <w:cantSplit/>
        </w:trPr>
        <w:tc>
          <w:tcPr>
            <w:tcW w:w="1887" w:type="dxa"/>
            <w:tcBorders>
              <w:left w:val="single" w:sz="12" w:space="0" w:color="auto"/>
              <w:bottom w:val="single" w:sz="6" w:space="0" w:color="auto"/>
              <w:right w:val="single" w:sz="6" w:space="0" w:color="auto"/>
            </w:tcBorders>
          </w:tcPr>
          <w:p w14:paraId="3412E76E" w14:textId="77777777" w:rsidR="00744718" w:rsidRDefault="00744718" w:rsidP="00744718">
            <w:r>
              <w:t>DL_CNTRL[3:0]</w:t>
            </w:r>
          </w:p>
        </w:tc>
        <w:tc>
          <w:tcPr>
            <w:tcW w:w="1306" w:type="dxa"/>
            <w:tcBorders>
              <w:left w:val="single" w:sz="6" w:space="0" w:color="auto"/>
              <w:bottom w:val="single" w:sz="6" w:space="0" w:color="auto"/>
              <w:right w:val="single" w:sz="6" w:space="0" w:color="auto"/>
            </w:tcBorders>
          </w:tcPr>
          <w:p w14:paraId="544539D5" w14:textId="77777777" w:rsidR="00744718" w:rsidRDefault="00744718" w:rsidP="00744718">
            <w:r>
              <w:t>Reserved</w:t>
            </w:r>
          </w:p>
        </w:tc>
        <w:tc>
          <w:tcPr>
            <w:tcW w:w="1219" w:type="dxa"/>
            <w:tcBorders>
              <w:left w:val="single" w:sz="6" w:space="0" w:color="auto"/>
              <w:bottom w:val="single" w:sz="6" w:space="0" w:color="auto"/>
              <w:right w:val="single" w:sz="12" w:space="0" w:color="auto"/>
            </w:tcBorders>
          </w:tcPr>
          <w:p w14:paraId="7EC8762B" w14:textId="77777777" w:rsidR="00744718" w:rsidRDefault="00744718" w:rsidP="00744718">
            <w:pPr>
              <w:jc w:val="center"/>
            </w:pPr>
            <w:r>
              <w:t>0x00</w:t>
            </w:r>
          </w:p>
        </w:tc>
        <w:tc>
          <w:tcPr>
            <w:tcW w:w="5486" w:type="dxa"/>
            <w:tcBorders>
              <w:left w:val="single" w:sz="6" w:space="0" w:color="auto"/>
              <w:bottom w:val="single" w:sz="6" w:space="0" w:color="auto"/>
              <w:right w:val="single" w:sz="12" w:space="0" w:color="auto"/>
            </w:tcBorders>
          </w:tcPr>
          <w:p w14:paraId="6B6A4EFF" w14:textId="77777777" w:rsidR="00744718" w:rsidRDefault="00744718" w:rsidP="00744718">
            <w:r>
              <w:t>Reserved</w:t>
            </w:r>
          </w:p>
        </w:tc>
      </w:tr>
      <w:tr w:rsidR="00744718" w14:paraId="636BD985" w14:textId="77777777" w:rsidTr="00E272F4">
        <w:trPr>
          <w:cantSplit/>
        </w:trPr>
        <w:tc>
          <w:tcPr>
            <w:tcW w:w="1887" w:type="dxa"/>
            <w:tcBorders>
              <w:top w:val="single" w:sz="6" w:space="0" w:color="auto"/>
              <w:left w:val="single" w:sz="12" w:space="0" w:color="auto"/>
              <w:bottom w:val="single" w:sz="6" w:space="0" w:color="auto"/>
              <w:right w:val="single" w:sz="6" w:space="0" w:color="auto"/>
            </w:tcBorders>
          </w:tcPr>
          <w:p w14:paraId="19A273D2" w14:textId="77777777" w:rsidR="00744718" w:rsidRDefault="00744718" w:rsidP="00744718">
            <w:r>
              <w:t>DL_CNTRL[24:4]</w:t>
            </w:r>
          </w:p>
        </w:tc>
        <w:tc>
          <w:tcPr>
            <w:tcW w:w="1306" w:type="dxa"/>
            <w:tcBorders>
              <w:top w:val="single" w:sz="6" w:space="0" w:color="auto"/>
              <w:left w:val="single" w:sz="6" w:space="0" w:color="auto"/>
              <w:bottom w:val="single" w:sz="6" w:space="0" w:color="auto"/>
              <w:right w:val="single" w:sz="6" w:space="0" w:color="auto"/>
            </w:tcBorders>
          </w:tcPr>
          <w:p w14:paraId="0842105D" w14:textId="77777777" w:rsidR="00744718" w:rsidRDefault="00744718" w:rsidP="00744718">
            <w:r>
              <w:t>DL_EAD</w:t>
            </w:r>
          </w:p>
        </w:tc>
        <w:tc>
          <w:tcPr>
            <w:tcW w:w="1219" w:type="dxa"/>
            <w:tcBorders>
              <w:top w:val="single" w:sz="6" w:space="0" w:color="auto"/>
              <w:left w:val="single" w:sz="6" w:space="0" w:color="auto"/>
              <w:bottom w:val="single" w:sz="6" w:space="0" w:color="auto"/>
              <w:right w:val="single" w:sz="12" w:space="0" w:color="auto"/>
            </w:tcBorders>
          </w:tcPr>
          <w:p w14:paraId="697A87CA" w14:textId="77777777" w:rsidR="00744718" w:rsidRDefault="00744718" w:rsidP="00744718"/>
        </w:tc>
        <w:tc>
          <w:tcPr>
            <w:tcW w:w="5486" w:type="dxa"/>
            <w:tcBorders>
              <w:top w:val="single" w:sz="6" w:space="0" w:color="auto"/>
              <w:left w:val="single" w:sz="6" w:space="0" w:color="auto"/>
              <w:bottom w:val="single" w:sz="6" w:space="0" w:color="auto"/>
              <w:right w:val="single" w:sz="12" w:space="0" w:color="auto"/>
            </w:tcBorders>
          </w:tcPr>
          <w:p w14:paraId="1CB83F94" w14:textId="77777777" w:rsidR="00744718" w:rsidRDefault="00744718" w:rsidP="00744718">
            <w:r>
              <w:t>Display List End Address, When the Display List Processor reaches this address it terminates execution and sets the DL_STP bit.</w:t>
            </w:r>
          </w:p>
        </w:tc>
      </w:tr>
      <w:tr w:rsidR="00744718" w14:paraId="7DD463D4" w14:textId="77777777" w:rsidTr="00E272F4">
        <w:trPr>
          <w:cantSplit/>
        </w:trPr>
        <w:tc>
          <w:tcPr>
            <w:tcW w:w="1887" w:type="dxa"/>
            <w:tcBorders>
              <w:top w:val="single" w:sz="6" w:space="0" w:color="auto"/>
              <w:left w:val="single" w:sz="12" w:space="0" w:color="auto"/>
              <w:bottom w:val="single" w:sz="6" w:space="0" w:color="auto"/>
              <w:right w:val="single" w:sz="6" w:space="0" w:color="auto"/>
            </w:tcBorders>
          </w:tcPr>
          <w:p w14:paraId="3B84AB78" w14:textId="77777777" w:rsidR="00744718" w:rsidRDefault="00744718" w:rsidP="00744718">
            <w:r>
              <w:t>DL_CNTRL[27:25]</w:t>
            </w:r>
          </w:p>
        </w:tc>
        <w:tc>
          <w:tcPr>
            <w:tcW w:w="1306" w:type="dxa"/>
            <w:tcBorders>
              <w:top w:val="single" w:sz="6" w:space="0" w:color="auto"/>
              <w:left w:val="single" w:sz="6" w:space="0" w:color="auto"/>
              <w:bottom w:val="single" w:sz="6" w:space="0" w:color="auto"/>
              <w:right w:val="single" w:sz="6" w:space="0" w:color="auto"/>
            </w:tcBorders>
          </w:tcPr>
          <w:p w14:paraId="6BB2E080" w14:textId="77777777" w:rsidR="00744718" w:rsidRDefault="00744718" w:rsidP="00744718">
            <w:r>
              <w:t>Reserved</w:t>
            </w:r>
          </w:p>
        </w:tc>
        <w:tc>
          <w:tcPr>
            <w:tcW w:w="1219" w:type="dxa"/>
            <w:tcBorders>
              <w:top w:val="single" w:sz="6" w:space="0" w:color="auto"/>
              <w:left w:val="single" w:sz="6" w:space="0" w:color="auto"/>
              <w:bottom w:val="single" w:sz="6" w:space="0" w:color="auto"/>
              <w:right w:val="single" w:sz="12" w:space="0" w:color="auto"/>
            </w:tcBorders>
          </w:tcPr>
          <w:p w14:paraId="485B7A66" w14:textId="77777777" w:rsidR="00744718" w:rsidRDefault="00744718" w:rsidP="00744718">
            <w:pPr>
              <w:jc w:val="center"/>
            </w:pPr>
            <w:r>
              <w:t>0x0</w:t>
            </w:r>
          </w:p>
        </w:tc>
        <w:tc>
          <w:tcPr>
            <w:tcW w:w="5486" w:type="dxa"/>
            <w:tcBorders>
              <w:top w:val="single" w:sz="6" w:space="0" w:color="auto"/>
              <w:left w:val="single" w:sz="6" w:space="0" w:color="auto"/>
              <w:bottom w:val="single" w:sz="6" w:space="0" w:color="auto"/>
              <w:right w:val="single" w:sz="12" w:space="0" w:color="auto"/>
            </w:tcBorders>
          </w:tcPr>
          <w:p w14:paraId="7873641B" w14:textId="77777777" w:rsidR="00744718" w:rsidRDefault="00744718" w:rsidP="00744718">
            <w:r>
              <w:t>Reserved</w:t>
            </w:r>
          </w:p>
        </w:tc>
      </w:tr>
      <w:tr w:rsidR="00744718" w14:paraId="709FF74A" w14:textId="77777777" w:rsidTr="00E272F4">
        <w:trPr>
          <w:cantSplit/>
        </w:trPr>
        <w:tc>
          <w:tcPr>
            <w:tcW w:w="1887" w:type="dxa"/>
            <w:tcBorders>
              <w:top w:val="single" w:sz="6" w:space="0" w:color="auto"/>
              <w:left w:val="single" w:sz="12" w:space="0" w:color="auto"/>
              <w:bottom w:val="single" w:sz="6" w:space="0" w:color="auto"/>
              <w:right w:val="single" w:sz="6" w:space="0" w:color="auto"/>
            </w:tcBorders>
          </w:tcPr>
          <w:p w14:paraId="57E72B23" w14:textId="77777777" w:rsidR="00744718" w:rsidRDefault="00744718" w:rsidP="00744718">
            <w:r>
              <w:t>DL_CNTRL[29]</w:t>
            </w:r>
          </w:p>
        </w:tc>
        <w:tc>
          <w:tcPr>
            <w:tcW w:w="1306" w:type="dxa"/>
            <w:tcBorders>
              <w:top w:val="single" w:sz="6" w:space="0" w:color="auto"/>
              <w:left w:val="single" w:sz="6" w:space="0" w:color="auto"/>
              <w:bottom w:val="single" w:sz="6" w:space="0" w:color="auto"/>
              <w:right w:val="single" w:sz="6" w:space="0" w:color="auto"/>
            </w:tcBorders>
          </w:tcPr>
          <w:p w14:paraId="5A6EC4F7" w14:textId="77777777" w:rsidR="00744718" w:rsidRDefault="00744718" w:rsidP="00744718">
            <w:r>
              <w:t>DL_FMT</w:t>
            </w:r>
          </w:p>
        </w:tc>
        <w:tc>
          <w:tcPr>
            <w:tcW w:w="1219" w:type="dxa"/>
            <w:tcBorders>
              <w:top w:val="single" w:sz="6" w:space="0" w:color="auto"/>
              <w:left w:val="single" w:sz="6" w:space="0" w:color="auto"/>
              <w:bottom w:val="single" w:sz="6" w:space="0" w:color="auto"/>
              <w:right w:val="single" w:sz="12" w:space="0" w:color="auto"/>
            </w:tcBorders>
          </w:tcPr>
          <w:p w14:paraId="66871D1B" w14:textId="77777777" w:rsidR="00744718" w:rsidRDefault="00744718" w:rsidP="00744718"/>
          <w:p w14:paraId="68748BCB" w14:textId="77777777" w:rsidR="00744718" w:rsidRDefault="00744718" w:rsidP="00744718">
            <w:pPr>
              <w:jc w:val="center"/>
            </w:pPr>
            <w:r>
              <w:t>0x0</w:t>
            </w:r>
          </w:p>
          <w:p w14:paraId="5A23D5AB" w14:textId="77777777" w:rsidR="00744718" w:rsidRDefault="00744718" w:rsidP="00744718">
            <w:pPr>
              <w:jc w:val="center"/>
            </w:pPr>
            <w:r>
              <w:t>0x1</w:t>
            </w:r>
          </w:p>
        </w:tc>
        <w:tc>
          <w:tcPr>
            <w:tcW w:w="5486" w:type="dxa"/>
            <w:tcBorders>
              <w:top w:val="single" w:sz="6" w:space="0" w:color="auto"/>
              <w:left w:val="single" w:sz="6" w:space="0" w:color="auto"/>
              <w:bottom w:val="single" w:sz="6" w:space="0" w:color="auto"/>
              <w:right w:val="single" w:sz="12" w:space="0" w:color="auto"/>
            </w:tcBorders>
          </w:tcPr>
          <w:p w14:paraId="2BC8E2AE" w14:textId="77777777" w:rsidR="00744718" w:rsidRDefault="00744718" w:rsidP="00744718">
            <w:r>
              <w:t>Display List Format</w:t>
            </w:r>
          </w:p>
          <w:p w14:paraId="54ACF3B8" w14:textId="77777777" w:rsidR="00744718" w:rsidRDefault="00744718" w:rsidP="00744718">
            <w:r>
              <w:t>Display List Format 0, Write register defined in display list.</w:t>
            </w:r>
          </w:p>
          <w:p w14:paraId="0A0EB0C4" w14:textId="77777777" w:rsidR="00744718" w:rsidRDefault="00744718" w:rsidP="00744718">
            <w:r>
              <w:t>Display List Format 1, Write only XY0,XY2,XY3,XY1.</w:t>
            </w:r>
          </w:p>
        </w:tc>
      </w:tr>
      <w:tr w:rsidR="00744718" w14:paraId="2D9B1ECB" w14:textId="77777777" w:rsidTr="00E272F4">
        <w:trPr>
          <w:cantSplit/>
        </w:trPr>
        <w:tc>
          <w:tcPr>
            <w:tcW w:w="1887" w:type="dxa"/>
            <w:tcBorders>
              <w:top w:val="single" w:sz="6" w:space="0" w:color="auto"/>
              <w:left w:val="single" w:sz="12" w:space="0" w:color="auto"/>
              <w:bottom w:val="single" w:sz="6" w:space="0" w:color="auto"/>
              <w:right w:val="single" w:sz="6" w:space="0" w:color="auto"/>
            </w:tcBorders>
          </w:tcPr>
          <w:p w14:paraId="43DEB28A" w14:textId="77777777" w:rsidR="00744718" w:rsidRDefault="00744718" w:rsidP="00744718">
            <w:r>
              <w:t>DL_CNTRL[30]</w:t>
            </w:r>
          </w:p>
        </w:tc>
        <w:tc>
          <w:tcPr>
            <w:tcW w:w="1306" w:type="dxa"/>
            <w:tcBorders>
              <w:top w:val="single" w:sz="6" w:space="0" w:color="auto"/>
              <w:left w:val="single" w:sz="6" w:space="0" w:color="auto"/>
              <w:bottom w:val="single" w:sz="6" w:space="0" w:color="auto"/>
              <w:right w:val="single" w:sz="6" w:space="0" w:color="auto"/>
            </w:tcBorders>
          </w:tcPr>
          <w:p w14:paraId="51743E42" w14:textId="77777777" w:rsidR="00744718" w:rsidRDefault="00744718" w:rsidP="00744718">
            <w:r>
              <w:t>Reserved</w:t>
            </w:r>
          </w:p>
        </w:tc>
        <w:tc>
          <w:tcPr>
            <w:tcW w:w="1219" w:type="dxa"/>
            <w:tcBorders>
              <w:top w:val="single" w:sz="6" w:space="0" w:color="auto"/>
              <w:left w:val="single" w:sz="6" w:space="0" w:color="auto"/>
              <w:bottom w:val="single" w:sz="6" w:space="0" w:color="auto"/>
              <w:right w:val="single" w:sz="12" w:space="0" w:color="auto"/>
            </w:tcBorders>
          </w:tcPr>
          <w:p w14:paraId="738559EB" w14:textId="77777777" w:rsidR="00744718" w:rsidRDefault="00744718" w:rsidP="00744718">
            <w:pPr>
              <w:jc w:val="center"/>
            </w:pPr>
            <w:r>
              <w:t>0x0</w:t>
            </w:r>
          </w:p>
        </w:tc>
        <w:tc>
          <w:tcPr>
            <w:tcW w:w="5486" w:type="dxa"/>
            <w:tcBorders>
              <w:top w:val="single" w:sz="6" w:space="0" w:color="auto"/>
              <w:left w:val="single" w:sz="6" w:space="0" w:color="auto"/>
              <w:bottom w:val="single" w:sz="6" w:space="0" w:color="auto"/>
              <w:right w:val="single" w:sz="12" w:space="0" w:color="auto"/>
            </w:tcBorders>
          </w:tcPr>
          <w:p w14:paraId="5DD77472" w14:textId="77777777" w:rsidR="00744718" w:rsidRDefault="00744718" w:rsidP="00744718">
            <w:r>
              <w:t>Reserved</w:t>
            </w:r>
          </w:p>
        </w:tc>
      </w:tr>
      <w:tr w:rsidR="00744718" w14:paraId="15326A03" w14:textId="77777777" w:rsidTr="00E272F4">
        <w:trPr>
          <w:cantSplit/>
        </w:trPr>
        <w:tc>
          <w:tcPr>
            <w:tcW w:w="1887" w:type="dxa"/>
            <w:tcBorders>
              <w:top w:val="single" w:sz="6" w:space="0" w:color="auto"/>
              <w:left w:val="single" w:sz="12" w:space="0" w:color="auto"/>
              <w:bottom w:val="single" w:sz="6" w:space="0" w:color="auto"/>
              <w:right w:val="single" w:sz="6" w:space="0" w:color="auto"/>
            </w:tcBorders>
          </w:tcPr>
          <w:p w14:paraId="32F9225F" w14:textId="77777777" w:rsidR="00744718" w:rsidRDefault="00744718" w:rsidP="00744718">
            <w:r>
              <w:t>DL_CNTRL[31]</w:t>
            </w:r>
          </w:p>
        </w:tc>
        <w:tc>
          <w:tcPr>
            <w:tcW w:w="1306" w:type="dxa"/>
            <w:tcBorders>
              <w:top w:val="single" w:sz="6" w:space="0" w:color="auto"/>
              <w:left w:val="single" w:sz="6" w:space="0" w:color="auto"/>
              <w:bottom w:val="single" w:sz="6" w:space="0" w:color="auto"/>
              <w:right w:val="single" w:sz="6" w:space="0" w:color="auto"/>
            </w:tcBorders>
          </w:tcPr>
          <w:p w14:paraId="1AA85B13" w14:textId="77777777" w:rsidR="00744718" w:rsidRDefault="00744718" w:rsidP="00744718">
            <w:r>
              <w:t>DL_STP</w:t>
            </w:r>
          </w:p>
        </w:tc>
        <w:tc>
          <w:tcPr>
            <w:tcW w:w="1219" w:type="dxa"/>
            <w:tcBorders>
              <w:top w:val="single" w:sz="6" w:space="0" w:color="auto"/>
              <w:left w:val="single" w:sz="6" w:space="0" w:color="auto"/>
              <w:bottom w:val="single" w:sz="6" w:space="0" w:color="auto"/>
              <w:right w:val="single" w:sz="12" w:space="0" w:color="auto"/>
            </w:tcBorders>
          </w:tcPr>
          <w:p w14:paraId="47BAA318" w14:textId="77777777" w:rsidR="00744718" w:rsidRDefault="00744718" w:rsidP="00744718"/>
          <w:p w14:paraId="5E0FBC97" w14:textId="77777777" w:rsidR="00744718" w:rsidRDefault="00744718" w:rsidP="00744718"/>
          <w:p w14:paraId="1CC2C3C6" w14:textId="77777777" w:rsidR="00744718" w:rsidRDefault="00744718" w:rsidP="00744718">
            <w:pPr>
              <w:jc w:val="center"/>
            </w:pPr>
            <w:r>
              <w:t>0x0</w:t>
            </w:r>
          </w:p>
          <w:p w14:paraId="76DD5160" w14:textId="77777777" w:rsidR="00744718" w:rsidRDefault="00744718" w:rsidP="00744718">
            <w:pPr>
              <w:jc w:val="center"/>
            </w:pPr>
            <w:r>
              <w:t>0x1</w:t>
            </w:r>
          </w:p>
        </w:tc>
        <w:tc>
          <w:tcPr>
            <w:tcW w:w="5486" w:type="dxa"/>
            <w:tcBorders>
              <w:top w:val="single" w:sz="6" w:space="0" w:color="auto"/>
              <w:left w:val="single" w:sz="6" w:space="0" w:color="auto"/>
              <w:bottom w:val="single" w:sz="6" w:space="0" w:color="auto"/>
              <w:right w:val="single" w:sz="12" w:space="0" w:color="auto"/>
            </w:tcBorders>
          </w:tcPr>
          <w:p w14:paraId="2387D6E6" w14:textId="77777777" w:rsidR="00744718" w:rsidRDefault="00744718" w:rsidP="00744718">
            <w:r>
              <w:t>Display List Processor Stop.</w:t>
            </w:r>
          </w:p>
          <w:p w14:paraId="2D4BF552" w14:textId="60B6A8AD" w:rsidR="00744718" w:rsidRDefault="00E272F4" w:rsidP="00744718">
            <w:r>
              <w:t>This read write</w:t>
            </w:r>
            <w:r w:rsidR="00744718">
              <w:t xml:space="preserve"> bit is used to control the operation of the DLP.</w:t>
            </w:r>
          </w:p>
          <w:p w14:paraId="560F145E" w14:textId="77777777" w:rsidR="00744718" w:rsidRDefault="00744718" w:rsidP="00744718">
            <w:r>
              <w:t>The DLP is currently running.</w:t>
            </w:r>
          </w:p>
          <w:p w14:paraId="1B8D423A" w14:textId="78298B4C" w:rsidR="00744718" w:rsidRDefault="00744718" w:rsidP="00E272F4">
            <w:r>
              <w:t>And Busy is zero the DLP is idle</w:t>
            </w:r>
            <w:r w:rsidR="00E272F4">
              <w:t>.</w:t>
            </w:r>
          </w:p>
        </w:tc>
      </w:tr>
    </w:tbl>
    <w:p w14:paraId="4A19BEBE" w14:textId="77777777" w:rsidR="00744718" w:rsidRDefault="00744718" w:rsidP="00744718"/>
    <w:p w14:paraId="58B76E11" w14:textId="77777777" w:rsidR="00744718" w:rsidRDefault="00744718" w:rsidP="00744718">
      <w:pPr>
        <w:pStyle w:val="Heading3"/>
      </w:pPr>
      <w:r>
        <w:br w:type="page"/>
        <w:t>5.9.3</w:t>
      </w:r>
      <w:r>
        <w:tab/>
        <w:t>Display List Instruction Word, Format Zero No DMA “DL_FMT = 0 &amp; DL_IW[25:24] =00”</w:t>
      </w:r>
    </w:p>
    <w:p w14:paraId="1006635C" w14:textId="77777777" w:rsidR="00744718" w:rsidRDefault="00744718" w:rsidP="00744718">
      <w:pPr>
        <w:pStyle w:val="NormalIndent"/>
        <w:ind w:left="0"/>
        <w:rPr>
          <w:rFonts w:ascii="Times New Roman" w:hAnsi="Times New Roman"/>
        </w:rPr>
      </w:pPr>
      <w:r>
        <w:rPr>
          <w:rFonts w:ascii="Times New Roman" w:hAnsi="Times New Roman"/>
        </w:rPr>
        <w:object w:dxaOrig="6255" w:dyaOrig="3022" w14:anchorId="22E67EAC">
          <v:shape id="_x0000_i1151" type="#_x0000_t75" style="width:312.9pt;height:151.05pt" o:ole="">
            <v:imagedata r:id="rId262" o:title=""/>
          </v:shape>
          <o:OLEObject Type="Embed" ProgID="Unknown" ShapeID="_x0000_i1151" DrawAspect="Content" ObjectID="_1342457398" r:id="rId263">
            <o:FieldCodes>\* MERGEFORMAT</o:FieldCodes>
          </o:OLEObject>
        </w:object>
      </w:r>
    </w:p>
    <w:p w14:paraId="601E8A73" w14:textId="77777777" w:rsidR="00744718" w:rsidRDefault="00744718" w:rsidP="00744718">
      <w:pPr>
        <w:pStyle w:val="NormalIndent"/>
        <w:ind w:left="0"/>
        <w:jc w:val="center"/>
        <w:rPr>
          <w:rFonts w:ascii="Times New Roman" w:hAnsi="Times New Roman"/>
        </w:rPr>
      </w:pPr>
    </w:p>
    <w:tbl>
      <w:tblPr>
        <w:tblW w:w="0" w:type="auto"/>
        <w:tblInd w:w="198" w:type="dxa"/>
        <w:tblLayout w:type="fixed"/>
        <w:tblLook w:val="0000" w:firstRow="0" w:lastRow="0" w:firstColumn="0" w:lastColumn="0" w:noHBand="0" w:noVBand="0"/>
      </w:tblPr>
      <w:tblGrid>
        <w:gridCol w:w="1694"/>
        <w:gridCol w:w="1323"/>
        <w:gridCol w:w="1235"/>
        <w:gridCol w:w="5288"/>
      </w:tblGrid>
      <w:tr w:rsidR="00744718" w14:paraId="02DB2834" w14:textId="77777777" w:rsidTr="00744718">
        <w:trPr>
          <w:cantSplit/>
        </w:trPr>
        <w:tc>
          <w:tcPr>
            <w:tcW w:w="1694" w:type="dxa"/>
            <w:tcBorders>
              <w:top w:val="single" w:sz="12" w:space="0" w:color="auto"/>
              <w:left w:val="single" w:sz="12" w:space="0" w:color="auto"/>
              <w:bottom w:val="single" w:sz="12" w:space="0" w:color="auto"/>
              <w:right w:val="single" w:sz="6" w:space="0" w:color="auto"/>
            </w:tcBorders>
          </w:tcPr>
          <w:p w14:paraId="0EB2494E" w14:textId="77777777" w:rsidR="00744718" w:rsidRDefault="00744718" w:rsidP="00744718">
            <w:pPr>
              <w:rPr>
                <w:b/>
              </w:rPr>
            </w:pPr>
            <w:bookmarkStart w:id="267" w:name="_Toc332687730"/>
            <w:r>
              <w:rPr>
                <w:b/>
              </w:rPr>
              <w:t>Bits</w:t>
            </w:r>
            <w:bookmarkEnd w:id="267"/>
          </w:p>
          <w:p w14:paraId="68B2DB8C" w14:textId="77777777" w:rsidR="00744718" w:rsidRDefault="00744718" w:rsidP="00744718">
            <w:pPr>
              <w:rPr>
                <w:b/>
              </w:rPr>
            </w:pPr>
          </w:p>
        </w:tc>
        <w:tc>
          <w:tcPr>
            <w:tcW w:w="1323" w:type="dxa"/>
            <w:tcBorders>
              <w:top w:val="single" w:sz="12" w:space="0" w:color="auto"/>
              <w:left w:val="single" w:sz="6" w:space="0" w:color="auto"/>
              <w:bottom w:val="single" w:sz="12" w:space="0" w:color="auto"/>
              <w:right w:val="single" w:sz="6" w:space="0" w:color="auto"/>
            </w:tcBorders>
          </w:tcPr>
          <w:p w14:paraId="309D7C20" w14:textId="77777777" w:rsidR="00744718" w:rsidRDefault="00744718" w:rsidP="00744718">
            <w:pPr>
              <w:rPr>
                <w:b/>
              </w:rPr>
            </w:pPr>
            <w:bookmarkStart w:id="268" w:name="_Toc332687731"/>
            <w:r>
              <w:rPr>
                <w:b/>
              </w:rPr>
              <w:t>Name</w:t>
            </w:r>
            <w:bookmarkEnd w:id="268"/>
          </w:p>
        </w:tc>
        <w:tc>
          <w:tcPr>
            <w:tcW w:w="1235" w:type="dxa"/>
            <w:tcBorders>
              <w:top w:val="single" w:sz="12" w:space="0" w:color="auto"/>
              <w:left w:val="single" w:sz="6" w:space="0" w:color="auto"/>
              <w:bottom w:val="single" w:sz="12" w:space="0" w:color="auto"/>
              <w:right w:val="single" w:sz="12" w:space="0" w:color="auto"/>
            </w:tcBorders>
          </w:tcPr>
          <w:p w14:paraId="24AFB18A" w14:textId="77777777" w:rsidR="00744718" w:rsidRDefault="00744718" w:rsidP="00744718">
            <w:pPr>
              <w:rPr>
                <w:b/>
              </w:rPr>
            </w:pPr>
            <w:bookmarkStart w:id="269" w:name="_Toc332687732"/>
            <w:r>
              <w:rPr>
                <w:b/>
              </w:rPr>
              <w:t>Value</w:t>
            </w:r>
            <w:bookmarkEnd w:id="269"/>
            <w:r>
              <w:rPr>
                <w:b/>
              </w:rPr>
              <w:t xml:space="preserve">        </w:t>
            </w:r>
          </w:p>
        </w:tc>
        <w:tc>
          <w:tcPr>
            <w:tcW w:w="5288" w:type="dxa"/>
            <w:tcBorders>
              <w:top w:val="single" w:sz="12" w:space="0" w:color="auto"/>
              <w:left w:val="single" w:sz="6" w:space="0" w:color="auto"/>
              <w:bottom w:val="single" w:sz="12" w:space="0" w:color="auto"/>
              <w:right w:val="single" w:sz="12" w:space="0" w:color="auto"/>
            </w:tcBorders>
          </w:tcPr>
          <w:p w14:paraId="033AD3C7" w14:textId="77777777" w:rsidR="00744718" w:rsidRDefault="00744718" w:rsidP="00744718">
            <w:pPr>
              <w:rPr>
                <w:b/>
              </w:rPr>
            </w:pPr>
            <w:r>
              <w:rPr>
                <w:b/>
              </w:rPr>
              <w:t xml:space="preserve"> </w:t>
            </w:r>
            <w:bookmarkStart w:id="270" w:name="_Toc332687733"/>
            <w:r>
              <w:rPr>
                <w:b/>
              </w:rPr>
              <w:t>Function</w:t>
            </w:r>
            <w:bookmarkEnd w:id="270"/>
          </w:p>
        </w:tc>
      </w:tr>
      <w:tr w:rsidR="00744718" w14:paraId="214F578D" w14:textId="77777777" w:rsidTr="00744718">
        <w:trPr>
          <w:cantSplit/>
        </w:trPr>
        <w:tc>
          <w:tcPr>
            <w:tcW w:w="1694" w:type="dxa"/>
            <w:tcBorders>
              <w:left w:val="single" w:sz="12" w:space="0" w:color="auto"/>
              <w:bottom w:val="single" w:sz="6" w:space="0" w:color="auto"/>
              <w:right w:val="single" w:sz="6" w:space="0" w:color="auto"/>
            </w:tcBorders>
          </w:tcPr>
          <w:p w14:paraId="2CA1FB22" w14:textId="77777777" w:rsidR="00744718" w:rsidRDefault="00744718" w:rsidP="00744718">
            <w:r>
              <w:t>DL_IW[7:0]</w:t>
            </w:r>
          </w:p>
        </w:tc>
        <w:tc>
          <w:tcPr>
            <w:tcW w:w="1323" w:type="dxa"/>
            <w:tcBorders>
              <w:left w:val="single" w:sz="6" w:space="0" w:color="auto"/>
              <w:bottom w:val="single" w:sz="6" w:space="0" w:color="auto"/>
              <w:right w:val="single" w:sz="6" w:space="0" w:color="auto"/>
            </w:tcBorders>
          </w:tcPr>
          <w:p w14:paraId="5D2C0037" w14:textId="77777777" w:rsidR="00744718" w:rsidRDefault="00744718" w:rsidP="00744718">
            <w:r>
              <w:t>AAD</w:t>
            </w:r>
          </w:p>
        </w:tc>
        <w:tc>
          <w:tcPr>
            <w:tcW w:w="1235" w:type="dxa"/>
            <w:tcBorders>
              <w:left w:val="single" w:sz="6" w:space="0" w:color="auto"/>
              <w:bottom w:val="single" w:sz="6" w:space="0" w:color="auto"/>
              <w:right w:val="single" w:sz="12" w:space="0" w:color="auto"/>
            </w:tcBorders>
          </w:tcPr>
          <w:p w14:paraId="7C11315E" w14:textId="77777777" w:rsidR="00744718" w:rsidRDefault="00744718" w:rsidP="00744718">
            <w:pPr>
              <w:jc w:val="center"/>
            </w:pPr>
          </w:p>
        </w:tc>
        <w:tc>
          <w:tcPr>
            <w:tcW w:w="5288" w:type="dxa"/>
            <w:tcBorders>
              <w:left w:val="single" w:sz="6" w:space="0" w:color="auto"/>
              <w:bottom w:val="single" w:sz="6" w:space="0" w:color="auto"/>
              <w:right w:val="single" w:sz="12" w:space="0" w:color="auto"/>
            </w:tcBorders>
          </w:tcPr>
          <w:p w14:paraId="3A9FD8DD" w14:textId="77777777" w:rsidR="00744718" w:rsidRDefault="00744718" w:rsidP="00744718">
            <w:r>
              <w:t>Address for register A data.</w:t>
            </w:r>
          </w:p>
        </w:tc>
      </w:tr>
      <w:tr w:rsidR="00744718" w14:paraId="0B3EF336" w14:textId="77777777" w:rsidTr="00744718">
        <w:trPr>
          <w:cantSplit/>
        </w:trPr>
        <w:tc>
          <w:tcPr>
            <w:tcW w:w="1694" w:type="dxa"/>
            <w:tcBorders>
              <w:top w:val="single" w:sz="6" w:space="0" w:color="auto"/>
              <w:left w:val="single" w:sz="12" w:space="0" w:color="auto"/>
              <w:bottom w:val="single" w:sz="6" w:space="0" w:color="auto"/>
              <w:right w:val="single" w:sz="6" w:space="0" w:color="auto"/>
            </w:tcBorders>
          </w:tcPr>
          <w:p w14:paraId="7BDE77B6" w14:textId="77777777" w:rsidR="00744718" w:rsidRDefault="00744718" w:rsidP="00744718">
            <w:r>
              <w:t>DL_IW[15:8]</w:t>
            </w:r>
          </w:p>
        </w:tc>
        <w:tc>
          <w:tcPr>
            <w:tcW w:w="1323" w:type="dxa"/>
            <w:tcBorders>
              <w:top w:val="single" w:sz="6" w:space="0" w:color="auto"/>
              <w:left w:val="single" w:sz="6" w:space="0" w:color="auto"/>
              <w:bottom w:val="single" w:sz="6" w:space="0" w:color="auto"/>
              <w:right w:val="single" w:sz="6" w:space="0" w:color="auto"/>
            </w:tcBorders>
          </w:tcPr>
          <w:p w14:paraId="20A389DD" w14:textId="77777777" w:rsidR="00744718" w:rsidRDefault="00744718" w:rsidP="00744718">
            <w:r>
              <w:t>BAD</w:t>
            </w:r>
          </w:p>
        </w:tc>
        <w:tc>
          <w:tcPr>
            <w:tcW w:w="1235" w:type="dxa"/>
            <w:tcBorders>
              <w:top w:val="single" w:sz="6" w:space="0" w:color="auto"/>
              <w:left w:val="single" w:sz="6" w:space="0" w:color="auto"/>
              <w:bottom w:val="single" w:sz="6" w:space="0" w:color="auto"/>
              <w:right w:val="single" w:sz="12" w:space="0" w:color="auto"/>
            </w:tcBorders>
          </w:tcPr>
          <w:p w14:paraId="3CECA9CB" w14:textId="77777777" w:rsidR="00744718" w:rsidRDefault="00744718" w:rsidP="00744718">
            <w:pPr>
              <w:jc w:val="center"/>
            </w:pPr>
          </w:p>
        </w:tc>
        <w:tc>
          <w:tcPr>
            <w:tcW w:w="5288" w:type="dxa"/>
            <w:tcBorders>
              <w:top w:val="single" w:sz="6" w:space="0" w:color="auto"/>
              <w:left w:val="single" w:sz="6" w:space="0" w:color="auto"/>
              <w:bottom w:val="single" w:sz="6" w:space="0" w:color="auto"/>
              <w:right w:val="single" w:sz="12" w:space="0" w:color="auto"/>
            </w:tcBorders>
          </w:tcPr>
          <w:p w14:paraId="5E3AA7A9" w14:textId="77777777" w:rsidR="00744718" w:rsidRDefault="00744718" w:rsidP="00744718">
            <w:r>
              <w:t>Address for register B data.</w:t>
            </w:r>
          </w:p>
        </w:tc>
      </w:tr>
      <w:tr w:rsidR="00744718" w14:paraId="71EC4ADE" w14:textId="77777777" w:rsidTr="00744718">
        <w:trPr>
          <w:cantSplit/>
        </w:trPr>
        <w:tc>
          <w:tcPr>
            <w:tcW w:w="1694" w:type="dxa"/>
            <w:tcBorders>
              <w:top w:val="single" w:sz="6" w:space="0" w:color="auto"/>
              <w:left w:val="single" w:sz="12" w:space="0" w:color="auto"/>
              <w:bottom w:val="single" w:sz="6" w:space="0" w:color="auto"/>
              <w:right w:val="single" w:sz="6" w:space="0" w:color="auto"/>
            </w:tcBorders>
          </w:tcPr>
          <w:p w14:paraId="090518EA" w14:textId="77777777" w:rsidR="00744718" w:rsidRDefault="00744718" w:rsidP="00744718">
            <w:r>
              <w:t>DL_IW[23:16]</w:t>
            </w:r>
          </w:p>
        </w:tc>
        <w:tc>
          <w:tcPr>
            <w:tcW w:w="1323" w:type="dxa"/>
            <w:tcBorders>
              <w:top w:val="single" w:sz="6" w:space="0" w:color="auto"/>
              <w:left w:val="single" w:sz="6" w:space="0" w:color="auto"/>
              <w:bottom w:val="single" w:sz="6" w:space="0" w:color="auto"/>
              <w:right w:val="single" w:sz="6" w:space="0" w:color="auto"/>
            </w:tcBorders>
          </w:tcPr>
          <w:p w14:paraId="239988A0" w14:textId="77777777" w:rsidR="00744718" w:rsidRDefault="00744718" w:rsidP="00744718">
            <w:r>
              <w:t>CAD</w:t>
            </w:r>
          </w:p>
        </w:tc>
        <w:tc>
          <w:tcPr>
            <w:tcW w:w="1235" w:type="dxa"/>
            <w:tcBorders>
              <w:top w:val="single" w:sz="6" w:space="0" w:color="auto"/>
              <w:left w:val="single" w:sz="6" w:space="0" w:color="auto"/>
              <w:bottom w:val="single" w:sz="6" w:space="0" w:color="auto"/>
              <w:right w:val="single" w:sz="12" w:space="0" w:color="auto"/>
            </w:tcBorders>
          </w:tcPr>
          <w:p w14:paraId="541B1DC4" w14:textId="77777777" w:rsidR="00744718" w:rsidRDefault="00744718" w:rsidP="00744718">
            <w:pPr>
              <w:jc w:val="center"/>
            </w:pPr>
          </w:p>
        </w:tc>
        <w:tc>
          <w:tcPr>
            <w:tcW w:w="5288" w:type="dxa"/>
            <w:tcBorders>
              <w:top w:val="single" w:sz="6" w:space="0" w:color="auto"/>
              <w:left w:val="single" w:sz="6" w:space="0" w:color="auto"/>
              <w:bottom w:val="single" w:sz="6" w:space="0" w:color="auto"/>
              <w:right w:val="single" w:sz="12" w:space="0" w:color="auto"/>
            </w:tcBorders>
          </w:tcPr>
          <w:p w14:paraId="2F51D886" w14:textId="77777777" w:rsidR="00744718" w:rsidRDefault="00744718" w:rsidP="00744718">
            <w:r>
              <w:t>Address for register C data.</w:t>
            </w:r>
          </w:p>
        </w:tc>
      </w:tr>
      <w:tr w:rsidR="00744718" w14:paraId="0BCC69DD" w14:textId="77777777" w:rsidTr="00744718">
        <w:trPr>
          <w:cantSplit/>
        </w:trPr>
        <w:tc>
          <w:tcPr>
            <w:tcW w:w="1694" w:type="dxa"/>
            <w:tcBorders>
              <w:top w:val="single" w:sz="6" w:space="0" w:color="auto"/>
              <w:left w:val="single" w:sz="12" w:space="0" w:color="auto"/>
              <w:bottom w:val="single" w:sz="6" w:space="0" w:color="auto"/>
              <w:right w:val="single" w:sz="6" w:space="0" w:color="auto"/>
            </w:tcBorders>
          </w:tcPr>
          <w:p w14:paraId="11011DB6" w14:textId="77777777" w:rsidR="00744718" w:rsidRDefault="00744718" w:rsidP="00744718">
            <w:r>
              <w:t>DL_IW[25:24]</w:t>
            </w:r>
          </w:p>
        </w:tc>
        <w:tc>
          <w:tcPr>
            <w:tcW w:w="1323" w:type="dxa"/>
            <w:tcBorders>
              <w:top w:val="single" w:sz="6" w:space="0" w:color="auto"/>
              <w:left w:val="single" w:sz="6" w:space="0" w:color="auto"/>
              <w:bottom w:val="single" w:sz="6" w:space="0" w:color="auto"/>
              <w:right w:val="single" w:sz="6" w:space="0" w:color="auto"/>
            </w:tcBorders>
          </w:tcPr>
          <w:p w14:paraId="72DD9AB8" w14:textId="77777777" w:rsidR="00744718" w:rsidRDefault="00744718" w:rsidP="00744718">
            <w:r>
              <w:t>SELECT</w:t>
            </w:r>
          </w:p>
        </w:tc>
        <w:tc>
          <w:tcPr>
            <w:tcW w:w="1235" w:type="dxa"/>
            <w:tcBorders>
              <w:top w:val="single" w:sz="6" w:space="0" w:color="auto"/>
              <w:left w:val="single" w:sz="6" w:space="0" w:color="auto"/>
              <w:bottom w:val="single" w:sz="6" w:space="0" w:color="auto"/>
              <w:right w:val="single" w:sz="12" w:space="0" w:color="auto"/>
            </w:tcBorders>
          </w:tcPr>
          <w:p w14:paraId="3A856940" w14:textId="77777777" w:rsidR="00744718" w:rsidRDefault="00744718" w:rsidP="00744718">
            <w:pPr>
              <w:jc w:val="center"/>
            </w:pPr>
            <w:r>
              <w:t>0x0</w:t>
            </w:r>
          </w:p>
        </w:tc>
        <w:tc>
          <w:tcPr>
            <w:tcW w:w="5288" w:type="dxa"/>
            <w:tcBorders>
              <w:top w:val="single" w:sz="6" w:space="0" w:color="auto"/>
              <w:left w:val="single" w:sz="6" w:space="0" w:color="auto"/>
              <w:bottom w:val="single" w:sz="6" w:space="0" w:color="auto"/>
              <w:right w:val="single" w:sz="12" w:space="0" w:color="auto"/>
            </w:tcBorders>
          </w:tcPr>
          <w:p w14:paraId="2B237F03" w14:textId="77777777" w:rsidR="00744718" w:rsidRDefault="00744718" w:rsidP="00744718">
            <w:r>
              <w:t>Must be 0 for this format</w:t>
            </w:r>
          </w:p>
        </w:tc>
      </w:tr>
      <w:tr w:rsidR="00744718" w14:paraId="641758B5" w14:textId="77777777" w:rsidTr="00744718">
        <w:trPr>
          <w:cantSplit/>
        </w:trPr>
        <w:tc>
          <w:tcPr>
            <w:tcW w:w="1694" w:type="dxa"/>
            <w:tcBorders>
              <w:top w:val="single" w:sz="6" w:space="0" w:color="auto"/>
              <w:left w:val="single" w:sz="12" w:space="0" w:color="auto"/>
              <w:bottom w:val="single" w:sz="6" w:space="0" w:color="auto"/>
              <w:right w:val="single" w:sz="6" w:space="0" w:color="auto"/>
            </w:tcBorders>
          </w:tcPr>
          <w:p w14:paraId="3C05F99C" w14:textId="77777777" w:rsidR="00744718" w:rsidRDefault="00744718" w:rsidP="00744718">
            <w:r>
              <w:t>DL_IW[27:26]</w:t>
            </w:r>
          </w:p>
        </w:tc>
        <w:tc>
          <w:tcPr>
            <w:tcW w:w="1323" w:type="dxa"/>
            <w:tcBorders>
              <w:top w:val="single" w:sz="6" w:space="0" w:color="auto"/>
              <w:left w:val="single" w:sz="6" w:space="0" w:color="auto"/>
              <w:bottom w:val="single" w:sz="6" w:space="0" w:color="auto"/>
              <w:right w:val="single" w:sz="6" w:space="0" w:color="auto"/>
            </w:tcBorders>
          </w:tcPr>
          <w:p w14:paraId="4C45A399" w14:textId="77777777" w:rsidR="00744718" w:rsidRDefault="00744718" w:rsidP="00744718">
            <w:r>
              <w:t>WCNT</w:t>
            </w:r>
          </w:p>
        </w:tc>
        <w:tc>
          <w:tcPr>
            <w:tcW w:w="1235" w:type="dxa"/>
            <w:tcBorders>
              <w:top w:val="single" w:sz="6" w:space="0" w:color="auto"/>
              <w:left w:val="single" w:sz="6" w:space="0" w:color="auto"/>
              <w:bottom w:val="single" w:sz="6" w:space="0" w:color="auto"/>
              <w:right w:val="single" w:sz="12" w:space="0" w:color="auto"/>
            </w:tcBorders>
          </w:tcPr>
          <w:p w14:paraId="26A1FAD4" w14:textId="77777777" w:rsidR="00744718" w:rsidRDefault="00744718" w:rsidP="00744718">
            <w:pPr>
              <w:jc w:val="center"/>
            </w:pPr>
          </w:p>
          <w:p w14:paraId="2F204D1D" w14:textId="77777777" w:rsidR="00744718" w:rsidRDefault="00744718" w:rsidP="00744718">
            <w:pPr>
              <w:jc w:val="center"/>
            </w:pPr>
            <w:r>
              <w:t>0x0</w:t>
            </w:r>
          </w:p>
          <w:p w14:paraId="053B30EC" w14:textId="77777777" w:rsidR="00744718" w:rsidRDefault="00744718" w:rsidP="00744718">
            <w:pPr>
              <w:jc w:val="center"/>
            </w:pPr>
            <w:r>
              <w:t>0x1</w:t>
            </w:r>
          </w:p>
          <w:p w14:paraId="4AD089FA" w14:textId="77777777" w:rsidR="00744718" w:rsidRDefault="00744718" w:rsidP="00744718">
            <w:pPr>
              <w:jc w:val="center"/>
            </w:pPr>
            <w:r>
              <w:t>0x2</w:t>
            </w:r>
          </w:p>
          <w:p w14:paraId="3D4A1729" w14:textId="77777777" w:rsidR="00744718" w:rsidRDefault="00744718" w:rsidP="00744718">
            <w:pPr>
              <w:jc w:val="center"/>
            </w:pPr>
            <w:r>
              <w:t>0x3</w:t>
            </w:r>
          </w:p>
        </w:tc>
        <w:tc>
          <w:tcPr>
            <w:tcW w:w="5288" w:type="dxa"/>
            <w:tcBorders>
              <w:top w:val="single" w:sz="6" w:space="0" w:color="auto"/>
              <w:left w:val="single" w:sz="6" w:space="0" w:color="auto"/>
              <w:bottom w:val="single" w:sz="6" w:space="0" w:color="auto"/>
              <w:right w:val="single" w:sz="12" w:space="0" w:color="auto"/>
            </w:tcBorders>
          </w:tcPr>
          <w:p w14:paraId="5E67437A" w14:textId="77777777" w:rsidR="00744718" w:rsidRDefault="00744718" w:rsidP="00744718">
            <w:r>
              <w:t>Word Count</w:t>
            </w:r>
          </w:p>
          <w:p w14:paraId="3A949961" w14:textId="77777777" w:rsidR="00744718" w:rsidRDefault="00744718" w:rsidP="00744718">
            <w:r>
              <w:t>3 Words</w:t>
            </w:r>
          </w:p>
          <w:p w14:paraId="71CCF3F4" w14:textId="77777777" w:rsidR="00744718" w:rsidRDefault="00744718" w:rsidP="00744718">
            <w:r>
              <w:t>1 Word</w:t>
            </w:r>
          </w:p>
          <w:p w14:paraId="5EB7D00D" w14:textId="77777777" w:rsidR="00744718" w:rsidRDefault="00744718" w:rsidP="00744718">
            <w:r>
              <w:t>2 Words</w:t>
            </w:r>
          </w:p>
          <w:p w14:paraId="4CB558AA" w14:textId="77777777" w:rsidR="00744718" w:rsidRDefault="00744718" w:rsidP="00744718">
            <w:r>
              <w:t>3 Words</w:t>
            </w:r>
          </w:p>
        </w:tc>
      </w:tr>
      <w:tr w:rsidR="00744718" w14:paraId="68F4DD94" w14:textId="77777777" w:rsidTr="00744718">
        <w:trPr>
          <w:cantSplit/>
        </w:trPr>
        <w:tc>
          <w:tcPr>
            <w:tcW w:w="1694" w:type="dxa"/>
            <w:tcBorders>
              <w:top w:val="single" w:sz="6" w:space="0" w:color="auto"/>
              <w:left w:val="single" w:sz="12" w:space="0" w:color="auto"/>
              <w:bottom w:val="single" w:sz="6" w:space="0" w:color="auto"/>
              <w:right w:val="single" w:sz="6" w:space="0" w:color="auto"/>
            </w:tcBorders>
          </w:tcPr>
          <w:p w14:paraId="6EB3079F" w14:textId="77777777" w:rsidR="00744718" w:rsidRDefault="00744718" w:rsidP="00744718">
            <w:r>
              <w:t>DL_IW[28]</w:t>
            </w:r>
          </w:p>
        </w:tc>
        <w:tc>
          <w:tcPr>
            <w:tcW w:w="1323" w:type="dxa"/>
            <w:tcBorders>
              <w:top w:val="single" w:sz="6" w:space="0" w:color="auto"/>
              <w:left w:val="single" w:sz="6" w:space="0" w:color="auto"/>
              <w:bottom w:val="single" w:sz="6" w:space="0" w:color="auto"/>
              <w:right w:val="single" w:sz="6" w:space="0" w:color="auto"/>
            </w:tcBorders>
          </w:tcPr>
          <w:p w14:paraId="65383FDE" w14:textId="77777777" w:rsidR="00744718" w:rsidRDefault="00744718" w:rsidP="00744718">
            <w:r>
              <w:t>SA</w:t>
            </w:r>
          </w:p>
        </w:tc>
        <w:tc>
          <w:tcPr>
            <w:tcW w:w="1235" w:type="dxa"/>
            <w:tcBorders>
              <w:top w:val="single" w:sz="6" w:space="0" w:color="auto"/>
              <w:left w:val="single" w:sz="6" w:space="0" w:color="auto"/>
              <w:bottom w:val="single" w:sz="6" w:space="0" w:color="auto"/>
              <w:right w:val="single" w:sz="12" w:space="0" w:color="auto"/>
            </w:tcBorders>
          </w:tcPr>
          <w:p w14:paraId="39F71113" w14:textId="77777777" w:rsidR="00744718" w:rsidRDefault="00744718" w:rsidP="00744718">
            <w:pPr>
              <w:jc w:val="center"/>
            </w:pPr>
          </w:p>
          <w:p w14:paraId="5656CF2E" w14:textId="77777777" w:rsidR="00744718" w:rsidRDefault="00744718" w:rsidP="00744718">
            <w:pPr>
              <w:jc w:val="center"/>
            </w:pPr>
            <w:r>
              <w:t>0x0</w:t>
            </w:r>
          </w:p>
          <w:p w14:paraId="5B570A46" w14:textId="77777777" w:rsidR="00744718" w:rsidRDefault="00744718" w:rsidP="00744718">
            <w:pPr>
              <w:jc w:val="center"/>
            </w:pPr>
            <w:r>
              <w:t>0x1</w:t>
            </w:r>
          </w:p>
        </w:tc>
        <w:tc>
          <w:tcPr>
            <w:tcW w:w="5288" w:type="dxa"/>
            <w:tcBorders>
              <w:top w:val="single" w:sz="6" w:space="0" w:color="auto"/>
              <w:left w:val="single" w:sz="6" w:space="0" w:color="auto"/>
              <w:bottom w:val="single" w:sz="6" w:space="0" w:color="auto"/>
              <w:right w:val="single" w:sz="12" w:space="0" w:color="auto"/>
            </w:tcBorders>
          </w:tcPr>
          <w:p w14:paraId="35321538" w14:textId="77777777" w:rsidR="00744718" w:rsidRDefault="00744718" w:rsidP="00744718">
            <w:r>
              <w:t>Register A Address Selector</w:t>
            </w:r>
          </w:p>
          <w:p w14:paraId="5D64CD80" w14:textId="77777777" w:rsidR="00744718" w:rsidRDefault="00744718" w:rsidP="00744718">
            <w:r>
              <w:t>DE registers 0x000 through 0x0FC</w:t>
            </w:r>
          </w:p>
          <w:p w14:paraId="7F2C7E43" w14:textId="77777777" w:rsidR="00744718" w:rsidRDefault="00744718" w:rsidP="00744718">
            <w:r>
              <w:t>DE registers 0x100 through 0x1FC</w:t>
            </w:r>
          </w:p>
        </w:tc>
      </w:tr>
      <w:tr w:rsidR="00744718" w14:paraId="12759112" w14:textId="77777777" w:rsidTr="00744718">
        <w:trPr>
          <w:cantSplit/>
        </w:trPr>
        <w:tc>
          <w:tcPr>
            <w:tcW w:w="1694" w:type="dxa"/>
            <w:tcBorders>
              <w:top w:val="single" w:sz="6" w:space="0" w:color="auto"/>
              <w:left w:val="single" w:sz="12" w:space="0" w:color="auto"/>
              <w:bottom w:val="single" w:sz="6" w:space="0" w:color="auto"/>
              <w:right w:val="single" w:sz="6" w:space="0" w:color="auto"/>
            </w:tcBorders>
          </w:tcPr>
          <w:p w14:paraId="14E55FBE" w14:textId="77777777" w:rsidR="00744718" w:rsidRDefault="00744718" w:rsidP="00744718">
            <w:r>
              <w:t>DL_IW[29]</w:t>
            </w:r>
          </w:p>
        </w:tc>
        <w:tc>
          <w:tcPr>
            <w:tcW w:w="1323" w:type="dxa"/>
            <w:tcBorders>
              <w:top w:val="single" w:sz="6" w:space="0" w:color="auto"/>
              <w:left w:val="single" w:sz="6" w:space="0" w:color="auto"/>
              <w:bottom w:val="single" w:sz="6" w:space="0" w:color="auto"/>
              <w:right w:val="single" w:sz="6" w:space="0" w:color="auto"/>
            </w:tcBorders>
          </w:tcPr>
          <w:p w14:paraId="3E96C1DB" w14:textId="77777777" w:rsidR="00744718" w:rsidRDefault="00744718" w:rsidP="00744718">
            <w:r>
              <w:t>SB</w:t>
            </w:r>
          </w:p>
        </w:tc>
        <w:tc>
          <w:tcPr>
            <w:tcW w:w="1235" w:type="dxa"/>
            <w:tcBorders>
              <w:top w:val="single" w:sz="6" w:space="0" w:color="auto"/>
              <w:left w:val="single" w:sz="6" w:space="0" w:color="auto"/>
              <w:bottom w:val="single" w:sz="6" w:space="0" w:color="auto"/>
              <w:right w:val="single" w:sz="12" w:space="0" w:color="auto"/>
            </w:tcBorders>
          </w:tcPr>
          <w:p w14:paraId="3897D37D" w14:textId="77777777" w:rsidR="00744718" w:rsidRDefault="00744718" w:rsidP="00744718">
            <w:pPr>
              <w:jc w:val="center"/>
            </w:pPr>
          </w:p>
          <w:p w14:paraId="33992F96" w14:textId="77777777" w:rsidR="00744718" w:rsidRDefault="00744718" w:rsidP="00744718">
            <w:pPr>
              <w:jc w:val="center"/>
            </w:pPr>
            <w:r>
              <w:t>0x0</w:t>
            </w:r>
          </w:p>
          <w:p w14:paraId="16C36AC8" w14:textId="77777777" w:rsidR="00744718" w:rsidRDefault="00744718" w:rsidP="00744718">
            <w:pPr>
              <w:jc w:val="center"/>
            </w:pPr>
            <w:r>
              <w:t>0x1</w:t>
            </w:r>
          </w:p>
        </w:tc>
        <w:tc>
          <w:tcPr>
            <w:tcW w:w="5288" w:type="dxa"/>
            <w:tcBorders>
              <w:top w:val="single" w:sz="6" w:space="0" w:color="auto"/>
              <w:left w:val="single" w:sz="6" w:space="0" w:color="auto"/>
              <w:bottom w:val="single" w:sz="6" w:space="0" w:color="auto"/>
              <w:right w:val="single" w:sz="12" w:space="0" w:color="auto"/>
            </w:tcBorders>
          </w:tcPr>
          <w:p w14:paraId="61E4339A" w14:textId="77777777" w:rsidR="00744718" w:rsidRDefault="00744718" w:rsidP="00744718">
            <w:r>
              <w:t>Register B Address Selector</w:t>
            </w:r>
          </w:p>
          <w:p w14:paraId="0A9C7696" w14:textId="77777777" w:rsidR="00744718" w:rsidRDefault="00744718" w:rsidP="00744718">
            <w:r>
              <w:t>DE registers 0x000 through 0x0FC</w:t>
            </w:r>
          </w:p>
          <w:p w14:paraId="2F7E1197" w14:textId="77777777" w:rsidR="00744718" w:rsidRDefault="00744718" w:rsidP="00744718">
            <w:r>
              <w:t>DE registers 0x100 through 0x1FC</w:t>
            </w:r>
          </w:p>
        </w:tc>
      </w:tr>
      <w:tr w:rsidR="00744718" w14:paraId="5BFDAF17" w14:textId="77777777" w:rsidTr="00744718">
        <w:trPr>
          <w:cantSplit/>
        </w:trPr>
        <w:tc>
          <w:tcPr>
            <w:tcW w:w="1694" w:type="dxa"/>
            <w:tcBorders>
              <w:top w:val="single" w:sz="6" w:space="0" w:color="auto"/>
              <w:left w:val="single" w:sz="12" w:space="0" w:color="auto"/>
              <w:bottom w:val="single" w:sz="6" w:space="0" w:color="auto"/>
              <w:right w:val="single" w:sz="6" w:space="0" w:color="auto"/>
            </w:tcBorders>
          </w:tcPr>
          <w:p w14:paraId="434B1064" w14:textId="77777777" w:rsidR="00744718" w:rsidRDefault="00744718" w:rsidP="00744718">
            <w:r>
              <w:t>DL_IW[30]</w:t>
            </w:r>
          </w:p>
        </w:tc>
        <w:tc>
          <w:tcPr>
            <w:tcW w:w="1323" w:type="dxa"/>
            <w:tcBorders>
              <w:top w:val="single" w:sz="6" w:space="0" w:color="auto"/>
              <w:left w:val="single" w:sz="6" w:space="0" w:color="auto"/>
              <w:bottom w:val="single" w:sz="6" w:space="0" w:color="auto"/>
              <w:right w:val="single" w:sz="6" w:space="0" w:color="auto"/>
            </w:tcBorders>
          </w:tcPr>
          <w:p w14:paraId="31C0B6A7" w14:textId="77777777" w:rsidR="00744718" w:rsidRDefault="00744718" w:rsidP="00744718">
            <w:r>
              <w:t>SC</w:t>
            </w:r>
          </w:p>
        </w:tc>
        <w:tc>
          <w:tcPr>
            <w:tcW w:w="1235" w:type="dxa"/>
            <w:tcBorders>
              <w:top w:val="single" w:sz="6" w:space="0" w:color="auto"/>
              <w:left w:val="single" w:sz="6" w:space="0" w:color="auto"/>
              <w:bottom w:val="single" w:sz="6" w:space="0" w:color="auto"/>
              <w:right w:val="single" w:sz="12" w:space="0" w:color="auto"/>
            </w:tcBorders>
          </w:tcPr>
          <w:p w14:paraId="492BF4D7" w14:textId="77777777" w:rsidR="00744718" w:rsidRDefault="00744718" w:rsidP="00744718">
            <w:pPr>
              <w:jc w:val="center"/>
            </w:pPr>
          </w:p>
          <w:p w14:paraId="365CC395" w14:textId="77777777" w:rsidR="00744718" w:rsidRDefault="00744718" w:rsidP="00744718">
            <w:pPr>
              <w:jc w:val="center"/>
            </w:pPr>
            <w:r>
              <w:t>0x0</w:t>
            </w:r>
          </w:p>
          <w:p w14:paraId="1FC7FF0D" w14:textId="77777777" w:rsidR="00744718" w:rsidRDefault="00744718" w:rsidP="00744718">
            <w:pPr>
              <w:jc w:val="center"/>
            </w:pPr>
            <w:r>
              <w:t>0x1</w:t>
            </w:r>
          </w:p>
        </w:tc>
        <w:tc>
          <w:tcPr>
            <w:tcW w:w="5288" w:type="dxa"/>
            <w:tcBorders>
              <w:top w:val="single" w:sz="6" w:space="0" w:color="auto"/>
              <w:left w:val="single" w:sz="6" w:space="0" w:color="auto"/>
              <w:bottom w:val="single" w:sz="6" w:space="0" w:color="auto"/>
              <w:right w:val="single" w:sz="12" w:space="0" w:color="auto"/>
            </w:tcBorders>
          </w:tcPr>
          <w:p w14:paraId="569059FB" w14:textId="77777777" w:rsidR="00744718" w:rsidRDefault="00744718" w:rsidP="00744718">
            <w:r>
              <w:t>Register C Address Selector</w:t>
            </w:r>
          </w:p>
          <w:p w14:paraId="7AD8DE3A" w14:textId="77777777" w:rsidR="00744718" w:rsidRDefault="00744718" w:rsidP="00744718">
            <w:r>
              <w:t>DE registers 0x000 through 0x0FC</w:t>
            </w:r>
          </w:p>
          <w:p w14:paraId="6CD2546C" w14:textId="77777777" w:rsidR="00744718" w:rsidRDefault="00744718" w:rsidP="00744718">
            <w:r>
              <w:t>DE registers 0x100 through 0x1FC</w:t>
            </w:r>
          </w:p>
        </w:tc>
      </w:tr>
      <w:tr w:rsidR="00744718" w14:paraId="4E1544C9" w14:textId="77777777" w:rsidTr="00744718">
        <w:trPr>
          <w:cantSplit/>
        </w:trPr>
        <w:tc>
          <w:tcPr>
            <w:tcW w:w="1694" w:type="dxa"/>
            <w:tcBorders>
              <w:top w:val="single" w:sz="6" w:space="0" w:color="auto"/>
              <w:left w:val="single" w:sz="12" w:space="0" w:color="auto"/>
              <w:bottom w:val="single" w:sz="6" w:space="0" w:color="auto"/>
              <w:right w:val="single" w:sz="6" w:space="0" w:color="auto"/>
            </w:tcBorders>
          </w:tcPr>
          <w:p w14:paraId="2E32E8F0" w14:textId="77777777" w:rsidR="00744718" w:rsidRDefault="00744718" w:rsidP="00744718">
            <w:r>
              <w:t>DL_IW[31]</w:t>
            </w:r>
          </w:p>
        </w:tc>
        <w:tc>
          <w:tcPr>
            <w:tcW w:w="1323" w:type="dxa"/>
            <w:tcBorders>
              <w:top w:val="single" w:sz="6" w:space="0" w:color="auto"/>
              <w:left w:val="single" w:sz="6" w:space="0" w:color="auto"/>
              <w:bottom w:val="single" w:sz="6" w:space="0" w:color="auto"/>
              <w:right w:val="single" w:sz="6" w:space="0" w:color="auto"/>
            </w:tcBorders>
          </w:tcPr>
          <w:p w14:paraId="721F0205" w14:textId="77777777" w:rsidR="00744718" w:rsidRDefault="00744718" w:rsidP="00744718">
            <w:r>
              <w:t>WV</w:t>
            </w:r>
          </w:p>
        </w:tc>
        <w:tc>
          <w:tcPr>
            <w:tcW w:w="1235" w:type="dxa"/>
            <w:tcBorders>
              <w:top w:val="single" w:sz="6" w:space="0" w:color="auto"/>
              <w:left w:val="single" w:sz="6" w:space="0" w:color="auto"/>
              <w:bottom w:val="single" w:sz="6" w:space="0" w:color="auto"/>
              <w:right w:val="single" w:sz="12" w:space="0" w:color="auto"/>
            </w:tcBorders>
          </w:tcPr>
          <w:p w14:paraId="2A9D7AEB" w14:textId="77777777" w:rsidR="00744718" w:rsidRDefault="00744718" w:rsidP="00744718">
            <w:pPr>
              <w:jc w:val="center"/>
            </w:pPr>
          </w:p>
          <w:p w14:paraId="76816202" w14:textId="77777777" w:rsidR="00744718" w:rsidRDefault="00744718" w:rsidP="00744718">
            <w:pPr>
              <w:jc w:val="center"/>
            </w:pPr>
            <w:r>
              <w:t>0x0</w:t>
            </w:r>
          </w:p>
          <w:p w14:paraId="5C99E25B" w14:textId="77777777" w:rsidR="00744718" w:rsidRDefault="00744718" w:rsidP="00744718">
            <w:pPr>
              <w:jc w:val="center"/>
            </w:pPr>
          </w:p>
          <w:p w14:paraId="168DB22D" w14:textId="77777777" w:rsidR="00744718" w:rsidRDefault="00744718" w:rsidP="00744718">
            <w:pPr>
              <w:jc w:val="center"/>
            </w:pPr>
            <w:r>
              <w:t>0x1</w:t>
            </w:r>
          </w:p>
        </w:tc>
        <w:tc>
          <w:tcPr>
            <w:tcW w:w="5288" w:type="dxa"/>
            <w:tcBorders>
              <w:top w:val="single" w:sz="6" w:space="0" w:color="auto"/>
              <w:left w:val="single" w:sz="6" w:space="0" w:color="auto"/>
              <w:bottom w:val="single" w:sz="6" w:space="0" w:color="auto"/>
              <w:right w:val="single" w:sz="12" w:space="0" w:color="auto"/>
            </w:tcBorders>
          </w:tcPr>
          <w:p w14:paraId="54F91827" w14:textId="77777777" w:rsidR="00744718" w:rsidRDefault="00744718" w:rsidP="00744718">
            <w:r>
              <w:t>Wait for vertical blank</w:t>
            </w:r>
          </w:p>
          <w:p w14:paraId="732065A9" w14:textId="77777777" w:rsidR="00744718" w:rsidRDefault="00744718" w:rsidP="00744718">
            <w:r>
              <w:t>Do not wait for vertical interrupt before executing current command.</w:t>
            </w:r>
          </w:p>
          <w:p w14:paraId="3CE8E7E6" w14:textId="77777777" w:rsidR="00744718" w:rsidRDefault="00744718" w:rsidP="00744718">
            <w:r>
              <w:t>Wait for vertical interrupt before executing current command.</w:t>
            </w:r>
          </w:p>
        </w:tc>
      </w:tr>
      <w:tr w:rsidR="00744718" w14:paraId="1DC25008" w14:textId="77777777" w:rsidTr="00744718">
        <w:trPr>
          <w:cantSplit/>
        </w:trPr>
        <w:tc>
          <w:tcPr>
            <w:tcW w:w="1694" w:type="dxa"/>
            <w:tcBorders>
              <w:top w:val="single" w:sz="6" w:space="0" w:color="auto"/>
              <w:left w:val="single" w:sz="12" w:space="0" w:color="auto"/>
              <w:bottom w:val="single" w:sz="6" w:space="0" w:color="auto"/>
              <w:right w:val="single" w:sz="6" w:space="0" w:color="auto"/>
            </w:tcBorders>
          </w:tcPr>
          <w:p w14:paraId="20FCB1E2" w14:textId="77777777" w:rsidR="00744718" w:rsidRDefault="00744718" w:rsidP="00744718">
            <w:r>
              <w:t>DL_IW[63:32]</w:t>
            </w:r>
          </w:p>
        </w:tc>
        <w:tc>
          <w:tcPr>
            <w:tcW w:w="1323" w:type="dxa"/>
            <w:tcBorders>
              <w:top w:val="single" w:sz="6" w:space="0" w:color="auto"/>
              <w:left w:val="single" w:sz="6" w:space="0" w:color="auto"/>
              <w:bottom w:val="single" w:sz="6" w:space="0" w:color="auto"/>
              <w:right w:val="single" w:sz="6" w:space="0" w:color="auto"/>
            </w:tcBorders>
          </w:tcPr>
          <w:p w14:paraId="1940DCEE" w14:textId="77777777" w:rsidR="00744718" w:rsidRDefault="00744718" w:rsidP="00744718">
            <w:r>
              <w:t>ADAT</w:t>
            </w:r>
          </w:p>
        </w:tc>
        <w:tc>
          <w:tcPr>
            <w:tcW w:w="1235" w:type="dxa"/>
            <w:tcBorders>
              <w:top w:val="single" w:sz="6" w:space="0" w:color="auto"/>
              <w:left w:val="single" w:sz="6" w:space="0" w:color="auto"/>
              <w:bottom w:val="single" w:sz="6" w:space="0" w:color="auto"/>
              <w:right w:val="single" w:sz="12" w:space="0" w:color="auto"/>
            </w:tcBorders>
          </w:tcPr>
          <w:p w14:paraId="68686848" w14:textId="77777777" w:rsidR="00744718" w:rsidRDefault="00744718" w:rsidP="00744718">
            <w:pPr>
              <w:jc w:val="center"/>
            </w:pPr>
          </w:p>
        </w:tc>
        <w:tc>
          <w:tcPr>
            <w:tcW w:w="5288" w:type="dxa"/>
            <w:tcBorders>
              <w:top w:val="single" w:sz="6" w:space="0" w:color="auto"/>
              <w:left w:val="single" w:sz="6" w:space="0" w:color="auto"/>
              <w:bottom w:val="single" w:sz="6" w:space="0" w:color="auto"/>
              <w:right w:val="single" w:sz="12" w:space="0" w:color="auto"/>
            </w:tcBorders>
          </w:tcPr>
          <w:p w14:paraId="0875797C" w14:textId="77777777" w:rsidR="00744718" w:rsidRDefault="00744718" w:rsidP="00744718">
            <w:r>
              <w:t>Data to be written to register addressed by AAD</w:t>
            </w:r>
          </w:p>
        </w:tc>
      </w:tr>
      <w:tr w:rsidR="00744718" w14:paraId="411BDFF3" w14:textId="77777777" w:rsidTr="00744718">
        <w:trPr>
          <w:cantSplit/>
        </w:trPr>
        <w:tc>
          <w:tcPr>
            <w:tcW w:w="1694" w:type="dxa"/>
            <w:tcBorders>
              <w:top w:val="single" w:sz="6" w:space="0" w:color="auto"/>
              <w:left w:val="single" w:sz="12" w:space="0" w:color="auto"/>
              <w:bottom w:val="single" w:sz="6" w:space="0" w:color="auto"/>
              <w:right w:val="single" w:sz="6" w:space="0" w:color="auto"/>
            </w:tcBorders>
          </w:tcPr>
          <w:p w14:paraId="42850F69" w14:textId="77777777" w:rsidR="00744718" w:rsidRDefault="00744718" w:rsidP="00744718">
            <w:r>
              <w:t>DL_IW[95:64]</w:t>
            </w:r>
          </w:p>
        </w:tc>
        <w:tc>
          <w:tcPr>
            <w:tcW w:w="1323" w:type="dxa"/>
            <w:tcBorders>
              <w:top w:val="single" w:sz="6" w:space="0" w:color="auto"/>
              <w:left w:val="single" w:sz="6" w:space="0" w:color="auto"/>
              <w:bottom w:val="single" w:sz="6" w:space="0" w:color="auto"/>
              <w:right w:val="single" w:sz="6" w:space="0" w:color="auto"/>
            </w:tcBorders>
          </w:tcPr>
          <w:p w14:paraId="05ACF415" w14:textId="77777777" w:rsidR="00744718" w:rsidRDefault="00744718" w:rsidP="00744718">
            <w:r>
              <w:t>BDAT</w:t>
            </w:r>
          </w:p>
        </w:tc>
        <w:tc>
          <w:tcPr>
            <w:tcW w:w="1235" w:type="dxa"/>
            <w:tcBorders>
              <w:top w:val="single" w:sz="6" w:space="0" w:color="auto"/>
              <w:left w:val="single" w:sz="6" w:space="0" w:color="auto"/>
              <w:bottom w:val="single" w:sz="6" w:space="0" w:color="auto"/>
              <w:right w:val="single" w:sz="12" w:space="0" w:color="auto"/>
            </w:tcBorders>
          </w:tcPr>
          <w:p w14:paraId="571C814D" w14:textId="77777777" w:rsidR="00744718" w:rsidRDefault="00744718" w:rsidP="00744718">
            <w:pPr>
              <w:jc w:val="center"/>
            </w:pPr>
          </w:p>
        </w:tc>
        <w:tc>
          <w:tcPr>
            <w:tcW w:w="5288" w:type="dxa"/>
            <w:tcBorders>
              <w:top w:val="single" w:sz="6" w:space="0" w:color="auto"/>
              <w:left w:val="single" w:sz="6" w:space="0" w:color="auto"/>
              <w:bottom w:val="single" w:sz="6" w:space="0" w:color="auto"/>
              <w:right w:val="single" w:sz="12" w:space="0" w:color="auto"/>
            </w:tcBorders>
          </w:tcPr>
          <w:p w14:paraId="7B993F3C" w14:textId="77777777" w:rsidR="00744718" w:rsidRDefault="00744718" w:rsidP="00744718">
            <w:r>
              <w:t>Data to be written to register addressed by BAD</w:t>
            </w:r>
          </w:p>
        </w:tc>
      </w:tr>
      <w:tr w:rsidR="00744718" w14:paraId="1C7070B0" w14:textId="77777777" w:rsidTr="00744718">
        <w:trPr>
          <w:cantSplit/>
        </w:trPr>
        <w:tc>
          <w:tcPr>
            <w:tcW w:w="1694" w:type="dxa"/>
            <w:tcBorders>
              <w:top w:val="single" w:sz="6" w:space="0" w:color="auto"/>
              <w:left w:val="single" w:sz="12" w:space="0" w:color="auto"/>
              <w:bottom w:val="single" w:sz="6" w:space="0" w:color="auto"/>
              <w:right w:val="single" w:sz="6" w:space="0" w:color="auto"/>
            </w:tcBorders>
          </w:tcPr>
          <w:p w14:paraId="656B508E" w14:textId="77777777" w:rsidR="00744718" w:rsidRDefault="00744718" w:rsidP="00744718">
            <w:r>
              <w:t>DL_IW[127:96]</w:t>
            </w:r>
          </w:p>
        </w:tc>
        <w:tc>
          <w:tcPr>
            <w:tcW w:w="1323" w:type="dxa"/>
            <w:tcBorders>
              <w:top w:val="single" w:sz="6" w:space="0" w:color="auto"/>
              <w:left w:val="single" w:sz="6" w:space="0" w:color="auto"/>
              <w:bottom w:val="single" w:sz="6" w:space="0" w:color="auto"/>
              <w:right w:val="single" w:sz="6" w:space="0" w:color="auto"/>
            </w:tcBorders>
          </w:tcPr>
          <w:p w14:paraId="60FE4B46" w14:textId="77777777" w:rsidR="00744718" w:rsidRDefault="00744718" w:rsidP="00744718">
            <w:r>
              <w:t>CDAT</w:t>
            </w:r>
          </w:p>
        </w:tc>
        <w:tc>
          <w:tcPr>
            <w:tcW w:w="1235" w:type="dxa"/>
            <w:tcBorders>
              <w:top w:val="single" w:sz="6" w:space="0" w:color="auto"/>
              <w:left w:val="single" w:sz="6" w:space="0" w:color="auto"/>
              <w:bottom w:val="single" w:sz="6" w:space="0" w:color="auto"/>
              <w:right w:val="single" w:sz="12" w:space="0" w:color="auto"/>
            </w:tcBorders>
          </w:tcPr>
          <w:p w14:paraId="169AA7A8" w14:textId="77777777" w:rsidR="00744718" w:rsidRDefault="00744718" w:rsidP="00744718">
            <w:pPr>
              <w:jc w:val="center"/>
            </w:pPr>
          </w:p>
        </w:tc>
        <w:tc>
          <w:tcPr>
            <w:tcW w:w="5288" w:type="dxa"/>
            <w:tcBorders>
              <w:top w:val="single" w:sz="6" w:space="0" w:color="auto"/>
              <w:left w:val="single" w:sz="6" w:space="0" w:color="auto"/>
              <w:bottom w:val="single" w:sz="6" w:space="0" w:color="auto"/>
              <w:right w:val="single" w:sz="12" w:space="0" w:color="auto"/>
            </w:tcBorders>
          </w:tcPr>
          <w:p w14:paraId="461E88BC" w14:textId="77777777" w:rsidR="00744718" w:rsidRDefault="00744718" w:rsidP="00744718">
            <w:r>
              <w:t>Data to be written to register addressed by CAD</w:t>
            </w:r>
          </w:p>
        </w:tc>
      </w:tr>
    </w:tbl>
    <w:p w14:paraId="209FC1FE" w14:textId="77777777" w:rsidR="00744718" w:rsidRDefault="00744718" w:rsidP="00744718">
      <w:pPr>
        <w:pStyle w:val="NormalIndent"/>
        <w:ind w:left="0"/>
        <w:jc w:val="center"/>
        <w:rPr>
          <w:rFonts w:ascii="Times New Roman" w:hAnsi="Times New Roman"/>
        </w:rPr>
      </w:pPr>
    </w:p>
    <w:p w14:paraId="2BE1EDA3" w14:textId="3AED313D" w:rsidR="00E272F4" w:rsidRDefault="00744718" w:rsidP="00E272F4">
      <w:pPr>
        <w:pStyle w:val="Heading3"/>
      </w:pPr>
      <w:r>
        <w:br w:type="page"/>
      </w:r>
    </w:p>
    <w:p w14:paraId="746599A2" w14:textId="5A71DAE6" w:rsidR="00744718" w:rsidRDefault="00744718" w:rsidP="00744718">
      <w:pPr>
        <w:pStyle w:val="Heading3"/>
      </w:pPr>
      <w:r>
        <w:t>5.9.5</w:t>
      </w:r>
      <w:r>
        <w:tab/>
        <w:t>Display List Instruction Word, Format Zero TEXT “DL_FMT = 0 &amp; DL_IW[25] = 1”</w:t>
      </w:r>
    </w:p>
    <w:p w14:paraId="78C3DADA" w14:textId="77777777" w:rsidR="00744718" w:rsidRDefault="00744718" w:rsidP="00744718">
      <w:pPr>
        <w:pStyle w:val="NormalIndent"/>
        <w:ind w:left="0"/>
        <w:rPr>
          <w:rFonts w:ascii="Times New Roman" w:hAnsi="Times New Roman"/>
        </w:rPr>
      </w:pPr>
      <w:r>
        <w:rPr>
          <w:rFonts w:ascii="Times New Roman" w:hAnsi="Times New Roman"/>
        </w:rPr>
        <w:object w:dxaOrig="6160" w:dyaOrig="1460" w14:anchorId="4733D795">
          <v:shape id="_x0000_i1152" type="#_x0000_t75" style="width:302.1pt;height:71.45pt" o:ole="">
            <v:imagedata r:id="rId264" o:title=""/>
          </v:shape>
          <o:OLEObject Type="Embed" ProgID="MSDraw" ShapeID="_x0000_i1152" DrawAspect="Content" ObjectID="_1342457399" r:id="rId265">
            <o:FieldCodes>\* MERGEFORMAT</o:FieldCodes>
          </o:OLEObject>
        </w:object>
      </w:r>
      <w:r>
        <w:rPr>
          <w:rFonts w:ascii="Times New Roman" w:hAnsi="Times New Roman"/>
        </w:rPr>
        <w:object w:dxaOrig="6248" w:dyaOrig="1460" w14:anchorId="2AE259C1">
          <v:shape id="_x0000_i1153" type="#_x0000_t75" style="width:306.4pt;height:71.45pt" o:ole="">
            <v:imagedata r:id="rId266" o:title=""/>
          </v:shape>
          <o:OLEObject Type="Embed" ProgID="MSDraw" ShapeID="_x0000_i1153" DrawAspect="Content" ObjectID="_1342457400" r:id="rId267">
            <o:FieldCodes>\* MERGEFORMAT</o:FieldCodes>
          </o:OLEObject>
        </w:object>
      </w:r>
      <w:r>
        <w:rPr>
          <w:rFonts w:ascii="Times New Roman" w:hAnsi="Times New Roman"/>
        </w:rPr>
        <w:object w:dxaOrig="6248" w:dyaOrig="1460" w14:anchorId="489A06CC">
          <v:shape id="_x0000_i1154" type="#_x0000_t75" style="width:306.4pt;height:71.45pt" o:ole="">
            <v:imagedata r:id="rId268" o:title=""/>
          </v:shape>
          <o:OLEObject Type="Embed" ProgID="MSDraw" ShapeID="_x0000_i1154" DrawAspect="Content" ObjectID="_1342457401" r:id="rId269">
            <o:FieldCodes>\* MERGEFORMAT</o:FieldCodes>
          </o:OLEObject>
        </w:object>
      </w:r>
      <w:r>
        <w:rPr>
          <w:rFonts w:ascii="Times New Roman" w:hAnsi="Times New Roman"/>
        </w:rPr>
        <w:object w:dxaOrig="6250" w:dyaOrig="1460" w14:anchorId="5803971A">
          <v:shape id="_x0000_i1155" type="#_x0000_t75" style="width:306.4pt;height:71.45pt" o:ole="">
            <v:imagedata r:id="rId270" o:title=""/>
          </v:shape>
          <o:OLEObject Type="Embed" ProgID="MSDraw" ShapeID="_x0000_i1155" DrawAspect="Content" ObjectID="_1342457402" r:id="rId271">
            <o:FieldCodes>\* MERGEFORMAT</o:FieldCodes>
          </o:OLEObject>
        </w:object>
      </w:r>
    </w:p>
    <w:p w14:paraId="0CAFD8E8" w14:textId="77777777" w:rsidR="00744718" w:rsidRDefault="00744718" w:rsidP="00744718">
      <w:pPr>
        <w:pStyle w:val="Heading3"/>
      </w:pPr>
    </w:p>
    <w:tbl>
      <w:tblPr>
        <w:tblW w:w="0" w:type="auto"/>
        <w:tblInd w:w="198" w:type="dxa"/>
        <w:tblLayout w:type="fixed"/>
        <w:tblLook w:val="0000" w:firstRow="0" w:lastRow="0" w:firstColumn="0" w:lastColumn="0" w:noHBand="0" w:noVBand="0"/>
      </w:tblPr>
      <w:tblGrid>
        <w:gridCol w:w="1694"/>
        <w:gridCol w:w="1323"/>
        <w:gridCol w:w="1235"/>
        <w:gridCol w:w="5288"/>
      </w:tblGrid>
      <w:tr w:rsidR="00744718" w14:paraId="78B02ABC" w14:textId="77777777" w:rsidTr="00744718">
        <w:trPr>
          <w:cantSplit/>
        </w:trPr>
        <w:tc>
          <w:tcPr>
            <w:tcW w:w="1694" w:type="dxa"/>
            <w:tcBorders>
              <w:top w:val="single" w:sz="12" w:space="0" w:color="auto"/>
              <w:left w:val="single" w:sz="12" w:space="0" w:color="auto"/>
              <w:bottom w:val="single" w:sz="12" w:space="0" w:color="auto"/>
              <w:right w:val="single" w:sz="6" w:space="0" w:color="auto"/>
            </w:tcBorders>
          </w:tcPr>
          <w:p w14:paraId="5120EB8F" w14:textId="77777777" w:rsidR="00744718" w:rsidRDefault="00744718" w:rsidP="00744718">
            <w:pPr>
              <w:rPr>
                <w:b/>
              </w:rPr>
            </w:pPr>
            <w:r>
              <w:rPr>
                <w:b/>
              </w:rPr>
              <w:t>Bits</w:t>
            </w:r>
          </w:p>
          <w:p w14:paraId="76F9BE63" w14:textId="77777777" w:rsidR="00744718" w:rsidRDefault="00744718" w:rsidP="00744718">
            <w:pPr>
              <w:rPr>
                <w:b/>
              </w:rPr>
            </w:pPr>
          </w:p>
        </w:tc>
        <w:tc>
          <w:tcPr>
            <w:tcW w:w="1323" w:type="dxa"/>
            <w:tcBorders>
              <w:top w:val="single" w:sz="12" w:space="0" w:color="auto"/>
              <w:left w:val="single" w:sz="6" w:space="0" w:color="auto"/>
              <w:bottom w:val="single" w:sz="12" w:space="0" w:color="auto"/>
              <w:right w:val="single" w:sz="6" w:space="0" w:color="auto"/>
            </w:tcBorders>
          </w:tcPr>
          <w:p w14:paraId="6609DC51" w14:textId="77777777" w:rsidR="00744718" w:rsidRDefault="00744718" w:rsidP="00744718">
            <w:pPr>
              <w:rPr>
                <w:b/>
              </w:rPr>
            </w:pPr>
            <w:r>
              <w:rPr>
                <w:b/>
              </w:rPr>
              <w:t>Name</w:t>
            </w:r>
          </w:p>
        </w:tc>
        <w:tc>
          <w:tcPr>
            <w:tcW w:w="1235" w:type="dxa"/>
            <w:tcBorders>
              <w:top w:val="single" w:sz="12" w:space="0" w:color="auto"/>
              <w:left w:val="single" w:sz="6" w:space="0" w:color="auto"/>
              <w:bottom w:val="single" w:sz="12" w:space="0" w:color="auto"/>
              <w:right w:val="single" w:sz="12" w:space="0" w:color="auto"/>
            </w:tcBorders>
          </w:tcPr>
          <w:p w14:paraId="2355EF1C" w14:textId="77777777" w:rsidR="00744718" w:rsidRDefault="00744718" w:rsidP="00744718">
            <w:pPr>
              <w:rPr>
                <w:b/>
              </w:rPr>
            </w:pPr>
            <w:r>
              <w:rPr>
                <w:b/>
              </w:rPr>
              <w:t xml:space="preserve">Value        </w:t>
            </w:r>
          </w:p>
        </w:tc>
        <w:tc>
          <w:tcPr>
            <w:tcW w:w="5288" w:type="dxa"/>
            <w:tcBorders>
              <w:top w:val="single" w:sz="12" w:space="0" w:color="auto"/>
              <w:left w:val="single" w:sz="6" w:space="0" w:color="auto"/>
              <w:bottom w:val="single" w:sz="12" w:space="0" w:color="auto"/>
              <w:right w:val="single" w:sz="12" w:space="0" w:color="auto"/>
            </w:tcBorders>
          </w:tcPr>
          <w:p w14:paraId="32C2DD4A" w14:textId="77777777" w:rsidR="00744718" w:rsidRDefault="00744718" w:rsidP="00744718">
            <w:pPr>
              <w:rPr>
                <w:b/>
              </w:rPr>
            </w:pPr>
            <w:r>
              <w:rPr>
                <w:b/>
              </w:rPr>
              <w:t xml:space="preserve"> Function</w:t>
            </w:r>
          </w:p>
        </w:tc>
      </w:tr>
      <w:tr w:rsidR="00744718" w14:paraId="2E579C65" w14:textId="77777777" w:rsidTr="00744718">
        <w:trPr>
          <w:cantSplit/>
        </w:trPr>
        <w:tc>
          <w:tcPr>
            <w:tcW w:w="1694" w:type="dxa"/>
            <w:tcBorders>
              <w:left w:val="single" w:sz="12" w:space="0" w:color="auto"/>
              <w:bottom w:val="single" w:sz="6" w:space="0" w:color="auto"/>
              <w:right w:val="single" w:sz="6" w:space="0" w:color="auto"/>
            </w:tcBorders>
          </w:tcPr>
          <w:p w14:paraId="196459BF" w14:textId="77777777" w:rsidR="00744718" w:rsidRDefault="00744718" w:rsidP="00744718">
            <w:r>
              <w:t>DL_IW[24:0]</w:t>
            </w:r>
          </w:p>
        </w:tc>
        <w:tc>
          <w:tcPr>
            <w:tcW w:w="1323" w:type="dxa"/>
            <w:tcBorders>
              <w:left w:val="single" w:sz="6" w:space="0" w:color="auto"/>
              <w:bottom w:val="single" w:sz="6" w:space="0" w:color="auto"/>
              <w:right w:val="single" w:sz="6" w:space="0" w:color="auto"/>
            </w:tcBorders>
          </w:tcPr>
          <w:p w14:paraId="39D3BA25" w14:textId="77777777" w:rsidR="00744718" w:rsidRDefault="00744718" w:rsidP="00744718">
            <w:r>
              <w:t>T0_ORG</w:t>
            </w:r>
          </w:p>
        </w:tc>
        <w:tc>
          <w:tcPr>
            <w:tcW w:w="1235" w:type="dxa"/>
            <w:tcBorders>
              <w:left w:val="single" w:sz="6" w:space="0" w:color="auto"/>
              <w:bottom w:val="single" w:sz="6" w:space="0" w:color="auto"/>
              <w:right w:val="single" w:sz="12" w:space="0" w:color="auto"/>
            </w:tcBorders>
          </w:tcPr>
          <w:p w14:paraId="0A98FB68" w14:textId="77777777" w:rsidR="00744718" w:rsidRDefault="00744718" w:rsidP="00744718">
            <w:pPr>
              <w:jc w:val="center"/>
            </w:pPr>
          </w:p>
        </w:tc>
        <w:tc>
          <w:tcPr>
            <w:tcW w:w="5288" w:type="dxa"/>
            <w:tcBorders>
              <w:left w:val="single" w:sz="6" w:space="0" w:color="auto"/>
              <w:bottom w:val="single" w:sz="6" w:space="0" w:color="auto"/>
              <w:right w:val="single" w:sz="12" w:space="0" w:color="auto"/>
            </w:tcBorders>
          </w:tcPr>
          <w:p w14:paraId="29F16FB8" w14:textId="77777777" w:rsidR="00744718" w:rsidRDefault="00744718" w:rsidP="00744718">
            <w:r>
              <w:t>Table 0 Origin</w:t>
            </w:r>
          </w:p>
        </w:tc>
      </w:tr>
      <w:tr w:rsidR="00744718" w14:paraId="15B6A904" w14:textId="77777777" w:rsidTr="00744718">
        <w:trPr>
          <w:cantSplit/>
        </w:trPr>
        <w:tc>
          <w:tcPr>
            <w:tcW w:w="1694" w:type="dxa"/>
            <w:tcBorders>
              <w:top w:val="single" w:sz="6" w:space="0" w:color="auto"/>
              <w:left w:val="single" w:sz="12" w:space="0" w:color="auto"/>
              <w:bottom w:val="single" w:sz="6" w:space="0" w:color="auto"/>
              <w:right w:val="single" w:sz="6" w:space="0" w:color="auto"/>
            </w:tcBorders>
          </w:tcPr>
          <w:p w14:paraId="72178B28" w14:textId="77777777" w:rsidR="00744718" w:rsidRDefault="00744718" w:rsidP="00744718">
            <w:r>
              <w:t>DL_IW[25]</w:t>
            </w:r>
          </w:p>
        </w:tc>
        <w:tc>
          <w:tcPr>
            <w:tcW w:w="1323" w:type="dxa"/>
            <w:tcBorders>
              <w:top w:val="single" w:sz="6" w:space="0" w:color="auto"/>
              <w:left w:val="single" w:sz="6" w:space="0" w:color="auto"/>
              <w:bottom w:val="single" w:sz="6" w:space="0" w:color="auto"/>
              <w:right w:val="single" w:sz="6" w:space="0" w:color="auto"/>
            </w:tcBorders>
          </w:tcPr>
          <w:p w14:paraId="0C426DC7" w14:textId="77777777" w:rsidR="00744718" w:rsidRDefault="00744718" w:rsidP="00744718">
            <w:r>
              <w:t>1</w:t>
            </w:r>
          </w:p>
        </w:tc>
        <w:tc>
          <w:tcPr>
            <w:tcW w:w="1235" w:type="dxa"/>
            <w:tcBorders>
              <w:top w:val="single" w:sz="6" w:space="0" w:color="auto"/>
              <w:left w:val="single" w:sz="6" w:space="0" w:color="auto"/>
              <w:bottom w:val="single" w:sz="6" w:space="0" w:color="auto"/>
              <w:right w:val="single" w:sz="12" w:space="0" w:color="auto"/>
            </w:tcBorders>
          </w:tcPr>
          <w:p w14:paraId="6B7A22AA" w14:textId="77777777" w:rsidR="00744718" w:rsidRDefault="00744718" w:rsidP="00744718">
            <w:pPr>
              <w:jc w:val="center"/>
            </w:pPr>
            <w:r>
              <w:t>0x1</w:t>
            </w:r>
          </w:p>
        </w:tc>
        <w:tc>
          <w:tcPr>
            <w:tcW w:w="5288" w:type="dxa"/>
            <w:tcBorders>
              <w:top w:val="single" w:sz="6" w:space="0" w:color="auto"/>
              <w:left w:val="single" w:sz="6" w:space="0" w:color="auto"/>
              <w:bottom w:val="single" w:sz="6" w:space="0" w:color="auto"/>
              <w:right w:val="single" w:sz="12" w:space="0" w:color="auto"/>
            </w:tcBorders>
          </w:tcPr>
          <w:p w14:paraId="4790B683" w14:textId="77777777" w:rsidR="00744718" w:rsidRDefault="00744718" w:rsidP="00744718">
            <w:r>
              <w:t>Must be ‘1’ for this format</w:t>
            </w:r>
          </w:p>
        </w:tc>
      </w:tr>
      <w:tr w:rsidR="00744718" w14:paraId="19EF2462" w14:textId="77777777" w:rsidTr="00744718">
        <w:trPr>
          <w:cantSplit/>
        </w:trPr>
        <w:tc>
          <w:tcPr>
            <w:tcW w:w="1694" w:type="dxa"/>
            <w:tcBorders>
              <w:top w:val="single" w:sz="6" w:space="0" w:color="auto"/>
              <w:left w:val="single" w:sz="12" w:space="0" w:color="auto"/>
              <w:bottom w:val="single" w:sz="6" w:space="0" w:color="auto"/>
              <w:right w:val="single" w:sz="6" w:space="0" w:color="auto"/>
            </w:tcBorders>
          </w:tcPr>
          <w:p w14:paraId="1B7EC7BC" w14:textId="77777777" w:rsidR="00744718" w:rsidRDefault="00744718" w:rsidP="00744718">
            <w:r>
              <w:t>DL_IW[26]</w:t>
            </w:r>
          </w:p>
        </w:tc>
        <w:tc>
          <w:tcPr>
            <w:tcW w:w="1323" w:type="dxa"/>
            <w:tcBorders>
              <w:top w:val="single" w:sz="6" w:space="0" w:color="auto"/>
              <w:left w:val="single" w:sz="6" w:space="0" w:color="auto"/>
              <w:bottom w:val="single" w:sz="6" w:space="0" w:color="auto"/>
              <w:right w:val="single" w:sz="6" w:space="0" w:color="auto"/>
            </w:tcBorders>
          </w:tcPr>
          <w:p w14:paraId="69C1437F" w14:textId="77777777" w:rsidR="00744718" w:rsidRDefault="00744718" w:rsidP="00744718">
            <w:r>
              <w:t>Reserved</w:t>
            </w:r>
          </w:p>
        </w:tc>
        <w:tc>
          <w:tcPr>
            <w:tcW w:w="1235" w:type="dxa"/>
            <w:tcBorders>
              <w:top w:val="single" w:sz="6" w:space="0" w:color="auto"/>
              <w:left w:val="single" w:sz="6" w:space="0" w:color="auto"/>
              <w:bottom w:val="single" w:sz="6" w:space="0" w:color="auto"/>
              <w:right w:val="single" w:sz="12" w:space="0" w:color="auto"/>
            </w:tcBorders>
          </w:tcPr>
          <w:p w14:paraId="364754ED" w14:textId="77777777" w:rsidR="00744718" w:rsidRDefault="00744718" w:rsidP="00744718">
            <w:pPr>
              <w:jc w:val="center"/>
            </w:pPr>
            <w:r>
              <w:t>0x0</w:t>
            </w:r>
          </w:p>
        </w:tc>
        <w:tc>
          <w:tcPr>
            <w:tcW w:w="5288" w:type="dxa"/>
            <w:tcBorders>
              <w:top w:val="single" w:sz="6" w:space="0" w:color="auto"/>
              <w:left w:val="single" w:sz="6" w:space="0" w:color="auto"/>
              <w:bottom w:val="single" w:sz="6" w:space="0" w:color="auto"/>
              <w:right w:val="single" w:sz="12" w:space="0" w:color="auto"/>
            </w:tcBorders>
          </w:tcPr>
          <w:p w14:paraId="6991D040" w14:textId="77777777" w:rsidR="00744718" w:rsidRDefault="00744718" w:rsidP="00744718">
            <w:r>
              <w:t>Reserved</w:t>
            </w:r>
          </w:p>
        </w:tc>
      </w:tr>
      <w:tr w:rsidR="00744718" w14:paraId="39660907" w14:textId="77777777" w:rsidTr="00744718">
        <w:trPr>
          <w:cantSplit/>
        </w:trPr>
        <w:tc>
          <w:tcPr>
            <w:tcW w:w="1694" w:type="dxa"/>
            <w:tcBorders>
              <w:top w:val="single" w:sz="6" w:space="0" w:color="auto"/>
              <w:left w:val="single" w:sz="12" w:space="0" w:color="auto"/>
              <w:bottom w:val="single" w:sz="6" w:space="0" w:color="auto"/>
              <w:right w:val="single" w:sz="6" w:space="0" w:color="auto"/>
            </w:tcBorders>
          </w:tcPr>
          <w:p w14:paraId="0653841E" w14:textId="77777777" w:rsidR="00744718" w:rsidRDefault="00744718" w:rsidP="00744718">
            <w:r>
              <w:t>DL_IW[27]</w:t>
            </w:r>
          </w:p>
        </w:tc>
        <w:tc>
          <w:tcPr>
            <w:tcW w:w="1323" w:type="dxa"/>
            <w:tcBorders>
              <w:top w:val="single" w:sz="6" w:space="0" w:color="auto"/>
              <w:left w:val="single" w:sz="6" w:space="0" w:color="auto"/>
              <w:bottom w:val="single" w:sz="6" w:space="0" w:color="auto"/>
              <w:right w:val="single" w:sz="6" w:space="0" w:color="auto"/>
            </w:tcBorders>
          </w:tcPr>
          <w:p w14:paraId="4D00356F" w14:textId="77777777" w:rsidR="00744718" w:rsidRDefault="00744718" w:rsidP="00744718">
            <w:r>
              <w:t>CC</w:t>
            </w:r>
          </w:p>
        </w:tc>
        <w:tc>
          <w:tcPr>
            <w:tcW w:w="1235" w:type="dxa"/>
            <w:tcBorders>
              <w:top w:val="single" w:sz="6" w:space="0" w:color="auto"/>
              <w:left w:val="single" w:sz="6" w:space="0" w:color="auto"/>
              <w:bottom w:val="single" w:sz="6" w:space="0" w:color="auto"/>
              <w:right w:val="single" w:sz="12" w:space="0" w:color="auto"/>
            </w:tcBorders>
          </w:tcPr>
          <w:p w14:paraId="1C0EC88E" w14:textId="77777777" w:rsidR="00744718" w:rsidRDefault="00744718" w:rsidP="00744718">
            <w:pPr>
              <w:jc w:val="center"/>
            </w:pPr>
          </w:p>
          <w:p w14:paraId="7E30B245" w14:textId="77777777" w:rsidR="00744718" w:rsidRDefault="00744718" w:rsidP="00744718">
            <w:pPr>
              <w:jc w:val="center"/>
            </w:pPr>
            <w:r>
              <w:t>0x0</w:t>
            </w:r>
          </w:p>
          <w:p w14:paraId="2D33F43C" w14:textId="77777777" w:rsidR="00744718" w:rsidRDefault="00744718" w:rsidP="00744718">
            <w:pPr>
              <w:jc w:val="center"/>
            </w:pPr>
            <w:r>
              <w:t>0x1</w:t>
            </w:r>
          </w:p>
        </w:tc>
        <w:tc>
          <w:tcPr>
            <w:tcW w:w="5288" w:type="dxa"/>
            <w:tcBorders>
              <w:top w:val="single" w:sz="6" w:space="0" w:color="auto"/>
              <w:left w:val="single" w:sz="6" w:space="0" w:color="auto"/>
              <w:bottom w:val="single" w:sz="6" w:space="0" w:color="auto"/>
              <w:right w:val="single" w:sz="12" w:space="0" w:color="auto"/>
            </w:tcBorders>
          </w:tcPr>
          <w:p w14:paraId="3D2D5C51" w14:textId="77777777" w:rsidR="00744718" w:rsidRDefault="00744718" w:rsidP="00744718">
            <w:r>
              <w:t>Character Count</w:t>
            </w:r>
          </w:p>
          <w:p w14:paraId="103B63F3" w14:textId="77777777" w:rsidR="00744718" w:rsidRDefault="00744718" w:rsidP="00744718">
            <w:r>
              <w:t>One character</w:t>
            </w:r>
          </w:p>
          <w:p w14:paraId="5176108E" w14:textId="77777777" w:rsidR="00744718" w:rsidRDefault="00744718" w:rsidP="00744718">
            <w:r>
              <w:t>Two characters</w:t>
            </w:r>
          </w:p>
        </w:tc>
      </w:tr>
      <w:tr w:rsidR="00744718" w14:paraId="38F2D672" w14:textId="77777777" w:rsidTr="00744718">
        <w:trPr>
          <w:cantSplit/>
        </w:trPr>
        <w:tc>
          <w:tcPr>
            <w:tcW w:w="1694" w:type="dxa"/>
            <w:tcBorders>
              <w:top w:val="single" w:sz="6" w:space="0" w:color="auto"/>
              <w:left w:val="single" w:sz="12" w:space="0" w:color="auto"/>
              <w:bottom w:val="single" w:sz="6" w:space="0" w:color="auto"/>
              <w:right w:val="single" w:sz="6" w:space="0" w:color="auto"/>
            </w:tcBorders>
          </w:tcPr>
          <w:p w14:paraId="1A752B89" w14:textId="77777777" w:rsidR="00744718" w:rsidRDefault="00744718" w:rsidP="00744718">
            <w:r>
              <w:t>DL_IW[30:28]</w:t>
            </w:r>
          </w:p>
        </w:tc>
        <w:tc>
          <w:tcPr>
            <w:tcW w:w="1323" w:type="dxa"/>
            <w:tcBorders>
              <w:top w:val="single" w:sz="6" w:space="0" w:color="auto"/>
              <w:left w:val="single" w:sz="6" w:space="0" w:color="auto"/>
              <w:bottom w:val="single" w:sz="6" w:space="0" w:color="auto"/>
              <w:right w:val="single" w:sz="6" w:space="0" w:color="auto"/>
            </w:tcBorders>
          </w:tcPr>
          <w:p w14:paraId="1C13E004" w14:textId="77777777" w:rsidR="00744718" w:rsidRDefault="00744718" w:rsidP="00744718">
            <w:r>
              <w:t>Reserved</w:t>
            </w:r>
          </w:p>
        </w:tc>
        <w:tc>
          <w:tcPr>
            <w:tcW w:w="1235" w:type="dxa"/>
            <w:tcBorders>
              <w:top w:val="single" w:sz="6" w:space="0" w:color="auto"/>
              <w:left w:val="single" w:sz="6" w:space="0" w:color="auto"/>
              <w:bottom w:val="single" w:sz="6" w:space="0" w:color="auto"/>
              <w:right w:val="single" w:sz="12" w:space="0" w:color="auto"/>
            </w:tcBorders>
          </w:tcPr>
          <w:p w14:paraId="4185CA9A" w14:textId="77777777" w:rsidR="00744718" w:rsidRDefault="00744718" w:rsidP="00744718">
            <w:pPr>
              <w:jc w:val="center"/>
            </w:pPr>
            <w:r>
              <w:t>0x0</w:t>
            </w:r>
          </w:p>
        </w:tc>
        <w:tc>
          <w:tcPr>
            <w:tcW w:w="5288" w:type="dxa"/>
            <w:tcBorders>
              <w:top w:val="single" w:sz="6" w:space="0" w:color="auto"/>
              <w:left w:val="single" w:sz="6" w:space="0" w:color="auto"/>
              <w:bottom w:val="single" w:sz="6" w:space="0" w:color="auto"/>
              <w:right w:val="single" w:sz="12" w:space="0" w:color="auto"/>
            </w:tcBorders>
          </w:tcPr>
          <w:p w14:paraId="44BA44EB" w14:textId="77777777" w:rsidR="00744718" w:rsidRDefault="00744718" w:rsidP="00744718">
            <w:r>
              <w:t>Reserved</w:t>
            </w:r>
          </w:p>
        </w:tc>
      </w:tr>
      <w:tr w:rsidR="00744718" w14:paraId="410C6563" w14:textId="77777777" w:rsidTr="00744718">
        <w:trPr>
          <w:cantSplit/>
        </w:trPr>
        <w:tc>
          <w:tcPr>
            <w:tcW w:w="1694" w:type="dxa"/>
            <w:tcBorders>
              <w:top w:val="single" w:sz="6" w:space="0" w:color="auto"/>
              <w:left w:val="single" w:sz="12" w:space="0" w:color="auto"/>
              <w:bottom w:val="single" w:sz="6" w:space="0" w:color="auto"/>
              <w:right w:val="single" w:sz="6" w:space="0" w:color="auto"/>
            </w:tcBorders>
          </w:tcPr>
          <w:p w14:paraId="57199C8B" w14:textId="77777777" w:rsidR="00744718" w:rsidRDefault="00744718" w:rsidP="00744718">
            <w:r>
              <w:t>DL_IW[31]</w:t>
            </w:r>
          </w:p>
        </w:tc>
        <w:tc>
          <w:tcPr>
            <w:tcW w:w="1323" w:type="dxa"/>
            <w:tcBorders>
              <w:top w:val="single" w:sz="6" w:space="0" w:color="auto"/>
              <w:left w:val="single" w:sz="6" w:space="0" w:color="auto"/>
              <w:bottom w:val="single" w:sz="6" w:space="0" w:color="auto"/>
              <w:right w:val="single" w:sz="6" w:space="0" w:color="auto"/>
            </w:tcBorders>
          </w:tcPr>
          <w:p w14:paraId="0C976521" w14:textId="77777777" w:rsidR="00744718" w:rsidRDefault="00744718" w:rsidP="00744718">
            <w:r>
              <w:t>WVS</w:t>
            </w:r>
          </w:p>
        </w:tc>
        <w:tc>
          <w:tcPr>
            <w:tcW w:w="1235" w:type="dxa"/>
            <w:tcBorders>
              <w:top w:val="single" w:sz="6" w:space="0" w:color="auto"/>
              <w:left w:val="single" w:sz="6" w:space="0" w:color="auto"/>
              <w:bottom w:val="single" w:sz="6" w:space="0" w:color="auto"/>
              <w:right w:val="single" w:sz="12" w:space="0" w:color="auto"/>
            </w:tcBorders>
          </w:tcPr>
          <w:p w14:paraId="270F544B" w14:textId="77777777" w:rsidR="00744718" w:rsidRDefault="00744718" w:rsidP="00744718">
            <w:pPr>
              <w:jc w:val="center"/>
            </w:pPr>
          </w:p>
          <w:p w14:paraId="122188A8" w14:textId="77777777" w:rsidR="00744718" w:rsidRDefault="00744718" w:rsidP="00744718">
            <w:pPr>
              <w:jc w:val="center"/>
            </w:pPr>
            <w:r>
              <w:t>0x0</w:t>
            </w:r>
          </w:p>
          <w:p w14:paraId="2B844C7B" w14:textId="77777777" w:rsidR="00744718" w:rsidRDefault="00744718" w:rsidP="00744718">
            <w:pPr>
              <w:jc w:val="center"/>
            </w:pPr>
            <w:r>
              <w:t>0x1</w:t>
            </w:r>
          </w:p>
        </w:tc>
        <w:tc>
          <w:tcPr>
            <w:tcW w:w="5288" w:type="dxa"/>
            <w:tcBorders>
              <w:top w:val="single" w:sz="6" w:space="0" w:color="auto"/>
              <w:left w:val="single" w:sz="6" w:space="0" w:color="auto"/>
              <w:bottom w:val="single" w:sz="6" w:space="0" w:color="auto"/>
              <w:right w:val="single" w:sz="12" w:space="0" w:color="auto"/>
            </w:tcBorders>
          </w:tcPr>
          <w:p w14:paraId="0D76CE0C" w14:textId="77777777" w:rsidR="00744718" w:rsidRDefault="00744718" w:rsidP="00744718">
            <w:r>
              <w:t>Wait for vertical sync after this character</w:t>
            </w:r>
          </w:p>
          <w:p w14:paraId="21CB6127" w14:textId="77777777" w:rsidR="00744718" w:rsidRDefault="00744718" w:rsidP="00744718">
            <w:r>
              <w:t>Disabled</w:t>
            </w:r>
          </w:p>
          <w:p w14:paraId="125AD0E4" w14:textId="77777777" w:rsidR="00744718" w:rsidRDefault="00744718" w:rsidP="00744718">
            <w:r>
              <w:t>Enabled</w:t>
            </w:r>
          </w:p>
        </w:tc>
      </w:tr>
      <w:tr w:rsidR="00744718" w14:paraId="565A4159" w14:textId="77777777" w:rsidTr="00744718">
        <w:trPr>
          <w:cantSplit/>
        </w:trPr>
        <w:tc>
          <w:tcPr>
            <w:tcW w:w="1694" w:type="dxa"/>
            <w:tcBorders>
              <w:top w:val="single" w:sz="6" w:space="0" w:color="auto"/>
              <w:left w:val="single" w:sz="12" w:space="0" w:color="auto"/>
              <w:bottom w:val="single" w:sz="6" w:space="0" w:color="auto"/>
              <w:right w:val="single" w:sz="6" w:space="0" w:color="auto"/>
            </w:tcBorders>
          </w:tcPr>
          <w:p w14:paraId="139A6767" w14:textId="77777777" w:rsidR="00744718" w:rsidRDefault="00744718" w:rsidP="00744718">
            <w:r>
              <w:t>DL_IW[47:32]</w:t>
            </w:r>
          </w:p>
        </w:tc>
        <w:tc>
          <w:tcPr>
            <w:tcW w:w="1323" w:type="dxa"/>
            <w:tcBorders>
              <w:top w:val="single" w:sz="6" w:space="0" w:color="auto"/>
              <w:left w:val="single" w:sz="6" w:space="0" w:color="auto"/>
              <w:bottom w:val="single" w:sz="6" w:space="0" w:color="auto"/>
              <w:right w:val="single" w:sz="6" w:space="0" w:color="auto"/>
            </w:tcBorders>
          </w:tcPr>
          <w:p w14:paraId="257D8521" w14:textId="77777777" w:rsidR="00744718" w:rsidRDefault="00744718" w:rsidP="00744718">
            <w:r>
              <w:t>DST0_Y</w:t>
            </w:r>
          </w:p>
        </w:tc>
        <w:tc>
          <w:tcPr>
            <w:tcW w:w="1235" w:type="dxa"/>
            <w:tcBorders>
              <w:top w:val="single" w:sz="6" w:space="0" w:color="auto"/>
              <w:left w:val="single" w:sz="6" w:space="0" w:color="auto"/>
              <w:bottom w:val="single" w:sz="6" w:space="0" w:color="auto"/>
              <w:right w:val="single" w:sz="12" w:space="0" w:color="auto"/>
            </w:tcBorders>
          </w:tcPr>
          <w:p w14:paraId="5B690AFE" w14:textId="77777777" w:rsidR="00744718" w:rsidRDefault="00744718" w:rsidP="00744718">
            <w:pPr>
              <w:jc w:val="center"/>
            </w:pPr>
          </w:p>
        </w:tc>
        <w:tc>
          <w:tcPr>
            <w:tcW w:w="5288" w:type="dxa"/>
            <w:tcBorders>
              <w:top w:val="single" w:sz="6" w:space="0" w:color="auto"/>
              <w:left w:val="single" w:sz="6" w:space="0" w:color="auto"/>
              <w:bottom w:val="single" w:sz="6" w:space="0" w:color="auto"/>
              <w:right w:val="single" w:sz="12" w:space="0" w:color="auto"/>
            </w:tcBorders>
          </w:tcPr>
          <w:p w14:paraId="67D7A177" w14:textId="77777777" w:rsidR="00744718" w:rsidRDefault="00744718" w:rsidP="00744718">
            <w:r>
              <w:t>Destination 0 Y</w:t>
            </w:r>
          </w:p>
        </w:tc>
      </w:tr>
      <w:tr w:rsidR="00744718" w14:paraId="5EE23319" w14:textId="77777777" w:rsidTr="00744718">
        <w:trPr>
          <w:cantSplit/>
        </w:trPr>
        <w:tc>
          <w:tcPr>
            <w:tcW w:w="1694" w:type="dxa"/>
            <w:tcBorders>
              <w:top w:val="single" w:sz="6" w:space="0" w:color="auto"/>
              <w:left w:val="single" w:sz="12" w:space="0" w:color="auto"/>
              <w:bottom w:val="single" w:sz="6" w:space="0" w:color="auto"/>
              <w:right w:val="single" w:sz="6" w:space="0" w:color="auto"/>
            </w:tcBorders>
          </w:tcPr>
          <w:p w14:paraId="5F89DB7B" w14:textId="77777777" w:rsidR="00744718" w:rsidRDefault="00744718" w:rsidP="00744718">
            <w:r>
              <w:t>DL_IW[63:48]</w:t>
            </w:r>
          </w:p>
        </w:tc>
        <w:tc>
          <w:tcPr>
            <w:tcW w:w="1323" w:type="dxa"/>
            <w:tcBorders>
              <w:top w:val="single" w:sz="6" w:space="0" w:color="auto"/>
              <w:left w:val="single" w:sz="6" w:space="0" w:color="auto"/>
              <w:bottom w:val="single" w:sz="6" w:space="0" w:color="auto"/>
              <w:right w:val="single" w:sz="6" w:space="0" w:color="auto"/>
            </w:tcBorders>
          </w:tcPr>
          <w:p w14:paraId="46B5E9F4" w14:textId="77777777" w:rsidR="00744718" w:rsidRDefault="00744718" w:rsidP="00744718">
            <w:r>
              <w:t>DST0_X</w:t>
            </w:r>
          </w:p>
        </w:tc>
        <w:tc>
          <w:tcPr>
            <w:tcW w:w="1235" w:type="dxa"/>
            <w:tcBorders>
              <w:top w:val="single" w:sz="6" w:space="0" w:color="auto"/>
              <w:left w:val="single" w:sz="6" w:space="0" w:color="auto"/>
              <w:bottom w:val="single" w:sz="6" w:space="0" w:color="auto"/>
              <w:right w:val="single" w:sz="12" w:space="0" w:color="auto"/>
            </w:tcBorders>
          </w:tcPr>
          <w:p w14:paraId="4BDD2189" w14:textId="77777777" w:rsidR="00744718" w:rsidRDefault="00744718" w:rsidP="00744718">
            <w:pPr>
              <w:jc w:val="center"/>
            </w:pPr>
          </w:p>
        </w:tc>
        <w:tc>
          <w:tcPr>
            <w:tcW w:w="5288" w:type="dxa"/>
            <w:tcBorders>
              <w:top w:val="single" w:sz="6" w:space="0" w:color="auto"/>
              <w:left w:val="single" w:sz="6" w:space="0" w:color="auto"/>
              <w:bottom w:val="single" w:sz="6" w:space="0" w:color="auto"/>
              <w:right w:val="single" w:sz="12" w:space="0" w:color="auto"/>
            </w:tcBorders>
          </w:tcPr>
          <w:p w14:paraId="7D5C742F" w14:textId="77777777" w:rsidR="00744718" w:rsidRDefault="00744718" w:rsidP="00744718">
            <w:r>
              <w:t>Destination 0 X</w:t>
            </w:r>
          </w:p>
        </w:tc>
      </w:tr>
      <w:tr w:rsidR="00744718" w14:paraId="725FC092" w14:textId="77777777" w:rsidTr="00744718">
        <w:trPr>
          <w:cantSplit/>
        </w:trPr>
        <w:tc>
          <w:tcPr>
            <w:tcW w:w="1694" w:type="dxa"/>
            <w:tcBorders>
              <w:top w:val="single" w:sz="6" w:space="0" w:color="auto"/>
              <w:left w:val="single" w:sz="12" w:space="0" w:color="auto"/>
              <w:bottom w:val="single" w:sz="6" w:space="0" w:color="auto"/>
              <w:right w:val="single" w:sz="6" w:space="0" w:color="auto"/>
            </w:tcBorders>
          </w:tcPr>
          <w:p w14:paraId="26CF2205" w14:textId="77777777" w:rsidR="00744718" w:rsidRDefault="00744718" w:rsidP="00744718">
            <w:r>
              <w:t>DL_IW[88:64]</w:t>
            </w:r>
          </w:p>
        </w:tc>
        <w:tc>
          <w:tcPr>
            <w:tcW w:w="1323" w:type="dxa"/>
            <w:tcBorders>
              <w:top w:val="single" w:sz="6" w:space="0" w:color="auto"/>
              <w:left w:val="single" w:sz="6" w:space="0" w:color="auto"/>
              <w:bottom w:val="single" w:sz="6" w:space="0" w:color="auto"/>
              <w:right w:val="single" w:sz="6" w:space="0" w:color="auto"/>
            </w:tcBorders>
          </w:tcPr>
          <w:p w14:paraId="7358EEC8" w14:textId="77777777" w:rsidR="00744718" w:rsidRDefault="00744718" w:rsidP="00744718">
            <w:r>
              <w:t>T1_ORG</w:t>
            </w:r>
          </w:p>
        </w:tc>
        <w:tc>
          <w:tcPr>
            <w:tcW w:w="1235" w:type="dxa"/>
            <w:tcBorders>
              <w:top w:val="single" w:sz="6" w:space="0" w:color="auto"/>
              <w:left w:val="single" w:sz="6" w:space="0" w:color="auto"/>
              <w:bottom w:val="single" w:sz="6" w:space="0" w:color="auto"/>
              <w:right w:val="single" w:sz="12" w:space="0" w:color="auto"/>
            </w:tcBorders>
          </w:tcPr>
          <w:p w14:paraId="35CD6E1C" w14:textId="77777777" w:rsidR="00744718" w:rsidRDefault="00744718" w:rsidP="00744718">
            <w:pPr>
              <w:jc w:val="center"/>
            </w:pPr>
          </w:p>
        </w:tc>
        <w:tc>
          <w:tcPr>
            <w:tcW w:w="5288" w:type="dxa"/>
            <w:tcBorders>
              <w:top w:val="single" w:sz="6" w:space="0" w:color="auto"/>
              <w:left w:val="single" w:sz="6" w:space="0" w:color="auto"/>
              <w:bottom w:val="single" w:sz="6" w:space="0" w:color="auto"/>
              <w:right w:val="single" w:sz="12" w:space="0" w:color="auto"/>
            </w:tcBorders>
          </w:tcPr>
          <w:p w14:paraId="250600F7" w14:textId="77777777" w:rsidR="00744718" w:rsidRDefault="00744718" w:rsidP="00744718">
            <w:r>
              <w:t>Table 1 Origin</w:t>
            </w:r>
          </w:p>
        </w:tc>
      </w:tr>
      <w:tr w:rsidR="00744718" w14:paraId="62C478A7" w14:textId="77777777" w:rsidTr="00744718">
        <w:trPr>
          <w:cantSplit/>
        </w:trPr>
        <w:tc>
          <w:tcPr>
            <w:tcW w:w="1694" w:type="dxa"/>
            <w:tcBorders>
              <w:top w:val="single" w:sz="6" w:space="0" w:color="auto"/>
              <w:left w:val="single" w:sz="12" w:space="0" w:color="auto"/>
              <w:bottom w:val="single" w:sz="6" w:space="0" w:color="auto"/>
              <w:right w:val="single" w:sz="6" w:space="0" w:color="auto"/>
            </w:tcBorders>
          </w:tcPr>
          <w:p w14:paraId="5E6B8DC2" w14:textId="77777777" w:rsidR="00744718" w:rsidRDefault="00744718" w:rsidP="00744718">
            <w:r>
              <w:t>DL_IW[95:89]</w:t>
            </w:r>
          </w:p>
        </w:tc>
        <w:tc>
          <w:tcPr>
            <w:tcW w:w="1323" w:type="dxa"/>
            <w:tcBorders>
              <w:top w:val="single" w:sz="6" w:space="0" w:color="auto"/>
              <w:left w:val="single" w:sz="6" w:space="0" w:color="auto"/>
              <w:bottom w:val="single" w:sz="6" w:space="0" w:color="auto"/>
              <w:right w:val="single" w:sz="6" w:space="0" w:color="auto"/>
            </w:tcBorders>
          </w:tcPr>
          <w:p w14:paraId="5F2A3AE5" w14:textId="77777777" w:rsidR="00744718" w:rsidRDefault="00744718" w:rsidP="00744718">
            <w:r>
              <w:t>Reserved</w:t>
            </w:r>
          </w:p>
        </w:tc>
        <w:tc>
          <w:tcPr>
            <w:tcW w:w="1235" w:type="dxa"/>
            <w:tcBorders>
              <w:top w:val="single" w:sz="6" w:space="0" w:color="auto"/>
              <w:left w:val="single" w:sz="6" w:space="0" w:color="auto"/>
              <w:bottom w:val="single" w:sz="6" w:space="0" w:color="auto"/>
              <w:right w:val="single" w:sz="12" w:space="0" w:color="auto"/>
            </w:tcBorders>
          </w:tcPr>
          <w:p w14:paraId="722240D9" w14:textId="77777777" w:rsidR="00744718" w:rsidRDefault="00744718" w:rsidP="00744718">
            <w:pPr>
              <w:jc w:val="center"/>
            </w:pPr>
            <w:r>
              <w:t>0x0</w:t>
            </w:r>
          </w:p>
        </w:tc>
        <w:tc>
          <w:tcPr>
            <w:tcW w:w="5288" w:type="dxa"/>
            <w:tcBorders>
              <w:top w:val="single" w:sz="6" w:space="0" w:color="auto"/>
              <w:left w:val="single" w:sz="6" w:space="0" w:color="auto"/>
              <w:bottom w:val="single" w:sz="6" w:space="0" w:color="auto"/>
              <w:right w:val="single" w:sz="12" w:space="0" w:color="auto"/>
            </w:tcBorders>
          </w:tcPr>
          <w:p w14:paraId="271EC6FC" w14:textId="77777777" w:rsidR="00744718" w:rsidRDefault="00744718" w:rsidP="00744718">
            <w:r>
              <w:t>Reserved</w:t>
            </w:r>
          </w:p>
        </w:tc>
      </w:tr>
      <w:tr w:rsidR="00744718" w14:paraId="501A5D0C" w14:textId="77777777" w:rsidTr="00744718">
        <w:trPr>
          <w:cantSplit/>
        </w:trPr>
        <w:tc>
          <w:tcPr>
            <w:tcW w:w="1694" w:type="dxa"/>
            <w:tcBorders>
              <w:top w:val="single" w:sz="6" w:space="0" w:color="auto"/>
              <w:left w:val="single" w:sz="12" w:space="0" w:color="auto"/>
              <w:bottom w:val="single" w:sz="6" w:space="0" w:color="auto"/>
              <w:right w:val="single" w:sz="6" w:space="0" w:color="auto"/>
            </w:tcBorders>
          </w:tcPr>
          <w:p w14:paraId="265586F8" w14:textId="77777777" w:rsidR="00744718" w:rsidRDefault="00744718" w:rsidP="00744718">
            <w:r>
              <w:t>DL_IW[111:96]</w:t>
            </w:r>
          </w:p>
        </w:tc>
        <w:tc>
          <w:tcPr>
            <w:tcW w:w="1323" w:type="dxa"/>
            <w:tcBorders>
              <w:top w:val="single" w:sz="6" w:space="0" w:color="auto"/>
              <w:left w:val="single" w:sz="6" w:space="0" w:color="auto"/>
              <w:bottom w:val="single" w:sz="6" w:space="0" w:color="auto"/>
              <w:right w:val="single" w:sz="6" w:space="0" w:color="auto"/>
            </w:tcBorders>
          </w:tcPr>
          <w:p w14:paraId="3A27ABF0" w14:textId="77777777" w:rsidR="00744718" w:rsidRDefault="00744718" w:rsidP="00744718">
            <w:r>
              <w:t>DST1_Y</w:t>
            </w:r>
          </w:p>
        </w:tc>
        <w:tc>
          <w:tcPr>
            <w:tcW w:w="1235" w:type="dxa"/>
            <w:tcBorders>
              <w:top w:val="single" w:sz="6" w:space="0" w:color="auto"/>
              <w:left w:val="single" w:sz="6" w:space="0" w:color="auto"/>
              <w:bottom w:val="single" w:sz="6" w:space="0" w:color="auto"/>
              <w:right w:val="single" w:sz="12" w:space="0" w:color="auto"/>
            </w:tcBorders>
          </w:tcPr>
          <w:p w14:paraId="1EFBF9D8" w14:textId="77777777" w:rsidR="00744718" w:rsidRDefault="00744718" w:rsidP="00744718">
            <w:pPr>
              <w:jc w:val="center"/>
            </w:pPr>
          </w:p>
        </w:tc>
        <w:tc>
          <w:tcPr>
            <w:tcW w:w="5288" w:type="dxa"/>
            <w:tcBorders>
              <w:top w:val="single" w:sz="6" w:space="0" w:color="auto"/>
              <w:left w:val="single" w:sz="6" w:space="0" w:color="auto"/>
              <w:bottom w:val="single" w:sz="6" w:space="0" w:color="auto"/>
              <w:right w:val="single" w:sz="12" w:space="0" w:color="auto"/>
            </w:tcBorders>
          </w:tcPr>
          <w:p w14:paraId="43AC9D46" w14:textId="77777777" w:rsidR="00744718" w:rsidRDefault="00744718" w:rsidP="00744718">
            <w:r>
              <w:t>Destination 1 Y</w:t>
            </w:r>
          </w:p>
        </w:tc>
      </w:tr>
      <w:tr w:rsidR="00744718" w14:paraId="2F3283E8" w14:textId="77777777" w:rsidTr="00744718">
        <w:trPr>
          <w:cantSplit/>
        </w:trPr>
        <w:tc>
          <w:tcPr>
            <w:tcW w:w="1694" w:type="dxa"/>
            <w:tcBorders>
              <w:top w:val="single" w:sz="6" w:space="0" w:color="auto"/>
              <w:left w:val="single" w:sz="12" w:space="0" w:color="auto"/>
              <w:bottom w:val="single" w:sz="6" w:space="0" w:color="auto"/>
              <w:right w:val="single" w:sz="6" w:space="0" w:color="auto"/>
            </w:tcBorders>
          </w:tcPr>
          <w:p w14:paraId="1E706E4D" w14:textId="77777777" w:rsidR="00744718" w:rsidRDefault="00744718" w:rsidP="00744718">
            <w:r>
              <w:t>DL_IW[127:112]</w:t>
            </w:r>
          </w:p>
        </w:tc>
        <w:tc>
          <w:tcPr>
            <w:tcW w:w="1323" w:type="dxa"/>
            <w:tcBorders>
              <w:top w:val="single" w:sz="6" w:space="0" w:color="auto"/>
              <w:left w:val="single" w:sz="6" w:space="0" w:color="auto"/>
              <w:bottom w:val="single" w:sz="6" w:space="0" w:color="auto"/>
              <w:right w:val="single" w:sz="6" w:space="0" w:color="auto"/>
            </w:tcBorders>
          </w:tcPr>
          <w:p w14:paraId="5A444AC0" w14:textId="77777777" w:rsidR="00744718" w:rsidRDefault="00744718" w:rsidP="00744718">
            <w:r>
              <w:t>DST1_X</w:t>
            </w:r>
          </w:p>
        </w:tc>
        <w:tc>
          <w:tcPr>
            <w:tcW w:w="1235" w:type="dxa"/>
            <w:tcBorders>
              <w:top w:val="single" w:sz="6" w:space="0" w:color="auto"/>
              <w:left w:val="single" w:sz="6" w:space="0" w:color="auto"/>
              <w:bottom w:val="single" w:sz="6" w:space="0" w:color="auto"/>
              <w:right w:val="single" w:sz="12" w:space="0" w:color="auto"/>
            </w:tcBorders>
          </w:tcPr>
          <w:p w14:paraId="08F48C3C" w14:textId="77777777" w:rsidR="00744718" w:rsidRDefault="00744718" w:rsidP="00744718">
            <w:pPr>
              <w:jc w:val="center"/>
            </w:pPr>
          </w:p>
        </w:tc>
        <w:tc>
          <w:tcPr>
            <w:tcW w:w="5288" w:type="dxa"/>
            <w:tcBorders>
              <w:top w:val="single" w:sz="6" w:space="0" w:color="auto"/>
              <w:left w:val="single" w:sz="6" w:space="0" w:color="auto"/>
              <w:bottom w:val="single" w:sz="6" w:space="0" w:color="auto"/>
              <w:right w:val="single" w:sz="12" w:space="0" w:color="auto"/>
            </w:tcBorders>
          </w:tcPr>
          <w:p w14:paraId="28B47D2A" w14:textId="77777777" w:rsidR="00744718" w:rsidRDefault="00744718" w:rsidP="00744718">
            <w:r>
              <w:t>Destination 1 X</w:t>
            </w:r>
          </w:p>
        </w:tc>
      </w:tr>
    </w:tbl>
    <w:p w14:paraId="3FFB3858" w14:textId="77777777" w:rsidR="00744718" w:rsidRDefault="00744718" w:rsidP="00744718">
      <w:pPr>
        <w:pStyle w:val="Heading3"/>
      </w:pPr>
      <w:r>
        <w:br w:type="page"/>
        <w:t>5.9.6</w:t>
      </w:r>
      <w:r>
        <w:tab/>
        <w:t>Text Table Format</w:t>
      </w:r>
    </w:p>
    <w:p w14:paraId="23AD5260" w14:textId="77777777" w:rsidR="00744718" w:rsidRDefault="00744718" w:rsidP="00744718">
      <w:pPr>
        <w:pStyle w:val="NormalIndent"/>
      </w:pPr>
      <w:r>
        <w:t>The DLP uses the concept of “text tables” which contain information about character glyphs stored in off screen memory. A table entry is 64 bits long and can be packed such that two entries can exist in a 128 bit memory word. The origin in the DLP instruction points to the 64 bit memory word which contains the text entry. The definition of the table is as follows:</w:t>
      </w:r>
    </w:p>
    <w:p w14:paraId="4B3DEE83" w14:textId="77777777" w:rsidR="00744718" w:rsidRDefault="00744718" w:rsidP="00744718">
      <w:pPr>
        <w:pStyle w:val="NormalIndent"/>
      </w:pPr>
    </w:p>
    <w:p w14:paraId="21F3F5ED" w14:textId="77777777" w:rsidR="00744718" w:rsidRDefault="00744718" w:rsidP="00744718">
      <w:pPr>
        <w:pStyle w:val="NormalIndent"/>
      </w:pPr>
      <w:r>
        <w:rPr>
          <w:rFonts w:ascii="Times New Roman" w:hAnsi="Times New Roman"/>
        </w:rPr>
        <w:object w:dxaOrig="6260" w:dyaOrig="2662" w14:anchorId="1CC895DE">
          <v:shape id="_x0000_i1156" type="#_x0000_t75" style="width:312.9pt;height:133.15pt" o:ole="">
            <v:imagedata r:id="rId272" o:title=""/>
          </v:shape>
          <o:OLEObject Type="Embed" ProgID="Unknown" ShapeID="_x0000_i1156" DrawAspect="Content" ObjectID="_1342457403" r:id="rId273">
            <o:FieldCodes>\* MERGEFORMAT</o:FieldCodes>
          </o:OLEObject>
        </w:object>
      </w:r>
    </w:p>
    <w:p w14:paraId="272E52E0" w14:textId="77777777" w:rsidR="00744718" w:rsidRDefault="00744718" w:rsidP="00744718">
      <w:pPr>
        <w:pStyle w:val="NormalIndent"/>
      </w:pPr>
    </w:p>
    <w:tbl>
      <w:tblPr>
        <w:tblW w:w="0" w:type="auto"/>
        <w:tblInd w:w="198" w:type="dxa"/>
        <w:tblLayout w:type="fixed"/>
        <w:tblLook w:val="0000" w:firstRow="0" w:lastRow="0" w:firstColumn="0" w:lastColumn="0" w:noHBand="0" w:noVBand="0"/>
      </w:tblPr>
      <w:tblGrid>
        <w:gridCol w:w="1694"/>
        <w:gridCol w:w="1456"/>
        <w:gridCol w:w="1102"/>
        <w:gridCol w:w="5288"/>
      </w:tblGrid>
      <w:tr w:rsidR="00744718" w14:paraId="59485C0F" w14:textId="77777777" w:rsidTr="00744718">
        <w:trPr>
          <w:cantSplit/>
        </w:trPr>
        <w:tc>
          <w:tcPr>
            <w:tcW w:w="1694" w:type="dxa"/>
            <w:tcBorders>
              <w:top w:val="single" w:sz="12" w:space="0" w:color="auto"/>
              <w:left w:val="single" w:sz="12" w:space="0" w:color="auto"/>
              <w:bottom w:val="single" w:sz="12" w:space="0" w:color="auto"/>
              <w:right w:val="single" w:sz="6" w:space="0" w:color="auto"/>
            </w:tcBorders>
          </w:tcPr>
          <w:p w14:paraId="372E23AF" w14:textId="77777777" w:rsidR="00744718" w:rsidRDefault="00744718" w:rsidP="00744718">
            <w:pPr>
              <w:rPr>
                <w:b/>
              </w:rPr>
            </w:pPr>
            <w:r>
              <w:rPr>
                <w:b/>
              </w:rPr>
              <w:t>Bits</w:t>
            </w:r>
          </w:p>
          <w:p w14:paraId="001BAEEB" w14:textId="77777777" w:rsidR="00744718" w:rsidRDefault="00744718" w:rsidP="00744718">
            <w:pPr>
              <w:rPr>
                <w:b/>
              </w:rPr>
            </w:pPr>
          </w:p>
        </w:tc>
        <w:tc>
          <w:tcPr>
            <w:tcW w:w="1456" w:type="dxa"/>
            <w:tcBorders>
              <w:top w:val="single" w:sz="12" w:space="0" w:color="auto"/>
              <w:left w:val="single" w:sz="6" w:space="0" w:color="auto"/>
              <w:bottom w:val="single" w:sz="12" w:space="0" w:color="auto"/>
              <w:right w:val="single" w:sz="6" w:space="0" w:color="auto"/>
            </w:tcBorders>
          </w:tcPr>
          <w:p w14:paraId="411225A4" w14:textId="77777777" w:rsidR="00744718" w:rsidRDefault="00744718" w:rsidP="00744718">
            <w:pPr>
              <w:rPr>
                <w:b/>
              </w:rPr>
            </w:pPr>
            <w:r>
              <w:rPr>
                <w:b/>
              </w:rPr>
              <w:t>Name</w:t>
            </w:r>
          </w:p>
        </w:tc>
        <w:tc>
          <w:tcPr>
            <w:tcW w:w="1102" w:type="dxa"/>
            <w:tcBorders>
              <w:top w:val="single" w:sz="12" w:space="0" w:color="auto"/>
              <w:left w:val="single" w:sz="6" w:space="0" w:color="auto"/>
              <w:bottom w:val="single" w:sz="12" w:space="0" w:color="auto"/>
              <w:right w:val="single" w:sz="12" w:space="0" w:color="auto"/>
            </w:tcBorders>
          </w:tcPr>
          <w:p w14:paraId="703AEE3A" w14:textId="77777777" w:rsidR="00744718" w:rsidRDefault="00744718" w:rsidP="00744718">
            <w:pPr>
              <w:rPr>
                <w:b/>
              </w:rPr>
            </w:pPr>
            <w:r>
              <w:rPr>
                <w:b/>
              </w:rPr>
              <w:t xml:space="preserve">Value        </w:t>
            </w:r>
          </w:p>
        </w:tc>
        <w:tc>
          <w:tcPr>
            <w:tcW w:w="5288" w:type="dxa"/>
            <w:tcBorders>
              <w:top w:val="single" w:sz="12" w:space="0" w:color="auto"/>
              <w:left w:val="single" w:sz="6" w:space="0" w:color="auto"/>
              <w:bottom w:val="single" w:sz="12" w:space="0" w:color="auto"/>
              <w:right w:val="single" w:sz="12" w:space="0" w:color="auto"/>
            </w:tcBorders>
          </w:tcPr>
          <w:p w14:paraId="1FD213A5" w14:textId="77777777" w:rsidR="00744718" w:rsidRDefault="00744718" w:rsidP="00744718">
            <w:pPr>
              <w:rPr>
                <w:b/>
              </w:rPr>
            </w:pPr>
            <w:r>
              <w:rPr>
                <w:b/>
              </w:rPr>
              <w:t xml:space="preserve"> Function</w:t>
            </w:r>
          </w:p>
        </w:tc>
      </w:tr>
      <w:tr w:rsidR="00744718" w14:paraId="07C95899" w14:textId="77777777" w:rsidTr="00744718">
        <w:trPr>
          <w:cantSplit/>
        </w:trPr>
        <w:tc>
          <w:tcPr>
            <w:tcW w:w="1694" w:type="dxa"/>
            <w:tcBorders>
              <w:left w:val="single" w:sz="12" w:space="0" w:color="auto"/>
              <w:bottom w:val="single" w:sz="6" w:space="0" w:color="auto"/>
              <w:right w:val="single" w:sz="6" w:space="0" w:color="auto"/>
            </w:tcBorders>
          </w:tcPr>
          <w:p w14:paraId="4800915A" w14:textId="77777777" w:rsidR="00744718" w:rsidRDefault="00744718" w:rsidP="00744718">
            <w:r>
              <w:t>TEXT[24:0]</w:t>
            </w:r>
          </w:p>
        </w:tc>
        <w:tc>
          <w:tcPr>
            <w:tcW w:w="1456" w:type="dxa"/>
            <w:tcBorders>
              <w:left w:val="single" w:sz="6" w:space="0" w:color="auto"/>
              <w:bottom w:val="single" w:sz="6" w:space="0" w:color="auto"/>
              <w:right w:val="single" w:sz="6" w:space="0" w:color="auto"/>
            </w:tcBorders>
          </w:tcPr>
          <w:p w14:paraId="58D504BB" w14:textId="77777777" w:rsidR="00744718" w:rsidRDefault="00744718" w:rsidP="00744718">
            <w:r>
              <w:t>GLYPH_ORG</w:t>
            </w:r>
          </w:p>
        </w:tc>
        <w:tc>
          <w:tcPr>
            <w:tcW w:w="1102" w:type="dxa"/>
            <w:tcBorders>
              <w:left w:val="single" w:sz="6" w:space="0" w:color="auto"/>
              <w:bottom w:val="single" w:sz="6" w:space="0" w:color="auto"/>
              <w:right w:val="single" w:sz="12" w:space="0" w:color="auto"/>
            </w:tcBorders>
          </w:tcPr>
          <w:p w14:paraId="7F236E5E" w14:textId="77777777" w:rsidR="00744718" w:rsidRDefault="00744718" w:rsidP="00744718">
            <w:pPr>
              <w:jc w:val="center"/>
            </w:pPr>
          </w:p>
        </w:tc>
        <w:tc>
          <w:tcPr>
            <w:tcW w:w="5288" w:type="dxa"/>
            <w:tcBorders>
              <w:left w:val="single" w:sz="6" w:space="0" w:color="auto"/>
              <w:bottom w:val="single" w:sz="6" w:space="0" w:color="auto"/>
              <w:right w:val="single" w:sz="12" w:space="0" w:color="auto"/>
            </w:tcBorders>
          </w:tcPr>
          <w:p w14:paraId="0D4E16B2" w14:textId="77777777" w:rsidR="00744718" w:rsidRDefault="00744718" w:rsidP="00744718">
            <w:r>
              <w:t>Glyph Origin loaded into SORG</w:t>
            </w:r>
          </w:p>
        </w:tc>
      </w:tr>
      <w:tr w:rsidR="00744718" w14:paraId="26D33542" w14:textId="77777777" w:rsidTr="00744718">
        <w:trPr>
          <w:cantSplit/>
        </w:trPr>
        <w:tc>
          <w:tcPr>
            <w:tcW w:w="1694" w:type="dxa"/>
            <w:tcBorders>
              <w:top w:val="single" w:sz="6" w:space="0" w:color="auto"/>
              <w:left w:val="single" w:sz="12" w:space="0" w:color="auto"/>
              <w:bottom w:val="single" w:sz="6" w:space="0" w:color="auto"/>
              <w:right w:val="single" w:sz="6" w:space="0" w:color="auto"/>
            </w:tcBorders>
          </w:tcPr>
          <w:p w14:paraId="5258A652" w14:textId="77777777" w:rsidR="00744718" w:rsidRDefault="00744718" w:rsidP="00744718">
            <w:r>
              <w:t>TEXT[27:25]</w:t>
            </w:r>
          </w:p>
        </w:tc>
        <w:tc>
          <w:tcPr>
            <w:tcW w:w="1456" w:type="dxa"/>
            <w:tcBorders>
              <w:top w:val="single" w:sz="6" w:space="0" w:color="auto"/>
              <w:left w:val="single" w:sz="6" w:space="0" w:color="auto"/>
              <w:bottom w:val="single" w:sz="6" w:space="0" w:color="auto"/>
              <w:right w:val="single" w:sz="6" w:space="0" w:color="auto"/>
            </w:tcBorders>
          </w:tcPr>
          <w:p w14:paraId="2DF16F3B" w14:textId="77777777" w:rsidR="00744718" w:rsidRDefault="00744718" w:rsidP="00744718">
            <w:r>
              <w:t>Reserved</w:t>
            </w:r>
          </w:p>
        </w:tc>
        <w:tc>
          <w:tcPr>
            <w:tcW w:w="1102" w:type="dxa"/>
            <w:tcBorders>
              <w:top w:val="single" w:sz="6" w:space="0" w:color="auto"/>
              <w:left w:val="single" w:sz="6" w:space="0" w:color="auto"/>
              <w:bottom w:val="single" w:sz="6" w:space="0" w:color="auto"/>
              <w:right w:val="single" w:sz="12" w:space="0" w:color="auto"/>
            </w:tcBorders>
          </w:tcPr>
          <w:p w14:paraId="2245034D" w14:textId="77777777" w:rsidR="00744718" w:rsidRDefault="00744718" w:rsidP="00744718">
            <w:pPr>
              <w:jc w:val="center"/>
            </w:pPr>
            <w:r>
              <w:t>0x0</w:t>
            </w:r>
          </w:p>
        </w:tc>
        <w:tc>
          <w:tcPr>
            <w:tcW w:w="5288" w:type="dxa"/>
            <w:tcBorders>
              <w:top w:val="single" w:sz="6" w:space="0" w:color="auto"/>
              <w:left w:val="single" w:sz="6" w:space="0" w:color="auto"/>
              <w:bottom w:val="single" w:sz="6" w:space="0" w:color="auto"/>
              <w:right w:val="single" w:sz="12" w:space="0" w:color="auto"/>
            </w:tcBorders>
          </w:tcPr>
          <w:p w14:paraId="4C9C64C8" w14:textId="77777777" w:rsidR="00744718" w:rsidRDefault="00744718" w:rsidP="00744718">
            <w:r>
              <w:t>Reserved</w:t>
            </w:r>
          </w:p>
        </w:tc>
      </w:tr>
      <w:tr w:rsidR="00744718" w14:paraId="7F1F5925" w14:textId="77777777" w:rsidTr="00744718">
        <w:trPr>
          <w:cantSplit/>
        </w:trPr>
        <w:tc>
          <w:tcPr>
            <w:tcW w:w="1694" w:type="dxa"/>
            <w:tcBorders>
              <w:top w:val="single" w:sz="6" w:space="0" w:color="auto"/>
              <w:left w:val="single" w:sz="12" w:space="0" w:color="auto"/>
              <w:bottom w:val="single" w:sz="6" w:space="0" w:color="auto"/>
              <w:right w:val="single" w:sz="6" w:space="0" w:color="auto"/>
            </w:tcBorders>
          </w:tcPr>
          <w:p w14:paraId="0FAEEE56" w14:textId="77777777" w:rsidR="00744718" w:rsidRDefault="00744718" w:rsidP="00744718">
            <w:r>
              <w:t>TEXT[31:28]</w:t>
            </w:r>
          </w:p>
        </w:tc>
        <w:tc>
          <w:tcPr>
            <w:tcW w:w="1456" w:type="dxa"/>
            <w:tcBorders>
              <w:top w:val="single" w:sz="6" w:space="0" w:color="auto"/>
              <w:left w:val="single" w:sz="6" w:space="0" w:color="auto"/>
              <w:bottom w:val="single" w:sz="6" w:space="0" w:color="auto"/>
              <w:right w:val="single" w:sz="6" w:space="0" w:color="auto"/>
            </w:tcBorders>
          </w:tcPr>
          <w:p w14:paraId="44FA060D" w14:textId="77777777" w:rsidR="00744718" w:rsidRDefault="00744718" w:rsidP="00744718">
            <w:r>
              <w:t>PG_CNT</w:t>
            </w:r>
          </w:p>
        </w:tc>
        <w:tc>
          <w:tcPr>
            <w:tcW w:w="1102" w:type="dxa"/>
            <w:tcBorders>
              <w:top w:val="single" w:sz="6" w:space="0" w:color="auto"/>
              <w:left w:val="single" w:sz="6" w:space="0" w:color="auto"/>
              <w:bottom w:val="single" w:sz="6" w:space="0" w:color="auto"/>
              <w:right w:val="single" w:sz="12" w:space="0" w:color="auto"/>
            </w:tcBorders>
          </w:tcPr>
          <w:p w14:paraId="46C6EC07" w14:textId="77777777" w:rsidR="00744718" w:rsidRDefault="00744718" w:rsidP="00744718">
            <w:pPr>
              <w:jc w:val="center"/>
            </w:pPr>
          </w:p>
        </w:tc>
        <w:tc>
          <w:tcPr>
            <w:tcW w:w="5288" w:type="dxa"/>
            <w:tcBorders>
              <w:top w:val="single" w:sz="6" w:space="0" w:color="auto"/>
              <w:left w:val="single" w:sz="6" w:space="0" w:color="auto"/>
              <w:bottom w:val="single" w:sz="6" w:space="0" w:color="auto"/>
              <w:right w:val="single" w:sz="12" w:space="0" w:color="auto"/>
            </w:tcBorders>
          </w:tcPr>
          <w:p w14:paraId="58599113" w14:textId="77777777" w:rsidR="00744718" w:rsidRDefault="00744718" w:rsidP="00744718">
            <w:r>
              <w:t>Page Count loaded into XY3</w:t>
            </w:r>
          </w:p>
        </w:tc>
      </w:tr>
      <w:tr w:rsidR="00744718" w14:paraId="7A932A6E" w14:textId="77777777" w:rsidTr="00744718">
        <w:trPr>
          <w:cantSplit/>
        </w:trPr>
        <w:tc>
          <w:tcPr>
            <w:tcW w:w="1694" w:type="dxa"/>
            <w:tcBorders>
              <w:top w:val="single" w:sz="6" w:space="0" w:color="auto"/>
              <w:left w:val="single" w:sz="12" w:space="0" w:color="auto"/>
              <w:bottom w:val="single" w:sz="6" w:space="0" w:color="auto"/>
              <w:right w:val="single" w:sz="6" w:space="0" w:color="auto"/>
            </w:tcBorders>
          </w:tcPr>
          <w:p w14:paraId="70ABD913" w14:textId="77777777" w:rsidR="00744718" w:rsidRDefault="00744718" w:rsidP="00744718">
            <w:r>
              <w:t>TEXT[39:32]</w:t>
            </w:r>
          </w:p>
        </w:tc>
        <w:tc>
          <w:tcPr>
            <w:tcW w:w="1456" w:type="dxa"/>
            <w:tcBorders>
              <w:top w:val="single" w:sz="6" w:space="0" w:color="auto"/>
              <w:left w:val="single" w:sz="6" w:space="0" w:color="auto"/>
              <w:bottom w:val="single" w:sz="6" w:space="0" w:color="auto"/>
              <w:right w:val="single" w:sz="6" w:space="0" w:color="auto"/>
            </w:tcBorders>
          </w:tcPr>
          <w:p w14:paraId="0BB398D4" w14:textId="77777777" w:rsidR="00744718" w:rsidRDefault="00744718" w:rsidP="00744718">
            <w:r>
              <w:t>Height</w:t>
            </w:r>
          </w:p>
        </w:tc>
        <w:tc>
          <w:tcPr>
            <w:tcW w:w="1102" w:type="dxa"/>
            <w:tcBorders>
              <w:top w:val="single" w:sz="6" w:space="0" w:color="auto"/>
              <w:left w:val="single" w:sz="6" w:space="0" w:color="auto"/>
              <w:bottom w:val="single" w:sz="6" w:space="0" w:color="auto"/>
              <w:right w:val="single" w:sz="12" w:space="0" w:color="auto"/>
            </w:tcBorders>
          </w:tcPr>
          <w:p w14:paraId="03FAB84A" w14:textId="77777777" w:rsidR="00744718" w:rsidRDefault="00744718" w:rsidP="00744718">
            <w:pPr>
              <w:jc w:val="center"/>
            </w:pPr>
          </w:p>
        </w:tc>
        <w:tc>
          <w:tcPr>
            <w:tcW w:w="5288" w:type="dxa"/>
            <w:tcBorders>
              <w:top w:val="single" w:sz="6" w:space="0" w:color="auto"/>
              <w:left w:val="single" w:sz="6" w:space="0" w:color="auto"/>
              <w:bottom w:val="single" w:sz="6" w:space="0" w:color="auto"/>
              <w:right w:val="single" w:sz="12" w:space="0" w:color="auto"/>
            </w:tcBorders>
          </w:tcPr>
          <w:p w14:paraId="447C95FF" w14:textId="77777777" w:rsidR="00744718" w:rsidRDefault="00744718" w:rsidP="00744718">
            <w:r>
              <w:t>Height loaded into XY2</w:t>
            </w:r>
          </w:p>
        </w:tc>
      </w:tr>
      <w:tr w:rsidR="00744718" w14:paraId="639C33A3" w14:textId="77777777" w:rsidTr="00744718">
        <w:trPr>
          <w:cantSplit/>
        </w:trPr>
        <w:tc>
          <w:tcPr>
            <w:tcW w:w="1694" w:type="dxa"/>
            <w:tcBorders>
              <w:top w:val="single" w:sz="6" w:space="0" w:color="auto"/>
              <w:left w:val="single" w:sz="12" w:space="0" w:color="auto"/>
              <w:bottom w:val="single" w:sz="6" w:space="0" w:color="auto"/>
              <w:right w:val="single" w:sz="6" w:space="0" w:color="auto"/>
            </w:tcBorders>
          </w:tcPr>
          <w:p w14:paraId="7ACFB325" w14:textId="77777777" w:rsidR="00744718" w:rsidRDefault="00744718" w:rsidP="00744718">
            <w:r>
              <w:t>TEXT[47:40]</w:t>
            </w:r>
          </w:p>
        </w:tc>
        <w:tc>
          <w:tcPr>
            <w:tcW w:w="1456" w:type="dxa"/>
            <w:tcBorders>
              <w:top w:val="single" w:sz="6" w:space="0" w:color="auto"/>
              <w:left w:val="single" w:sz="6" w:space="0" w:color="auto"/>
              <w:bottom w:val="single" w:sz="6" w:space="0" w:color="auto"/>
              <w:right w:val="single" w:sz="6" w:space="0" w:color="auto"/>
            </w:tcBorders>
          </w:tcPr>
          <w:p w14:paraId="0D1895F2" w14:textId="77777777" w:rsidR="00744718" w:rsidRDefault="00744718" w:rsidP="00744718">
            <w:r>
              <w:t>Width</w:t>
            </w:r>
          </w:p>
        </w:tc>
        <w:tc>
          <w:tcPr>
            <w:tcW w:w="1102" w:type="dxa"/>
            <w:tcBorders>
              <w:top w:val="single" w:sz="6" w:space="0" w:color="auto"/>
              <w:left w:val="single" w:sz="6" w:space="0" w:color="auto"/>
              <w:bottom w:val="single" w:sz="6" w:space="0" w:color="auto"/>
              <w:right w:val="single" w:sz="12" w:space="0" w:color="auto"/>
            </w:tcBorders>
          </w:tcPr>
          <w:p w14:paraId="033D1000" w14:textId="77777777" w:rsidR="00744718" w:rsidRDefault="00744718" w:rsidP="00744718">
            <w:pPr>
              <w:jc w:val="center"/>
            </w:pPr>
          </w:p>
        </w:tc>
        <w:tc>
          <w:tcPr>
            <w:tcW w:w="5288" w:type="dxa"/>
            <w:tcBorders>
              <w:top w:val="single" w:sz="6" w:space="0" w:color="auto"/>
              <w:left w:val="single" w:sz="6" w:space="0" w:color="auto"/>
              <w:bottom w:val="single" w:sz="6" w:space="0" w:color="auto"/>
              <w:right w:val="single" w:sz="12" w:space="0" w:color="auto"/>
            </w:tcBorders>
          </w:tcPr>
          <w:p w14:paraId="589B947C" w14:textId="77777777" w:rsidR="00744718" w:rsidRDefault="00744718" w:rsidP="00744718">
            <w:r>
              <w:t>Width, Loaded into XY2</w:t>
            </w:r>
          </w:p>
        </w:tc>
      </w:tr>
      <w:tr w:rsidR="00744718" w14:paraId="270D7C49" w14:textId="77777777" w:rsidTr="00744718">
        <w:trPr>
          <w:cantSplit/>
        </w:trPr>
        <w:tc>
          <w:tcPr>
            <w:tcW w:w="1694" w:type="dxa"/>
            <w:tcBorders>
              <w:top w:val="single" w:sz="6" w:space="0" w:color="auto"/>
              <w:left w:val="single" w:sz="12" w:space="0" w:color="auto"/>
              <w:bottom w:val="single" w:sz="6" w:space="0" w:color="auto"/>
              <w:right w:val="single" w:sz="6" w:space="0" w:color="auto"/>
            </w:tcBorders>
          </w:tcPr>
          <w:p w14:paraId="7A75D5D8" w14:textId="77777777" w:rsidR="00744718" w:rsidRDefault="00744718" w:rsidP="00744718">
            <w:r>
              <w:t>TEXT[55:48]</w:t>
            </w:r>
          </w:p>
        </w:tc>
        <w:tc>
          <w:tcPr>
            <w:tcW w:w="1456" w:type="dxa"/>
            <w:tcBorders>
              <w:top w:val="single" w:sz="6" w:space="0" w:color="auto"/>
              <w:left w:val="single" w:sz="6" w:space="0" w:color="auto"/>
              <w:bottom w:val="single" w:sz="6" w:space="0" w:color="auto"/>
              <w:right w:val="single" w:sz="6" w:space="0" w:color="auto"/>
            </w:tcBorders>
          </w:tcPr>
          <w:p w14:paraId="1599B350" w14:textId="77777777" w:rsidR="00744718" w:rsidRDefault="00744718" w:rsidP="00744718">
            <w:r>
              <w:t>Y_OFF</w:t>
            </w:r>
          </w:p>
        </w:tc>
        <w:tc>
          <w:tcPr>
            <w:tcW w:w="1102" w:type="dxa"/>
            <w:tcBorders>
              <w:top w:val="single" w:sz="6" w:space="0" w:color="auto"/>
              <w:left w:val="single" w:sz="6" w:space="0" w:color="auto"/>
              <w:bottom w:val="single" w:sz="6" w:space="0" w:color="auto"/>
              <w:right w:val="single" w:sz="12" w:space="0" w:color="auto"/>
            </w:tcBorders>
          </w:tcPr>
          <w:p w14:paraId="4480B0A5" w14:textId="77777777" w:rsidR="00744718" w:rsidRDefault="00744718" w:rsidP="00744718">
            <w:pPr>
              <w:jc w:val="center"/>
            </w:pPr>
          </w:p>
        </w:tc>
        <w:tc>
          <w:tcPr>
            <w:tcW w:w="5288" w:type="dxa"/>
            <w:tcBorders>
              <w:top w:val="single" w:sz="6" w:space="0" w:color="auto"/>
              <w:left w:val="single" w:sz="6" w:space="0" w:color="auto"/>
              <w:bottom w:val="single" w:sz="6" w:space="0" w:color="auto"/>
              <w:right w:val="single" w:sz="12" w:space="0" w:color="auto"/>
            </w:tcBorders>
          </w:tcPr>
          <w:p w14:paraId="180586B5" w14:textId="77777777" w:rsidR="00744718" w:rsidRDefault="00744718" w:rsidP="00744718">
            <w:r>
              <w:t>Y offset, subtract from dest_y</w:t>
            </w:r>
          </w:p>
        </w:tc>
      </w:tr>
      <w:tr w:rsidR="00744718" w14:paraId="1680ACCE" w14:textId="77777777" w:rsidTr="00744718">
        <w:trPr>
          <w:cantSplit/>
        </w:trPr>
        <w:tc>
          <w:tcPr>
            <w:tcW w:w="1694" w:type="dxa"/>
            <w:tcBorders>
              <w:top w:val="single" w:sz="6" w:space="0" w:color="auto"/>
              <w:left w:val="single" w:sz="12" w:space="0" w:color="auto"/>
              <w:bottom w:val="single" w:sz="6" w:space="0" w:color="auto"/>
              <w:right w:val="single" w:sz="6" w:space="0" w:color="auto"/>
            </w:tcBorders>
          </w:tcPr>
          <w:p w14:paraId="4B65CEA4" w14:textId="77777777" w:rsidR="00744718" w:rsidRDefault="00744718" w:rsidP="00744718">
            <w:r>
              <w:t>TEXT[63:56]</w:t>
            </w:r>
          </w:p>
        </w:tc>
        <w:tc>
          <w:tcPr>
            <w:tcW w:w="1456" w:type="dxa"/>
            <w:tcBorders>
              <w:top w:val="single" w:sz="6" w:space="0" w:color="auto"/>
              <w:left w:val="single" w:sz="6" w:space="0" w:color="auto"/>
              <w:bottom w:val="single" w:sz="6" w:space="0" w:color="auto"/>
              <w:right w:val="single" w:sz="6" w:space="0" w:color="auto"/>
            </w:tcBorders>
          </w:tcPr>
          <w:p w14:paraId="1BB5466B" w14:textId="77777777" w:rsidR="00744718" w:rsidRDefault="00744718" w:rsidP="00744718">
            <w:r>
              <w:t>X_OFF</w:t>
            </w:r>
          </w:p>
        </w:tc>
        <w:tc>
          <w:tcPr>
            <w:tcW w:w="1102" w:type="dxa"/>
            <w:tcBorders>
              <w:top w:val="single" w:sz="6" w:space="0" w:color="auto"/>
              <w:left w:val="single" w:sz="6" w:space="0" w:color="auto"/>
              <w:bottom w:val="single" w:sz="6" w:space="0" w:color="auto"/>
              <w:right w:val="single" w:sz="12" w:space="0" w:color="auto"/>
            </w:tcBorders>
          </w:tcPr>
          <w:p w14:paraId="145B2C5F" w14:textId="77777777" w:rsidR="00744718" w:rsidRDefault="00744718" w:rsidP="00744718">
            <w:pPr>
              <w:jc w:val="center"/>
            </w:pPr>
          </w:p>
        </w:tc>
        <w:tc>
          <w:tcPr>
            <w:tcW w:w="5288" w:type="dxa"/>
            <w:tcBorders>
              <w:top w:val="single" w:sz="6" w:space="0" w:color="auto"/>
              <w:left w:val="single" w:sz="6" w:space="0" w:color="auto"/>
              <w:bottom w:val="single" w:sz="6" w:space="0" w:color="auto"/>
              <w:right w:val="single" w:sz="12" w:space="0" w:color="auto"/>
            </w:tcBorders>
          </w:tcPr>
          <w:p w14:paraId="08C20684" w14:textId="77777777" w:rsidR="00744718" w:rsidRDefault="00744718" w:rsidP="00744718">
            <w:r>
              <w:t>X Offset, add to dest_x</w:t>
            </w:r>
          </w:p>
        </w:tc>
      </w:tr>
    </w:tbl>
    <w:p w14:paraId="61720CD0" w14:textId="77777777" w:rsidR="00744718" w:rsidRDefault="00744718" w:rsidP="00744718">
      <w:pPr>
        <w:pStyle w:val="Heading3"/>
      </w:pPr>
      <w:r>
        <w:t xml:space="preserve"> </w:t>
      </w:r>
    </w:p>
    <w:p w14:paraId="6F626751" w14:textId="77777777" w:rsidR="00744718" w:rsidRDefault="00744718" w:rsidP="00744718">
      <w:pPr>
        <w:pStyle w:val="Heading3"/>
      </w:pPr>
      <w:r>
        <w:br w:type="page"/>
        <w:t>5.9.7</w:t>
      </w:r>
      <w:r>
        <w:tab/>
        <w:t>Display List Instruction Word, Format One “DL_FMT = 1”</w:t>
      </w:r>
    </w:p>
    <w:p w14:paraId="2D2293E0" w14:textId="77777777" w:rsidR="00744718" w:rsidRDefault="00744718" w:rsidP="00744718">
      <w:pPr>
        <w:pStyle w:val="NormalIndent"/>
        <w:ind w:left="0"/>
        <w:rPr>
          <w:rFonts w:ascii="Times New Roman" w:hAnsi="Times New Roman"/>
        </w:rPr>
      </w:pPr>
      <w:r>
        <w:rPr>
          <w:rFonts w:ascii="Times New Roman" w:hAnsi="Times New Roman"/>
        </w:rPr>
        <w:object w:dxaOrig="5800" w:dyaOrig="2780" w14:anchorId="562A1BD2">
          <v:shape id="_x0000_i1157" type="#_x0000_t75" style="width:290.15pt;height:139.15pt" o:ole="">
            <v:imagedata r:id="rId274" o:title=""/>
          </v:shape>
          <o:OLEObject Type="Embed" ProgID="MSDraw" ShapeID="_x0000_i1157" DrawAspect="Content" ObjectID="_1342457404" r:id="rId275">
            <o:FieldCodes>\* MERGEFORMAT</o:FieldCodes>
          </o:OLEObject>
        </w:object>
      </w:r>
    </w:p>
    <w:p w14:paraId="228FBF2F" w14:textId="77777777" w:rsidR="00744718" w:rsidRDefault="00744718" w:rsidP="00744718">
      <w:pPr>
        <w:pStyle w:val="NormalIndent"/>
        <w:ind w:left="0"/>
        <w:jc w:val="center"/>
        <w:rPr>
          <w:rFonts w:ascii="Times New Roman" w:hAnsi="Times New Roman"/>
        </w:rPr>
      </w:pPr>
    </w:p>
    <w:tbl>
      <w:tblPr>
        <w:tblW w:w="0" w:type="auto"/>
        <w:tblLayout w:type="fixed"/>
        <w:tblLook w:val="0000" w:firstRow="0" w:lastRow="0" w:firstColumn="0" w:lastColumn="0" w:noHBand="0" w:noVBand="0"/>
      </w:tblPr>
      <w:tblGrid>
        <w:gridCol w:w="1728"/>
        <w:gridCol w:w="1350"/>
        <w:gridCol w:w="1260"/>
        <w:gridCol w:w="3150"/>
      </w:tblGrid>
      <w:tr w:rsidR="00744718" w14:paraId="55F9A854" w14:textId="77777777" w:rsidTr="00744718">
        <w:trPr>
          <w:cantSplit/>
        </w:trPr>
        <w:tc>
          <w:tcPr>
            <w:tcW w:w="1728" w:type="dxa"/>
            <w:tcBorders>
              <w:top w:val="single" w:sz="12" w:space="0" w:color="auto"/>
              <w:left w:val="single" w:sz="12" w:space="0" w:color="auto"/>
              <w:bottom w:val="single" w:sz="12" w:space="0" w:color="auto"/>
              <w:right w:val="single" w:sz="6" w:space="0" w:color="auto"/>
            </w:tcBorders>
          </w:tcPr>
          <w:p w14:paraId="7FA63A7F" w14:textId="77777777" w:rsidR="00744718" w:rsidRDefault="00744718" w:rsidP="00744718">
            <w:pPr>
              <w:rPr>
                <w:b/>
              </w:rPr>
            </w:pPr>
            <w:bookmarkStart w:id="271" w:name="_Toc332687734"/>
            <w:r>
              <w:rPr>
                <w:b/>
              </w:rPr>
              <w:t>Bits</w:t>
            </w:r>
            <w:bookmarkEnd w:id="271"/>
          </w:p>
          <w:p w14:paraId="271F24D5" w14:textId="77777777" w:rsidR="00744718" w:rsidRDefault="00744718" w:rsidP="00744718">
            <w:pPr>
              <w:rPr>
                <w:b/>
              </w:rPr>
            </w:pPr>
          </w:p>
        </w:tc>
        <w:tc>
          <w:tcPr>
            <w:tcW w:w="1350" w:type="dxa"/>
            <w:tcBorders>
              <w:top w:val="single" w:sz="12" w:space="0" w:color="auto"/>
              <w:left w:val="single" w:sz="6" w:space="0" w:color="auto"/>
              <w:bottom w:val="single" w:sz="12" w:space="0" w:color="auto"/>
              <w:right w:val="single" w:sz="6" w:space="0" w:color="auto"/>
            </w:tcBorders>
          </w:tcPr>
          <w:p w14:paraId="70D4BB3E" w14:textId="77777777" w:rsidR="00744718" w:rsidRDefault="00744718" w:rsidP="00744718">
            <w:pPr>
              <w:rPr>
                <w:b/>
              </w:rPr>
            </w:pPr>
            <w:bookmarkStart w:id="272" w:name="_Toc332687735"/>
            <w:r>
              <w:rPr>
                <w:b/>
              </w:rPr>
              <w:t>Name</w:t>
            </w:r>
            <w:bookmarkEnd w:id="272"/>
          </w:p>
        </w:tc>
        <w:tc>
          <w:tcPr>
            <w:tcW w:w="1260" w:type="dxa"/>
            <w:tcBorders>
              <w:top w:val="single" w:sz="12" w:space="0" w:color="auto"/>
              <w:left w:val="single" w:sz="6" w:space="0" w:color="auto"/>
              <w:bottom w:val="single" w:sz="12" w:space="0" w:color="auto"/>
              <w:right w:val="single" w:sz="12" w:space="0" w:color="auto"/>
            </w:tcBorders>
          </w:tcPr>
          <w:p w14:paraId="2C203EBF" w14:textId="77777777" w:rsidR="00744718" w:rsidRDefault="00744718" w:rsidP="00744718">
            <w:pPr>
              <w:rPr>
                <w:b/>
              </w:rPr>
            </w:pPr>
            <w:bookmarkStart w:id="273" w:name="_Toc332687736"/>
            <w:r>
              <w:rPr>
                <w:b/>
              </w:rPr>
              <w:t>Value</w:t>
            </w:r>
            <w:bookmarkEnd w:id="273"/>
            <w:r>
              <w:rPr>
                <w:b/>
              </w:rPr>
              <w:t xml:space="preserve">        </w:t>
            </w:r>
          </w:p>
        </w:tc>
        <w:tc>
          <w:tcPr>
            <w:tcW w:w="3150" w:type="dxa"/>
            <w:tcBorders>
              <w:top w:val="single" w:sz="12" w:space="0" w:color="auto"/>
              <w:left w:val="single" w:sz="6" w:space="0" w:color="auto"/>
              <w:bottom w:val="single" w:sz="12" w:space="0" w:color="auto"/>
              <w:right w:val="single" w:sz="12" w:space="0" w:color="auto"/>
            </w:tcBorders>
          </w:tcPr>
          <w:p w14:paraId="6C13FDBA" w14:textId="77777777" w:rsidR="00744718" w:rsidRDefault="00744718" w:rsidP="00744718">
            <w:pPr>
              <w:rPr>
                <w:b/>
              </w:rPr>
            </w:pPr>
            <w:r>
              <w:rPr>
                <w:b/>
              </w:rPr>
              <w:t xml:space="preserve"> </w:t>
            </w:r>
            <w:bookmarkStart w:id="274" w:name="_Toc332687737"/>
            <w:r>
              <w:rPr>
                <w:b/>
              </w:rPr>
              <w:t>Function</w:t>
            </w:r>
            <w:bookmarkEnd w:id="274"/>
          </w:p>
        </w:tc>
      </w:tr>
      <w:tr w:rsidR="00744718" w14:paraId="39EAC08F" w14:textId="77777777" w:rsidTr="00744718">
        <w:trPr>
          <w:cantSplit/>
        </w:trPr>
        <w:tc>
          <w:tcPr>
            <w:tcW w:w="1728" w:type="dxa"/>
            <w:tcBorders>
              <w:left w:val="single" w:sz="12" w:space="0" w:color="auto"/>
              <w:bottom w:val="single" w:sz="6" w:space="0" w:color="auto"/>
              <w:right w:val="single" w:sz="6" w:space="0" w:color="auto"/>
            </w:tcBorders>
          </w:tcPr>
          <w:p w14:paraId="65BB7DBF" w14:textId="77777777" w:rsidR="00744718" w:rsidRDefault="00744718" w:rsidP="00744718">
            <w:r>
              <w:t>DL_IW[31:0]</w:t>
            </w:r>
          </w:p>
        </w:tc>
        <w:tc>
          <w:tcPr>
            <w:tcW w:w="1350" w:type="dxa"/>
            <w:tcBorders>
              <w:left w:val="single" w:sz="6" w:space="0" w:color="auto"/>
              <w:bottom w:val="single" w:sz="6" w:space="0" w:color="auto"/>
              <w:right w:val="single" w:sz="6" w:space="0" w:color="auto"/>
            </w:tcBorders>
          </w:tcPr>
          <w:p w14:paraId="64D4036B" w14:textId="77777777" w:rsidR="00744718" w:rsidRDefault="00744718" w:rsidP="00744718">
            <w:pPr>
              <w:jc w:val="center"/>
            </w:pPr>
            <w:r>
              <w:t>XY0_DAT</w:t>
            </w:r>
          </w:p>
        </w:tc>
        <w:tc>
          <w:tcPr>
            <w:tcW w:w="1260" w:type="dxa"/>
            <w:tcBorders>
              <w:left w:val="single" w:sz="6" w:space="0" w:color="auto"/>
              <w:bottom w:val="single" w:sz="6" w:space="0" w:color="auto"/>
              <w:right w:val="single" w:sz="12" w:space="0" w:color="auto"/>
            </w:tcBorders>
          </w:tcPr>
          <w:p w14:paraId="34940374" w14:textId="77777777" w:rsidR="00744718" w:rsidRDefault="00744718" w:rsidP="00744718">
            <w:pPr>
              <w:jc w:val="center"/>
            </w:pPr>
          </w:p>
        </w:tc>
        <w:tc>
          <w:tcPr>
            <w:tcW w:w="3150" w:type="dxa"/>
            <w:tcBorders>
              <w:left w:val="single" w:sz="6" w:space="0" w:color="auto"/>
              <w:bottom w:val="single" w:sz="6" w:space="0" w:color="auto"/>
              <w:right w:val="single" w:sz="12" w:space="0" w:color="auto"/>
            </w:tcBorders>
          </w:tcPr>
          <w:p w14:paraId="2D553BFA" w14:textId="77777777" w:rsidR="00744718" w:rsidRDefault="00744718" w:rsidP="00744718">
            <w:r>
              <w:t>Data to be written to register XY0</w:t>
            </w:r>
          </w:p>
        </w:tc>
      </w:tr>
      <w:tr w:rsidR="00744718" w14:paraId="615F0D3A" w14:textId="77777777" w:rsidTr="00744718">
        <w:trPr>
          <w:cantSplit/>
        </w:trPr>
        <w:tc>
          <w:tcPr>
            <w:tcW w:w="1728" w:type="dxa"/>
            <w:tcBorders>
              <w:top w:val="single" w:sz="6" w:space="0" w:color="auto"/>
              <w:left w:val="single" w:sz="12" w:space="0" w:color="auto"/>
              <w:bottom w:val="single" w:sz="6" w:space="0" w:color="auto"/>
              <w:right w:val="single" w:sz="6" w:space="0" w:color="auto"/>
            </w:tcBorders>
          </w:tcPr>
          <w:p w14:paraId="7DEA0683" w14:textId="77777777" w:rsidR="00744718" w:rsidRDefault="00744718" w:rsidP="00744718">
            <w:r>
              <w:t>DL_IW[63:32]</w:t>
            </w:r>
          </w:p>
        </w:tc>
        <w:tc>
          <w:tcPr>
            <w:tcW w:w="1350" w:type="dxa"/>
            <w:tcBorders>
              <w:top w:val="single" w:sz="6" w:space="0" w:color="auto"/>
              <w:left w:val="single" w:sz="6" w:space="0" w:color="auto"/>
              <w:bottom w:val="single" w:sz="6" w:space="0" w:color="auto"/>
              <w:right w:val="single" w:sz="6" w:space="0" w:color="auto"/>
            </w:tcBorders>
          </w:tcPr>
          <w:p w14:paraId="1608C442" w14:textId="77777777" w:rsidR="00744718" w:rsidRDefault="00744718" w:rsidP="00744718">
            <w:pPr>
              <w:jc w:val="center"/>
            </w:pPr>
            <w:r>
              <w:t>XY2_DAT</w:t>
            </w:r>
          </w:p>
        </w:tc>
        <w:tc>
          <w:tcPr>
            <w:tcW w:w="1260" w:type="dxa"/>
            <w:tcBorders>
              <w:top w:val="single" w:sz="6" w:space="0" w:color="auto"/>
              <w:left w:val="single" w:sz="6" w:space="0" w:color="auto"/>
              <w:bottom w:val="single" w:sz="6" w:space="0" w:color="auto"/>
              <w:right w:val="single" w:sz="12" w:space="0" w:color="auto"/>
            </w:tcBorders>
          </w:tcPr>
          <w:p w14:paraId="695DC468" w14:textId="77777777" w:rsidR="00744718" w:rsidRDefault="00744718" w:rsidP="00744718">
            <w:pPr>
              <w:jc w:val="center"/>
            </w:pPr>
          </w:p>
        </w:tc>
        <w:tc>
          <w:tcPr>
            <w:tcW w:w="3150" w:type="dxa"/>
            <w:tcBorders>
              <w:top w:val="single" w:sz="6" w:space="0" w:color="auto"/>
              <w:left w:val="single" w:sz="6" w:space="0" w:color="auto"/>
              <w:bottom w:val="single" w:sz="6" w:space="0" w:color="auto"/>
              <w:right w:val="single" w:sz="12" w:space="0" w:color="auto"/>
            </w:tcBorders>
          </w:tcPr>
          <w:p w14:paraId="4D44BEF8" w14:textId="77777777" w:rsidR="00744718" w:rsidRDefault="00744718" w:rsidP="00744718">
            <w:r>
              <w:t>Data to be written to register XY2</w:t>
            </w:r>
          </w:p>
        </w:tc>
      </w:tr>
      <w:tr w:rsidR="00744718" w14:paraId="2EA92B3A" w14:textId="77777777" w:rsidTr="00744718">
        <w:trPr>
          <w:cantSplit/>
        </w:trPr>
        <w:tc>
          <w:tcPr>
            <w:tcW w:w="1728" w:type="dxa"/>
            <w:tcBorders>
              <w:top w:val="single" w:sz="6" w:space="0" w:color="auto"/>
              <w:left w:val="single" w:sz="12" w:space="0" w:color="auto"/>
              <w:bottom w:val="single" w:sz="6" w:space="0" w:color="auto"/>
              <w:right w:val="single" w:sz="6" w:space="0" w:color="auto"/>
            </w:tcBorders>
          </w:tcPr>
          <w:p w14:paraId="168B61CF" w14:textId="77777777" w:rsidR="00744718" w:rsidRDefault="00744718" w:rsidP="00744718">
            <w:r>
              <w:t>DL_IW[95:64]</w:t>
            </w:r>
          </w:p>
        </w:tc>
        <w:tc>
          <w:tcPr>
            <w:tcW w:w="1350" w:type="dxa"/>
            <w:tcBorders>
              <w:top w:val="single" w:sz="6" w:space="0" w:color="auto"/>
              <w:left w:val="single" w:sz="6" w:space="0" w:color="auto"/>
              <w:bottom w:val="single" w:sz="6" w:space="0" w:color="auto"/>
              <w:right w:val="single" w:sz="6" w:space="0" w:color="auto"/>
            </w:tcBorders>
          </w:tcPr>
          <w:p w14:paraId="7C33FFB6" w14:textId="77777777" w:rsidR="00744718" w:rsidRDefault="00744718" w:rsidP="00744718">
            <w:pPr>
              <w:jc w:val="center"/>
            </w:pPr>
            <w:r>
              <w:t>XY3_DAT</w:t>
            </w:r>
          </w:p>
        </w:tc>
        <w:tc>
          <w:tcPr>
            <w:tcW w:w="1260" w:type="dxa"/>
            <w:tcBorders>
              <w:top w:val="single" w:sz="6" w:space="0" w:color="auto"/>
              <w:left w:val="single" w:sz="6" w:space="0" w:color="auto"/>
              <w:bottom w:val="single" w:sz="6" w:space="0" w:color="auto"/>
              <w:right w:val="single" w:sz="12" w:space="0" w:color="auto"/>
            </w:tcBorders>
          </w:tcPr>
          <w:p w14:paraId="71E5EE30" w14:textId="77777777" w:rsidR="00744718" w:rsidRDefault="00744718" w:rsidP="00744718">
            <w:pPr>
              <w:jc w:val="center"/>
            </w:pPr>
          </w:p>
        </w:tc>
        <w:tc>
          <w:tcPr>
            <w:tcW w:w="3150" w:type="dxa"/>
            <w:tcBorders>
              <w:top w:val="single" w:sz="6" w:space="0" w:color="auto"/>
              <w:left w:val="single" w:sz="6" w:space="0" w:color="auto"/>
              <w:bottom w:val="single" w:sz="6" w:space="0" w:color="auto"/>
              <w:right w:val="single" w:sz="12" w:space="0" w:color="auto"/>
            </w:tcBorders>
          </w:tcPr>
          <w:p w14:paraId="1CEF980F" w14:textId="77777777" w:rsidR="00744718" w:rsidRDefault="00744718" w:rsidP="00744718">
            <w:r>
              <w:t>Data to be written to register XY3</w:t>
            </w:r>
          </w:p>
        </w:tc>
      </w:tr>
      <w:tr w:rsidR="00744718" w14:paraId="472DCA1E" w14:textId="77777777" w:rsidTr="00744718">
        <w:trPr>
          <w:cantSplit/>
        </w:trPr>
        <w:tc>
          <w:tcPr>
            <w:tcW w:w="1728" w:type="dxa"/>
            <w:tcBorders>
              <w:top w:val="single" w:sz="6" w:space="0" w:color="auto"/>
              <w:left w:val="single" w:sz="12" w:space="0" w:color="auto"/>
              <w:bottom w:val="single" w:sz="12" w:space="0" w:color="auto"/>
              <w:right w:val="single" w:sz="6" w:space="0" w:color="auto"/>
            </w:tcBorders>
          </w:tcPr>
          <w:p w14:paraId="2AEC1741" w14:textId="77777777" w:rsidR="00744718" w:rsidRDefault="00744718" w:rsidP="00744718">
            <w:r>
              <w:t>DL_IW[127:96]</w:t>
            </w:r>
          </w:p>
        </w:tc>
        <w:tc>
          <w:tcPr>
            <w:tcW w:w="1350" w:type="dxa"/>
            <w:tcBorders>
              <w:top w:val="single" w:sz="6" w:space="0" w:color="auto"/>
              <w:left w:val="single" w:sz="6" w:space="0" w:color="auto"/>
              <w:bottom w:val="single" w:sz="12" w:space="0" w:color="auto"/>
              <w:right w:val="single" w:sz="6" w:space="0" w:color="auto"/>
            </w:tcBorders>
          </w:tcPr>
          <w:p w14:paraId="3E44E185" w14:textId="77777777" w:rsidR="00744718" w:rsidRDefault="00744718" w:rsidP="00744718">
            <w:pPr>
              <w:jc w:val="center"/>
            </w:pPr>
            <w:r>
              <w:t>XY1_DAT</w:t>
            </w:r>
          </w:p>
        </w:tc>
        <w:tc>
          <w:tcPr>
            <w:tcW w:w="1260" w:type="dxa"/>
            <w:tcBorders>
              <w:top w:val="single" w:sz="6" w:space="0" w:color="auto"/>
              <w:left w:val="single" w:sz="6" w:space="0" w:color="auto"/>
              <w:bottom w:val="single" w:sz="12" w:space="0" w:color="auto"/>
              <w:right w:val="single" w:sz="12" w:space="0" w:color="auto"/>
            </w:tcBorders>
          </w:tcPr>
          <w:p w14:paraId="738C7B0A" w14:textId="77777777" w:rsidR="00744718" w:rsidRDefault="00744718" w:rsidP="00744718">
            <w:pPr>
              <w:jc w:val="center"/>
            </w:pPr>
          </w:p>
        </w:tc>
        <w:tc>
          <w:tcPr>
            <w:tcW w:w="3150" w:type="dxa"/>
            <w:tcBorders>
              <w:top w:val="single" w:sz="6" w:space="0" w:color="auto"/>
              <w:left w:val="single" w:sz="6" w:space="0" w:color="auto"/>
              <w:bottom w:val="single" w:sz="12" w:space="0" w:color="auto"/>
              <w:right w:val="single" w:sz="12" w:space="0" w:color="auto"/>
            </w:tcBorders>
          </w:tcPr>
          <w:p w14:paraId="6F5912A9" w14:textId="77777777" w:rsidR="00744718" w:rsidRDefault="00744718" w:rsidP="00744718">
            <w:r>
              <w:t>Data to be written to register XY1</w:t>
            </w:r>
          </w:p>
        </w:tc>
      </w:tr>
    </w:tbl>
    <w:p w14:paraId="42AFA9F4" w14:textId="77777777" w:rsidR="00744718" w:rsidRDefault="00744718" w:rsidP="00744718"/>
    <w:p w14:paraId="6817D34D" w14:textId="77777777" w:rsidR="00744718" w:rsidRDefault="00744718" w:rsidP="00744718">
      <w:pPr>
        <w:pStyle w:val="Heading3"/>
      </w:pPr>
      <w:r>
        <w:t>5.9.8</w:t>
      </w:r>
      <w:r>
        <w:tab/>
        <w:t>DLP Notes</w:t>
      </w:r>
    </w:p>
    <w:p w14:paraId="75120CC2" w14:textId="77777777" w:rsidR="00744718" w:rsidRDefault="00744718" w:rsidP="00744718"/>
    <w:p w14:paraId="372A16EF" w14:textId="77777777" w:rsidR="00744718" w:rsidRDefault="00744718" w:rsidP="00744718">
      <w:pPr>
        <w:numPr>
          <w:ilvl w:val="0"/>
          <w:numId w:val="5"/>
        </w:numPr>
        <w:tabs>
          <w:tab w:val="left" w:pos="1080"/>
        </w:tabs>
      </w:pPr>
      <w:r>
        <w:t>Text mode only updates the SORG, XY2, XY3, and XY1 registers. All other registers (including command) must be set prior to DLP text operations.</w:t>
      </w:r>
    </w:p>
    <w:p w14:paraId="64BEB21A" w14:textId="713E27B0" w:rsidR="00744718" w:rsidRDefault="00E272F4" w:rsidP="00744718">
      <w:pPr>
        <w:numPr>
          <w:ilvl w:val="0"/>
          <w:numId w:val="5"/>
        </w:numPr>
        <w:tabs>
          <w:tab w:val="left" w:pos="1080"/>
        </w:tabs>
      </w:pPr>
      <w:r>
        <w:t xml:space="preserve">Text </w:t>
      </w:r>
      <w:r w:rsidR="00744718">
        <w:t>and 3 register writes may be mixed in the same physical list. The 4 register mode must be executed in its own list.</w:t>
      </w:r>
    </w:p>
    <w:p w14:paraId="13A89662" w14:textId="61D1C722" w:rsidR="001F3DF9" w:rsidRDefault="001F3DF9">
      <w:pPr>
        <w:overflowPunct/>
        <w:autoSpaceDE/>
        <w:autoSpaceDN/>
        <w:adjustRightInd/>
        <w:textAlignment w:val="auto"/>
      </w:pPr>
      <w:r>
        <w:br w:type="page"/>
      </w:r>
    </w:p>
    <w:bookmarkStart w:id="275" w:name="_Toc332687792"/>
    <w:bookmarkStart w:id="276" w:name="_Toc332695237"/>
    <w:bookmarkStart w:id="277" w:name="_Toc332695697"/>
    <w:p w14:paraId="6BE8C59D" w14:textId="77777777" w:rsidR="001F3DF9" w:rsidRDefault="001F3DF9" w:rsidP="001F3DF9">
      <w:r>
        <w:object w:dxaOrig="1120" w:dyaOrig="2520" w14:anchorId="22922831">
          <v:shape id="_x0000_i1158" type="#_x0000_t75" style="width:83.9pt;height:188.95pt" o:ole="">
            <v:imagedata r:id="rId276" o:title=""/>
          </v:shape>
          <o:OLEObject Type="Embed" ProgID="MSDraw" ShapeID="_x0000_i1158" DrawAspect="Content" ObjectID="_1342457405" r:id="rId277">
            <o:FieldCodes>\* MERGEFORMAT</o:FieldCodes>
          </o:OLEObject>
        </w:object>
      </w:r>
    </w:p>
    <w:p w14:paraId="5BF1F612" w14:textId="77777777" w:rsidR="001F3DF9" w:rsidRDefault="001F3DF9" w:rsidP="001F3DF9"/>
    <w:p w14:paraId="6C79E8E1" w14:textId="77777777" w:rsidR="001F3DF9" w:rsidRDefault="001F3DF9" w:rsidP="001F3DF9"/>
    <w:p w14:paraId="1BE7DF80" w14:textId="77777777" w:rsidR="001F3DF9" w:rsidRDefault="001F3DF9" w:rsidP="001F3DF9"/>
    <w:p w14:paraId="2975EA5F" w14:textId="77777777" w:rsidR="001F3DF9" w:rsidRDefault="001F3DF9" w:rsidP="001F3DF9"/>
    <w:p w14:paraId="2BAD132F" w14:textId="77777777" w:rsidR="001F3DF9" w:rsidRDefault="001F3DF9" w:rsidP="001F3DF9"/>
    <w:p w14:paraId="29C5AF4B" w14:textId="77777777" w:rsidR="001F3DF9" w:rsidRDefault="001F3DF9" w:rsidP="001F3DF9"/>
    <w:p w14:paraId="1FE29316" w14:textId="77777777" w:rsidR="001F3DF9" w:rsidRDefault="001F3DF9" w:rsidP="001F3DF9"/>
    <w:p w14:paraId="5231675E" w14:textId="77777777" w:rsidR="001F3DF9" w:rsidRDefault="001F3DF9" w:rsidP="001F3DF9">
      <w:pPr>
        <w:pBdr>
          <w:top w:val="single" w:sz="6" w:space="1" w:color="auto"/>
          <w:bottom w:val="single" w:sz="6" w:space="1" w:color="auto"/>
        </w:pBdr>
        <w:jc w:val="center"/>
        <w:rPr>
          <w:i/>
          <w:iCs/>
          <w:sz w:val="72"/>
          <w:szCs w:val="72"/>
        </w:rPr>
      </w:pPr>
      <w:r>
        <w:rPr>
          <w:i/>
          <w:iCs/>
          <w:sz w:val="72"/>
          <w:szCs w:val="72"/>
        </w:rPr>
        <w:t>Drawing Engine Command Set</w:t>
      </w:r>
    </w:p>
    <w:p w14:paraId="4C5759B7" w14:textId="77777777" w:rsidR="001F3DF9" w:rsidRDefault="001F3DF9" w:rsidP="001F3DF9"/>
    <w:p w14:paraId="4E198FC8" w14:textId="77777777" w:rsidR="001F3DF9" w:rsidRDefault="001F3DF9" w:rsidP="001F3DF9"/>
    <w:p w14:paraId="45ADBE61" w14:textId="77777777" w:rsidR="001F3DF9" w:rsidRDefault="001F3DF9" w:rsidP="001F3DF9"/>
    <w:p w14:paraId="356D5718" w14:textId="77777777" w:rsidR="001F3DF9" w:rsidRDefault="001F3DF9" w:rsidP="001F3DF9"/>
    <w:p w14:paraId="3EB314FA" w14:textId="77777777" w:rsidR="001F3DF9" w:rsidRDefault="001F3DF9" w:rsidP="001F3DF9"/>
    <w:p w14:paraId="77388BD1" w14:textId="77777777" w:rsidR="001F3DF9" w:rsidRDefault="001F3DF9" w:rsidP="001F3DF9"/>
    <w:p w14:paraId="4F58B854" w14:textId="77777777" w:rsidR="001F3DF9" w:rsidRDefault="001F3DF9" w:rsidP="001F3DF9"/>
    <w:p w14:paraId="19A43B78" w14:textId="77777777" w:rsidR="001F3DF9" w:rsidRDefault="001F3DF9" w:rsidP="001F3DF9">
      <w:pPr>
        <w:rPr>
          <w:b/>
          <w:bCs/>
          <w:sz w:val="28"/>
          <w:szCs w:val="28"/>
        </w:rPr>
      </w:pPr>
      <w:r>
        <w:br w:type="page"/>
      </w:r>
      <w:r>
        <w:rPr>
          <w:b/>
          <w:bCs/>
          <w:sz w:val="28"/>
          <w:szCs w:val="28"/>
        </w:rPr>
        <w:t>Section 6:  DRAWING ENGINE COMMAND SET</w:t>
      </w:r>
      <w:bookmarkEnd w:id="275"/>
      <w:bookmarkEnd w:id="276"/>
      <w:bookmarkEnd w:id="277"/>
    </w:p>
    <w:p w14:paraId="4C8A32F9" w14:textId="77777777" w:rsidR="001F3DF9" w:rsidRDefault="001F3DF9" w:rsidP="001F3DF9">
      <w:pPr>
        <w:rPr>
          <w:b/>
          <w:bCs/>
          <w:sz w:val="28"/>
          <w:szCs w:val="28"/>
        </w:rPr>
      </w:pPr>
    </w:p>
    <w:p w14:paraId="6CD26620" w14:textId="77777777" w:rsidR="001F3DF9" w:rsidRDefault="001F3DF9" w:rsidP="001F3DF9">
      <w:pPr>
        <w:rPr>
          <w:rFonts w:ascii="Arial" w:hAnsi="Arial" w:cs="Arial"/>
          <w:i/>
          <w:iCs/>
        </w:rPr>
      </w:pPr>
      <w:r>
        <w:rPr>
          <w:rFonts w:ascii="Arial" w:hAnsi="Arial" w:cs="Arial"/>
          <w:b/>
          <w:bCs/>
          <w:i/>
          <w:iCs/>
          <w:u w:val="single"/>
        </w:rPr>
        <w:t>Special Programming Note:</w:t>
      </w:r>
      <w:r>
        <w:rPr>
          <w:rFonts w:ascii="Arial" w:hAnsi="Arial" w:cs="Arial"/>
          <w:i/>
          <w:iCs/>
        </w:rPr>
        <w:t xml:space="preserve"> </w:t>
      </w:r>
    </w:p>
    <w:p w14:paraId="5EA4DA80" w14:textId="77777777" w:rsidR="001F3DF9" w:rsidRDefault="001F3DF9" w:rsidP="001F3DF9">
      <w:pPr>
        <w:rPr>
          <w:rFonts w:ascii="Arial" w:hAnsi="Arial" w:cs="Arial"/>
          <w:i/>
          <w:iCs/>
        </w:rPr>
      </w:pPr>
    </w:p>
    <w:p w14:paraId="755F4A85" w14:textId="77777777" w:rsidR="001F3DF9" w:rsidRDefault="001F3DF9" w:rsidP="001F3DF9">
      <w:pPr>
        <w:rPr>
          <w:rFonts w:ascii="Arial" w:hAnsi="Arial" w:cs="Arial"/>
          <w:i/>
          <w:iCs/>
        </w:rPr>
      </w:pPr>
      <w:r>
        <w:rPr>
          <w:rFonts w:ascii="Arial" w:hAnsi="Arial" w:cs="Arial"/>
          <w:i/>
          <w:iCs/>
        </w:rPr>
        <w:tab/>
        <w:t>Shadowed Register:</w:t>
      </w:r>
    </w:p>
    <w:p w14:paraId="63BAD157" w14:textId="77777777" w:rsidR="001F3DF9" w:rsidRDefault="001F3DF9" w:rsidP="001F3DF9">
      <w:pPr>
        <w:numPr>
          <w:ilvl w:val="0"/>
          <w:numId w:val="6"/>
        </w:numPr>
        <w:overflowPunct/>
        <w:textAlignment w:val="auto"/>
        <w:rPr>
          <w:b/>
          <w:bCs/>
          <w:i/>
          <w:iCs/>
          <w:sz w:val="28"/>
          <w:szCs w:val="28"/>
        </w:rPr>
      </w:pPr>
      <w:r>
        <w:rPr>
          <w:rFonts w:ascii="Arial" w:hAnsi="Arial" w:cs="Arial"/>
          <w:i/>
          <w:iCs/>
        </w:rPr>
        <w:t>CMD(0x0048) = CMD(0x0168)</w:t>
      </w:r>
    </w:p>
    <w:p w14:paraId="10FDEEB8" w14:textId="77777777" w:rsidR="001F3DF9" w:rsidRDefault="001F3DF9" w:rsidP="001F3DF9">
      <w:pPr>
        <w:ind w:left="1440"/>
        <w:rPr>
          <w:b/>
          <w:bCs/>
          <w:i/>
          <w:iCs/>
          <w:sz w:val="28"/>
          <w:szCs w:val="28"/>
        </w:rPr>
      </w:pPr>
    </w:p>
    <w:p w14:paraId="78BBC2D6" w14:textId="77777777" w:rsidR="001F3DF9" w:rsidRDefault="001F3DF9" w:rsidP="001F3DF9">
      <w:pPr>
        <w:pStyle w:val="Heading2"/>
        <w:tabs>
          <w:tab w:val="left" w:pos="720"/>
        </w:tabs>
      </w:pPr>
      <w:bookmarkStart w:id="278" w:name="_Toc332687793"/>
      <w:bookmarkStart w:id="279" w:name="_Toc332695238"/>
      <w:bookmarkStart w:id="280" w:name="_Toc332695698"/>
      <w:r>
        <w:t>6.1</w:t>
      </w:r>
      <w:r>
        <w:tab/>
      </w:r>
      <w:r>
        <w:tab/>
        <w:t>Noop</w:t>
      </w:r>
      <w:bookmarkEnd w:id="278"/>
      <w:bookmarkEnd w:id="279"/>
      <w:bookmarkEnd w:id="280"/>
    </w:p>
    <w:p w14:paraId="562E7C35" w14:textId="77777777" w:rsidR="001F3DF9" w:rsidRDefault="001F3DF9" w:rsidP="001F3DF9">
      <w:pPr>
        <w:tabs>
          <w:tab w:val="left" w:pos="720"/>
        </w:tabs>
      </w:pPr>
    </w:p>
    <w:p w14:paraId="505FEFD2" w14:textId="77777777" w:rsidR="001F3DF9" w:rsidRDefault="001F3DF9" w:rsidP="001F3DF9">
      <w:pPr>
        <w:tabs>
          <w:tab w:val="left" w:pos="720"/>
        </w:tabs>
      </w:pPr>
      <w:r>
        <w:rPr>
          <w:b/>
          <w:bCs/>
        </w:rPr>
        <w:t>Command Name:</w:t>
      </w:r>
      <w:r>
        <w:t xml:space="preserve"> No operation</w:t>
      </w:r>
    </w:p>
    <w:p w14:paraId="0B801AB7" w14:textId="77777777" w:rsidR="001F3DF9" w:rsidRDefault="001F3DF9" w:rsidP="001F3DF9">
      <w:pPr>
        <w:tabs>
          <w:tab w:val="left" w:pos="720"/>
        </w:tabs>
      </w:pPr>
      <w:r>
        <w:rPr>
          <w:b/>
          <w:bCs/>
        </w:rPr>
        <w:t>Command Mnemonic</w:t>
      </w:r>
      <w:r>
        <w:t>: NOOP</w:t>
      </w:r>
    </w:p>
    <w:p w14:paraId="4C8DA6A3" w14:textId="77777777" w:rsidR="001F3DF9" w:rsidRDefault="001F3DF9" w:rsidP="001F3DF9">
      <w:pPr>
        <w:tabs>
          <w:tab w:val="left" w:pos="720"/>
        </w:tabs>
      </w:pPr>
    </w:p>
    <w:p w14:paraId="713E91FB" w14:textId="77777777" w:rsidR="001F3DF9" w:rsidRDefault="001F3DF9" w:rsidP="001F3DF9">
      <w:pPr>
        <w:tabs>
          <w:tab w:val="left" w:pos="720"/>
        </w:tabs>
        <w:rPr>
          <w:b/>
          <w:bCs/>
        </w:rPr>
      </w:pPr>
      <w:r>
        <w:rPr>
          <w:b/>
          <w:bCs/>
        </w:rPr>
        <w:t>Command Description:</w:t>
      </w:r>
    </w:p>
    <w:p w14:paraId="08733110" w14:textId="77777777" w:rsidR="001F3DF9" w:rsidRDefault="001F3DF9" w:rsidP="001F3DF9">
      <w:pPr>
        <w:tabs>
          <w:tab w:val="left" w:pos="720"/>
        </w:tabs>
      </w:pPr>
      <w:r>
        <w:t xml:space="preserve">The </w:t>
      </w:r>
      <w:r>
        <w:rPr>
          <w:b/>
          <w:bCs/>
        </w:rPr>
        <w:t>NOOP</w:t>
      </w:r>
      <w:r>
        <w:t xml:space="preserve"> command performs a null operation. The CHIP returns to its idle states.</w:t>
      </w:r>
    </w:p>
    <w:p w14:paraId="462DF56C" w14:textId="77777777" w:rsidR="001F3DF9" w:rsidRDefault="001F3DF9" w:rsidP="001F3DF9">
      <w:pPr>
        <w:tabs>
          <w:tab w:val="left" w:pos="720"/>
        </w:tabs>
      </w:pPr>
    </w:p>
    <w:p w14:paraId="6C2D1C6E" w14:textId="77777777" w:rsidR="001F3DF9" w:rsidRDefault="001F3DF9" w:rsidP="001F3DF9">
      <w:pPr>
        <w:tabs>
          <w:tab w:val="left" w:pos="720"/>
        </w:tabs>
        <w:rPr>
          <w:b/>
          <w:bCs/>
        </w:rPr>
      </w:pPr>
      <w:r>
        <w:rPr>
          <w:b/>
          <w:bCs/>
        </w:rPr>
        <w:t>Command Capabilities:</w:t>
      </w:r>
    </w:p>
    <w:p w14:paraId="19A88CE4" w14:textId="77777777" w:rsidR="001F3DF9" w:rsidRDefault="001F3DF9" w:rsidP="001F3DF9">
      <w:pPr>
        <w:pStyle w:val="bulletedlist"/>
        <w:ind w:left="0" w:firstLine="0"/>
        <w:rPr>
          <w:rFonts w:ascii="Times New Roman" w:hAnsi="Times New Roman"/>
        </w:rPr>
      </w:pPr>
      <w:r>
        <w:rPr>
          <w:rFonts w:ascii="Times New Roman" w:hAnsi="Times New Roman"/>
        </w:rPr>
        <w:sym w:font="Symbol" w:char="F0B7"/>
      </w:r>
      <w:r>
        <w:rPr>
          <w:rFonts w:ascii="Times New Roman" w:hAnsi="Times New Roman"/>
        </w:rPr>
        <w:t xml:space="preserve">   None </w:t>
      </w:r>
    </w:p>
    <w:p w14:paraId="7231D414" w14:textId="77777777" w:rsidR="001F3DF9" w:rsidRDefault="001F3DF9" w:rsidP="001F3DF9">
      <w:pPr>
        <w:pStyle w:val="bulletedlist"/>
        <w:ind w:left="0" w:firstLine="0"/>
        <w:rPr>
          <w:rFonts w:ascii="Times New Roman" w:hAnsi="Times New Roman"/>
        </w:rPr>
      </w:pPr>
    </w:p>
    <w:p w14:paraId="7CA1E784" w14:textId="77777777" w:rsidR="001F3DF9" w:rsidRDefault="001F3DF9" w:rsidP="001F3DF9">
      <w:pPr>
        <w:framePr w:w="574" w:h="432" w:hSpace="180" w:wrap="auto" w:vAnchor="text" w:hAnchor="page" w:x="1933" w:y="65"/>
        <w:pBdr>
          <w:top w:val="single" w:sz="6" w:space="1" w:color="auto"/>
          <w:left w:val="single" w:sz="6" w:space="1" w:color="auto"/>
          <w:bottom w:val="single" w:sz="6" w:space="1" w:color="auto"/>
          <w:right w:val="single" w:sz="6" w:space="1" w:color="auto"/>
        </w:pBdr>
      </w:pPr>
      <w:r>
        <w:t>0x0</w:t>
      </w:r>
    </w:p>
    <w:p w14:paraId="6A3BB4A7" w14:textId="77777777" w:rsidR="001F3DF9" w:rsidRDefault="001F3DF9" w:rsidP="001F3DF9">
      <w:pPr>
        <w:pStyle w:val="text"/>
        <w:rPr>
          <w:rFonts w:ascii="Arial" w:hAnsi="Arial" w:cs="Arial"/>
          <w:b/>
          <w:bCs/>
        </w:rPr>
      </w:pPr>
      <w:r>
        <w:rPr>
          <w:rFonts w:ascii="Times New Roman" w:hAnsi="Times New Roman" w:cs="Times New Roman"/>
        </w:rPr>
        <w:t xml:space="preserve">OPCODE </w:t>
      </w:r>
    </w:p>
    <w:p w14:paraId="0F8E54B2" w14:textId="77777777" w:rsidR="001F3DF9" w:rsidRDefault="001F3DF9" w:rsidP="001F3DF9">
      <w:pPr>
        <w:rPr>
          <w:b/>
          <w:bCs/>
          <w:sz w:val="16"/>
          <w:szCs w:val="16"/>
        </w:rPr>
      </w:pPr>
    </w:p>
    <w:tbl>
      <w:tblPr>
        <w:tblW w:w="0" w:type="auto"/>
        <w:tblInd w:w="19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93"/>
        <w:gridCol w:w="2093"/>
        <w:gridCol w:w="2093"/>
        <w:gridCol w:w="1821"/>
      </w:tblGrid>
      <w:tr w:rsidR="001F3DF9" w14:paraId="67054D25" w14:textId="77777777" w:rsidTr="002E6C7C">
        <w:trPr>
          <w:cantSplit/>
        </w:trPr>
        <w:tc>
          <w:tcPr>
            <w:tcW w:w="2093" w:type="dxa"/>
            <w:tcBorders>
              <w:top w:val="single" w:sz="12" w:space="0" w:color="auto"/>
            </w:tcBorders>
          </w:tcPr>
          <w:p w14:paraId="6253E4F6" w14:textId="77777777" w:rsidR="001F3DF9" w:rsidRDefault="001F3DF9" w:rsidP="002E6C7C">
            <w:pPr>
              <w:pStyle w:val="text"/>
              <w:rPr>
                <w:rFonts w:ascii="Times New Roman" w:hAnsi="Times New Roman" w:cs="Times New Roman"/>
                <w:b/>
                <w:bCs/>
              </w:rPr>
            </w:pPr>
            <w:r>
              <w:rPr>
                <w:rFonts w:ascii="Times New Roman" w:hAnsi="Times New Roman" w:cs="Times New Roman"/>
                <w:b/>
                <w:bCs/>
              </w:rPr>
              <w:t>REGISTER</w:t>
            </w:r>
          </w:p>
        </w:tc>
        <w:tc>
          <w:tcPr>
            <w:tcW w:w="2093" w:type="dxa"/>
            <w:tcBorders>
              <w:top w:val="single" w:sz="12" w:space="0" w:color="auto"/>
            </w:tcBorders>
          </w:tcPr>
          <w:p w14:paraId="4783A954" w14:textId="77777777" w:rsidR="001F3DF9" w:rsidRDefault="001F3DF9" w:rsidP="002E6C7C">
            <w:pPr>
              <w:pStyle w:val="text"/>
              <w:rPr>
                <w:rFonts w:ascii="Times New Roman" w:hAnsi="Times New Roman" w:cs="Times New Roman"/>
                <w:b/>
                <w:bCs/>
              </w:rPr>
            </w:pPr>
            <w:r>
              <w:rPr>
                <w:rFonts w:ascii="Times New Roman" w:hAnsi="Times New Roman" w:cs="Times New Roman"/>
                <w:b/>
                <w:bCs/>
              </w:rPr>
              <w:t>PARAMETER</w:t>
            </w:r>
          </w:p>
        </w:tc>
        <w:tc>
          <w:tcPr>
            <w:tcW w:w="2093" w:type="dxa"/>
            <w:tcBorders>
              <w:top w:val="single" w:sz="12" w:space="0" w:color="auto"/>
            </w:tcBorders>
          </w:tcPr>
          <w:p w14:paraId="2103CDF0" w14:textId="77777777" w:rsidR="001F3DF9" w:rsidRDefault="001F3DF9" w:rsidP="002E6C7C">
            <w:pPr>
              <w:pStyle w:val="text"/>
              <w:rPr>
                <w:rFonts w:ascii="Times New Roman" w:hAnsi="Times New Roman" w:cs="Times New Roman"/>
                <w:b/>
                <w:bCs/>
              </w:rPr>
            </w:pPr>
            <w:r>
              <w:rPr>
                <w:rFonts w:ascii="Times New Roman" w:hAnsi="Times New Roman" w:cs="Times New Roman"/>
                <w:b/>
                <w:bCs/>
              </w:rPr>
              <w:t>FORMAT</w:t>
            </w:r>
          </w:p>
        </w:tc>
        <w:tc>
          <w:tcPr>
            <w:tcW w:w="1821" w:type="dxa"/>
            <w:tcBorders>
              <w:top w:val="single" w:sz="12" w:space="0" w:color="auto"/>
            </w:tcBorders>
          </w:tcPr>
          <w:p w14:paraId="2A004289" w14:textId="77777777" w:rsidR="001F3DF9" w:rsidRDefault="001F3DF9" w:rsidP="002E6C7C">
            <w:pPr>
              <w:pStyle w:val="text"/>
              <w:rPr>
                <w:rFonts w:ascii="Times New Roman" w:hAnsi="Times New Roman" w:cs="Times New Roman"/>
                <w:b/>
                <w:bCs/>
              </w:rPr>
            </w:pPr>
            <w:r>
              <w:rPr>
                <w:rFonts w:ascii="Times New Roman" w:hAnsi="Times New Roman" w:cs="Times New Roman"/>
                <w:b/>
                <w:bCs/>
              </w:rPr>
              <w:t>DESCRIPTION</w:t>
            </w:r>
          </w:p>
        </w:tc>
      </w:tr>
      <w:tr w:rsidR="001F3DF9" w14:paraId="778AC35A" w14:textId="77777777" w:rsidTr="002E6C7C">
        <w:trPr>
          <w:cantSplit/>
        </w:trPr>
        <w:tc>
          <w:tcPr>
            <w:tcW w:w="2093" w:type="dxa"/>
            <w:tcBorders>
              <w:top w:val="nil"/>
            </w:tcBorders>
          </w:tcPr>
          <w:p w14:paraId="516D7A4E" w14:textId="77777777" w:rsidR="001F3DF9" w:rsidRDefault="001F3DF9" w:rsidP="002E6C7C">
            <w:pPr>
              <w:pStyle w:val="text"/>
              <w:rPr>
                <w:rFonts w:ascii="Times New Roman" w:hAnsi="Times New Roman" w:cs="Times New Roman"/>
              </w:rPr>
            </w:pPr>
            <w:r>
              <w:rPr>
                <w:rFonts w:ascii="Times New Roman" w:hAnsi="Times New Roman" w:cs="Times New Roman"/>
              </w:rPr>
              <w:t>XY0</w:t>
            </w:r>
          </w:p>
        </w:tc>
        <w:tc>
          <w:tcPr>
            <w:tcW w:w="2093" w:type="dxa"/>
            <w:tcBorders>
              <w:top w:val="nil"/>
            </w:tcBorders>
          </w:tcPr>
          <w:p w14:paraId="6FF9D175" w14:textId="77777777" w:rsidR="001F3DF9" w:rsidRDefault="001F3DF9" w:rsidP="002E6C7C">
            <w:pPr>
              <w:pStyle w:val="text"/>
              <w:rPr>
                <w:rFonts w:ascii="Times New Roman" w:hAnsi="Times New Roman" w:cs="Times New Roman"/>
              </w:rPr>
            </w:pPr>
          </w:p>
        </w:tc>
        <w:tc>
          <w:tcPr>
            <w:tcW w:w="2093" w:type="dxa"/>
            <w:tcBorders>
              <w:top w:val="nil"/>
            </w:tcBorders>
          </w:tcPr>
          <w:p w14:paraId="5DE56E83" w14:textId="77777777" w:rsidR="001F3DF9" w:rsidRDefault="001F3DF9" w:rsidP="002E6C7C">
            <w:pPr>
              <w:pStyle w:val="text"/>
              <w:rPr>
                <w:rFonts w:ascii="Times New Roman" w:hAnsi="Times New Roman" w:cs="Times New Roman"/>
              </w:rPr>
            </w:pPr>
          </w:p>
        </w:tc>
        <w:tc>
          <w:tcPr>
            <w:tcW w:w="1821" w:type="dxa"/>
            <w:tcBorders>
              <w:top w:val="nil"/>
            </w:tcBorders>
          </w:tcPr>
          <w:p w14:paraId="45CD7EEA" w14:textId="77777777" w:rsidR="001F3DF9" w:rsidRDefault="001F3DF9" w:rsidP="002E6C7C">
            <w:pPr>
              <w:pStyle w:val="text"/>
              <w:rPr>
                <w:rFonts w:ascii="Times New Roman" w:hAnsi="Times New Roman" w:cs="Times New Roman"/>
              </w:rPr>
            </w:pPr>
          </w:p>
        </w:tc>
      </w:tr>
      <w:tr w:rsidR="001F3DF9" w14:paraId="0D15E7FF" w14:textId="77777777" w:rsidTr="002E6C7C">
        <w:trPr>
          <w:cantSplit/>
        </w:trPr>
        <w:tc>
          <w:tcPr>
            <w:tcW w:w="2093" w:type="dxa"/>
          </w:tcPr>
          <w:p w14:paraId="21754690" w14:textId="77777777" w:rsidR="001F3DF9" w:rsidRDefault="001F3DF9" w:rsidP="002E6C7C">
            <w:pPr>
              <w:pStyle w:val="text"/>
              <w:rPr>
                <w:rFonts w:ascii="Times New Roman" w:hAnsi="Times New Roman" w:cs="Times New Roman"/>
              </w:rPr>
            </w:pPr>
            <w:r>
              <w:rPr>
                <w:rFonts w:ascii="Times New Roman" w:hAnsi="Times New Roman" w:cs="Times New Roman"/>
              </w:rPr>
              <w:t xml:space="preserve">XY1   </w:t>
            </w:r>
            <w:r>
              <w:rPr>
                <w:rFonts w:ascii="Times New Roman" w:hAnsi="Times New Roman" w:cs="Times New Roman"/>
              </w:rPr>
              <w:sym w:font="ZapfDingbats" w:char="F048"/>
            </w:r>
          </w:p>
        </w:tc>
        <w:tc>
          <w:tcPr>
            <w:tcW w:w="2093" w:type="dxa"/>
          </w:tcPr>
          <w:p w14:paraId="2B20C753" w14:textId="77777777" w:rsidR="001F3DF9" w:rsidRDefault="001F3DF9" w:rsidP="002E6C7C">
            <w:pPr>
              <w:pStyle w:val="text"/>
              <w:rPr>
                <w:rFonts w:ascii="Times New Roman" w:hAnsi="Times New Roman" w:cs="Times New Roman"/>
              </w:rPr>
            </w:pPr>
          </w:p>
        </w:tc>
        <w:tc>
          <w:tcPr>
            <w:tcW w:w="2093" w:type="dxa"/>
          </w:tcPr>
          <w:p w14:paraId="238B79CB" w14:textId="77777777" w:rsidR="001F3DF9" w:rsidRDefault="001F3DF9" w:rsidP="002E6C7C">
            <w:pPr>
              <w:pStyle w:val="text"/>
              <w:rPr>
                <w:rFonts w:ascii="Times New Roman" w:hAnsi="Times New Roman" w:cs="Times New Roman"/>
              </w:rPr>
            </w:pPr>
          </w:p>
        </w:tc>
        <w:tc>
          <w:tcPr>
            <w:tcW w:w="1821" w:type="dxa"/>
          </w:tcPr>
          <w:p w14:paraId="38CC34E4" w14:textId="77777777" w:rsidR="001F3DF9" w:rsidRDefault="001F3DF9" w:rsidP="002E6C7C">
            <w:pPr>
              <w:pStyle w:val="text"/>
              <w:rPr>
                <w:rFonts w:ascii="Times New Roman" w:hAnsi="Times New Roman" w:cs="Times New Roman"/>
              </w:rPr>
            </w:pPr>
            <w:r>
              <w:rPr>
                <w:rFonts w:ascii="Times New Roman" w:hAnsi="Times New Roman" w:cs="Times New Roman"/>
              </w:rPr>
              <w:t>Command Trigger</w:t>
            </w:r>
          </w:p>
        </w:tc>
      </w:tr>
      <w:tr w:rsidR="001F3DF9" w14:paraId="15239528" w14:textId="77777777" w:rsidTr="002E6C7C">
        <w:trPr>
          <w:cantSplit/>
        </w:trPr>
        <w:tc>
          <w:tcPr>
            <w:tcW w:w="2093" w:type="dxa"/>
          </w:tcPr>
          <w:p w14:paraId="1C71DAF6" w14:textId="77777777" w:rsidR="001F3DF9" w:rsidRDefault="001F3DF9" w:rsidP="002E6C7C">
            <w:pPr>
              <w:pStyle w:val="text"/>
              <w:rPr>
                <w:rFonts w:ascii="Times New Roman" w:hAnsi="Times New Roman" w:cs="Times New Roman"/>
              </w:rPr>
            </w:pPr>
            <w:r>
              <w:rPr>
                <w:rFonts w:ascii="Times New Roman" w:hAnsi="Times New Roman" w:cs="Times New Roman"/>
              </w:rPr>
              <w:t>XY2</w:t>
            </w:r>
          </w:p>
        </w:tc>
        <w:tc>
          <w:tcPr>
            <w:tcW w:w="2093" w:type="dxa"/>
          </w:tcPr>
          <w:p w14:paraId="56E9C11E" w14:textId="77777777" w:rsidR="001F3DF9" w:rsidRDefault="001F3DF9" w:rsidP="002E6C7C">
            <w:pPr>
              <w:pStyle w:val="text"/>
              <w:rPr>
                <w:rFonts w:ascii="Times New Roman" w:hAnsi="Times New Roman" w:cs="Times New Roman"/>
              </w:rPr>
            </w:pPr>
          </w:p>
        </w:tc>
        <w:tc>
          <w:tcPr>
            <w:tcW w:w="2093" w:type="dxa"/>
          </w:tcPr>
          <w:p w14:paraId="60A28D1D" w14:textId="77777777" w:rsidR="001F3DF9" w:rsidRDefault="001F3DF9" w:rsidP="002E6C7C">
            <w:pPr>
              <w:pStyle w:val="text"/>
              <w:rPr>
                <w:rFonts w:ascii="Times New Roman" w:hAnsi="Times New Roman" w:cs="Times New Roman"/>
              </w:rPr>
            </w:pPr>
          </w:p>
        </w:tc>
        <w:tc>
          <w:tcPr>
            <w:tcW w:w="1821" w:type="dxa"/>
          </w:tcPr>
          <w:p w14:paraId="570C7CFB" w14:textId="77777777" w:rsidR="001F3DF9" w:rsidRDefault="001F3DF9" w:rsidP="002E6C7C">
            <w:pPr>
              <w:pStyle w:val="text"/>
              <w:rPr>
                <w:rFonts w:ascii="Times New Roman" w:hAnsi="Times New Roman" w:cs="Times New Roman"/>
              </w:rPr>
            </w:pPr>
          </w:p>
        </w:tc>
      </w:tr>
      <w:tr w:rsidR="001F3DF9" w14:paraId="0833E8EC" w14:textId="77777777" w:rsidTr="002E6C7C">
        <w:trPr>
          <w:cantSplit/>
        </w:trPr>
        <w:tc>
          <w:tcPr>
            <w:tcW w:w="2093" w:type="dxa"/>
          </w:tcPr>
          <w:p w14:paraId="111DEF8F" w14:textId="77777777" w:rsidR="001F3DF9" w:rsidRDefault="001F3DF9" w:rsidP="002E6C7C">
            <w:pPr>
              <w:pStyle w:val="text"/>
              <w:rPr>
                <w:rFonts w:ascii="Times New Roman" w:hAnsi="Times New Roman" w:cs="Times New Roman"/>
              </w:rPr>
            </w:pPr>
            <w:r>
              <w:rPr>
                <w:rFonts w:ascii="Times New Roman" w:hAnsi="Times New Roman" w:cs="Times New Roman"/>
              </w:rPr>
              <w:t>XY3</w:t>
            </w:r>
          </w:p>
        </w:tc>
        <w:tc>
          <w:tcPr>
            <w:tcW w:w="2093" w:type="dxa"/>
          </w:tcPr>
          <w:p w14:paraId="447BF420" w14:textId="77777777" w:rsidR="001F3DF9" w:rsidRDefault="001F3DF9" w:rsidP="002E6C7C">
            <w:pPr>
              <w:pStyle w:val="text"/>
              <w:rPr>
                <w:rFonts w:ascii="Times New Roman" w:hAnsi="Times New Roman" w:cs="Times New Roman"/>
              </w:rPr>
            </w:pPr>
          </w:p>
        </w:tc>
        <w:tc>
          <w:tcPr>
            <w:tcW w:w="2093" w:type="dxa"/>
          </w:tcPr>
          <w:p w14:paraId="62514BC9" w14:textId="77777777" w:rsidR="001F3DF9" w:rsidRDefault="001F3DF9" w:rsidP="002E6C7C">
            <w:pPr>
              <w:pStyle w:val="text"/>
              <w:rPr>
                <w:rFonts w:ascii="Times New Roman" w:hAnsi="Times New Roman" w:cs="Times New Roman"/>
              </w:rPr>
            </w:pPr>
          </w:p>
        </w:tc>
        <w:tc>
          <w:tcPr>
            <w:tcW w:w="1821" w:type="dxa"/>
          </w:tcPr>
          <w:p w14:paraId="63D547E4" w14:textId="77777777" w:rsidR="001F3DF9" w:rsidRDefault="001F3DF9" w:rsidP="002E6C7C">
            <w:pPr>
              <w:pStyle w:val="text"/>
              <w:rPr>
                <w:rFonts w:ascii="Times New Roman" w:hAnsi="Times New Roman" w:cs="Times New Roman"/>
              </w:rPr>
            </w:pPr>
          </w:p>
        </w:tc>
      </w:tr>
      <w:tr w:rsidR="001F3DF9" w14:paraId="61AFBDBA" w14:textId="77777777" w:rsidTr="002E6C7C">
        <w:trPr>
          <w:cantSplit/>
        </w:trPr>
        <w:tc>
          <w:tcPr>
            <w:tcW w:w="2093" w:type="dxa"/>
            <w:tcBorders>
              <w:bottom w:val="single" w:sz="12" w:space="0" w:color="auto"/>
            </w:tcBorders>
          </w:tcPr>
          <w:p w14:paraId="4A7B5936" w14:textId="77777777" w:rsidR="001F3DF9" w:rsidRDefault="001F3DF9" w:rsidP="002E6C7C">
            <w:pPr>
              <w:pStyle w:val="text"/>
              <w:rPr>
                <w:rFonts w:ascii="Times New Roman" w:hAnsi="Times New Roman" w:cs="Times New Roman"/>
              </w:rPr>
            </w:pPr>
            <w:r>
              <w:rPr>
                <w:rFonts w:ascii="Times New Roman" w:hAnsi="Times New Roman" w:cs="Times New Roman"/>
              </w:rPr>
              <w:t>XY4</w:t>
            </w:r>
          </w:p>
        </w:tc>
        <w:tc>
          <w:tcPr>
            <w:tcW w:w="2093" w:type="dxa"/>
            <w:tcBorders>
              <w:bottom w:val="single" w:sz="12" w:space="0" w:color="auto"/>
            </w:tcBorders>
          </w:tcPr>
          <w:p w14:paraId="791A3E49" w14:textId="77777777" w:rsidR="001F3DF9" w:rsidRDefault="001F3DF9" w:rsidP="002E6C7C">
            <w:pPr>
              <w:pStyle w:val="text"/>
              <w:rPr>
                <w:rFonts w:ascii="Times New Roman" w:hAnsi="Times New Roman" w:cs="Times New Roman"/>
              </w:rPr>
            </w:pPr>
          </w:p>
        </w:tc>
        <w:tc>
          <w:tcPr>
            <w:tcW w:w="2093" w:type="dxa"/>
            <w:tcBorders>
              <w:bottom w:val="single" w:sz="12" w:space="0" w:color="auto"/>
            </w:tcBorders>
          </w:tcPr>
          <w:p w14:paraId="7ED47645" w14:textId="77777777" w:rsidR="001F3DF9" w:rsidRDefault="001F3DF9" w:rsidP="002E6C7C">
            <w:pPr>
              <w:pStyle w:val="text"/>
              <w:rPr>
                <w:rFonts w:ascii="Times New Roman" w:hAnsi="Times New Roman" w:cs="Times New Roman"/>
              </w:rPr>
            </w:pPr>
          </w:p>
        </w:tc>
        <w:tc>
          <w:tcPr>
            <w:tcW w:w="1821" w:type="dxa"/>
            <w:tcBorders>
              <w:bottom w:val="single" w:sz="12" w:space="0" w:color="auto"/>
            </w:tcBorders>
          </w:tcPr>
          <w:p w14:paraId="37CA29BB" w14:textId="77777777" w:rsidR="001F3DF9" w:rsidRDefault="001F3DF9" w:rsidP="002E6C7C">
            <w:pPr>
              <w:pStyle w:val="text"/>
              <w:rPr>
                <w:rFonts w:ascii="Times New Roman" w:hAnsi="Times New Roman" w:cs="Times New Roman"/>
              </w:rPr>
            </w:pPr>
          </w:p>
        </w:tc>
      </w:tr>
    </w:tbl>
    <w:p w14:paraId="2E0E7DC2" w14:textId="77777777" w:rsidR="001F3DF9" w:rsidRDefault="001F3DF9" w:rsidP="001F3DF9"/>
    <w:p w14:paraId="7CFB589C" w14:textId="77777777" w:rsidR="001F3DF9" w:rsidRDefault="001F3DF9" w:rsidP="001F3DF9">
      <w:pPr>
        <w:rPr>
          <w:b/>
          <w:bCs/>
        </w:rPr>
      </w:pPr>
      <w:r>
        <w:rPr>
          <w:b/>
          <w:bCs/>
        </w:rPr>
        <w:sym w:font="ZapfDingbats" w:char="F048"/>
      </w:r>
      <w:r>
        <w:rPr>
          <w:b/>
          <w:bCs/>
        </w:rPr>
        <w:t>= Command Trigger</w:t>
      </w:r>
    </w:p>
    <w:p w14:paraId="51835068" w14:textId="77777777" w:rsidR="001F3DF9" w:rsidRDefault="001F3DF9" w:rsidP="001F3DF9">
      <w:pPr>
        <w:rPr>
          <w:b/>
          <w:bCs/>
        </w:rPr>
      </w:pPr>
    </w:p>
    <w:p w14:paraId="35B089D0" w14:textId="77777777" w:rsidR="001F3DF9" w:rsidRDefault="001F3DF9" w:rsidP="001F3DF9">
      <w:r>
        <w:br w:type="page"/>
      </w:r>
    </w:p>
    <w:p w14:paraId="50A3B6D8" w14:textId="77777777" w:rsidR="001F3DF9" w:rsidRDefault="001F3DF9" w:rsidP="001F3DF9">
      <w:r>
        <w:rPr>
          <w:b/>
          <w:bCs/>
          <w:caps/>
        </w:rPr>
        <w:t>ACTIVE parameters</w:t>
      </w:r>
    </w:p>
    <w:p w14:paraId="33AA64D8" w14:textId="77777777" w:rsidR="001F3DF9" w:rsidRDefault="001F3DF9" w:rsidP="001F3DF9">
      <w:pPr>
        <w:pStyle w:val="text"/>
        <w:rPr>
          <w:rFonts w:ascii="Times New Roman" w:hAnsi="Times New Roman" w:cs="Times New Roman"/>
        </w:rPr>
      </w:pPr>
    </w:p>
    <w:tbl>
      <w:tblPr>
        <w:tblW w:w="0" w:type="auto"/>
        <w:tblInd w:w="108" w:type="dxa"/>
        <w:tblLayout w:type="fixed"/>
        <w:tblLook w:val="0000" w:firstRow="0" w:lastRow="0" w:firstColumn="0" w:lastColumn="0" w:noHBand="0" w:noVBand="0"/>
      </w:tblPr>
      <w:tblGrid>
        <w:gridCol w:w="1554"/>
        <w:gridCol w:w="654"/>
      </w:tblGrid>
      <w:tr w:rsidR="001F3DF9" w14:paraId="42E06A7B" w14:textId="77777777" w:rsidTr="002E6C7C">
        <w:trPr>
          <w:cantSplit/>
        </w:trPr>
        <w:tc>
          <w:tcPr>
            <w:tcW w:w="1554" w:type="dxa"/>
            <w:tcBorders>
              <w:top w:val="single" w:sz="6" w:space="0" w:color="auto"/>
              <w:left w:val="single" w:sz="6" w:space="0" w:color="auto"/>
              <w:bottom w:val="single" w:sz="6" w:space="0" w:color="auto"/>
              <w:right w:val="single" w:sz="6" w:space="0" w:color="auto"/>
            </w:tcBorders>
          </w:tcPr>
          <w:p w14:paraId="2AEB8D49" w14:textId="77777777" w:rsidR="001F3DF9" w:rsidRDefault="001F3DF9" w:rsidP="002E6C7C">
            <w:pPr>
              <w:pStyle w:val="text"/>
              <w:rPr>
                <w:rFonts w:ascii="Times New Roman" w:hAnsi="Times New Roman" w:cs="Times New Roman"/>
              </w:rPr>
            </w:pPr>
            <w:r>
              <w:rPr>
                <w:rFonts w:ascii="Times New Roman" w:hAnsi="Times New Roman" w:cs="Times New Roman"/>
              </w:rPr>
              <w:t>BUF_CTRL</w:t>
            </w:r>
          </w:p>
        </w:tc>
        <w:tc>
          <w:tcPr>
            <w:tcW w:w="654" w:type="dxa"/>
            <w:tcBorders>
              <w:top w:val="single" w:sz="6" w:space="0" w:color="auto"/>
              <w:left w:val="single" w:sz="6" w:space="0" w:color="auto"/>
              <w:bottom w:val="single" w:sz="6" w:space="0" w:color="auto"/>
              <w:right w:val="single" w:sz="6" w:space="0" w:color="auto"/>
            </w:tcBorders>
          </w:tcPr>
          <w:p w14:paraId="2997E2B1"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2E5A43ED" w14:textId="77777777" w:rsidTr="002E6C7C">
        <w:trPr>
          <w:cantSplit/>
        </w:trPr>
        <w:tc>
          <w:tcPr>
            <w:tcW w:w="1554" w:type="dxa"/>
            <w:tcBorders>
              <w:top w:val="single" w:sz="6" w:space="0" w:color="auto"/>
              <w:left w:val="single" w:sz="6" w:space="0" w:color="auto"/>
              <w:bottom w:val="single" w:sz="6" w:space="0" w:color="auto"/>
              <w:right w:val="single" w:sz="6" w:space="0" w:color="auto"/>
            </w:tcBorders>
          </w:tcPr>
          <w:p w14:paraId="3661C3C8" w14:textId="77777777" w:rsidR="001F3DF9" w:rsidRDefault="001F3DF9" w:rsidP="002E6C7C">
            <w:pPr>
              <w:pStyle w:val="text"/>
              <w:rPr>
                <w:rFonts w:ascii="Times New Roman" w:hAnsi="Times New Roman" w:cs="Times New Roman"/>
              </w:rPr>
            </w:pPr>
            <w:r>
              <w:rPr>
                <w:rFonts w:ascii="Times New Roman" w:hAnsi="Times New Roman" w:cs="Times New Roman"/>
              </w:rPr>
              <w:t>XYW_AD</w:t>
            </w:r>
          </w:p>
        </w:tc>
        <w:tc>
          <w:tcPr>
            <w:tcW w:w="654" w:type="dxa"/>
            <w:tcBorders>
              <w:top w:val="single" w:sz="6" w:space="0" w:color="auto"/>
              <w:left w:val="single" w:sz="6" w:space="0" w:color="auto"/>
              <w:bottom w:val="single" w:sz="6" w:space="0" w:color="auto"/>
              <w:right w:val="single" w:sz="6" w:space="0" w:color="auto"/>
            </w:tcBorders>
          </w:tcPr>
          <w:p w14:paraId="5FA093FD"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3FBF557B" w14:textId="77777777" w:rsidTr="002E6C7C">
        <w:trPr>
          <w:cantSplit/>
        </w:trPr>
        <w:tc>
          <w:tcPr>
            <w:tcW w:w="1554" w:type="dxa"/>
            <w:tcBorders>
              <w:top w:val="single" w:sz="6" w:space="0" w:color="auto"/>
              <w:left w:val="single" w:sz="6" w:space="0" w:color="auto"/>
              <w:bottom w:val="single" w:sz="6" w:space="0" w:color="auto"/>
              <w:right w:val="single" w:sz="6" w:space="0" w:color="auto"/>
            </w:tcBorders>
          </w:tcPr>
          <w:p w14:paraId="57ECADF8" w14:textId="77777777" w:rsidR="001F3DF9" w:rsidRDefault="001F3DF9" w:rsidP="002E6C7C">
            <w:pPr>
              <w:pStyle w:val="text"/>
              <w:rPr>
                <w:rFonts w:ascii="Times New Roman" w:hAnsi="Times New Roman" w:cs="Times New Roman"/>
              </w:rPr>
            </w:pPr>
            <w:r>
              <w:rPr>
                <w:rFonts w:ascii="Times New Roman" w:hAnsi="Times New Roman" w:cs="Times New Roman"/>
              </w:rPr>
              <w:t>XYW_SZ</w:t>
            </w:r>
          </w:p>
        </w:tc>
        <w:tc>
          <w:tcPr>
            <w:tcW w:w="654" w:type="dxa"/>
            <w:tcBorders>
              <w:top w:val="single" w:sz="6" w:space="0" w:color="auto"/>
              <w:left w:val="single" w:sz="6" w:space="0" w:color="auto"/>
              <w:bottom w:val="single" w:sz="6" w:space="0" w:color="auto"/>
              <w:right w:val="single" w:sz="6" w:space="0" w:color="auto"/>
            </w:tcBorders>
          </w:tcPr>
          <w:p w14:paraId="2DDAD8E3"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365968E5" w14:textId="77777777" w:rsidTr="002E6C7C">
        <w:trPr>
          <w:cantSplit/>
        </w:trPr>
        <w:tc>
          <w:tcPr>
            <w:tcW w:w="1554" w:type="dxa"/>
            <w:tcBorders>
              <w:top w:val="single" w:sz="6" w:space="0" w:color="auto"/>
              <w:left w:val="single" w:sz="6" w:space="0" w:color="auto"/>
              <w:bottom w:val="single" w:sz="6" w:space="0" w:color="auto"/>
              <w:right w:val="single" w:sz="6" w:space="0" w:color="auto"/>
            </w:tcBorders>
          </w:tcPr>
          <w:p w14:paraId="2A3F216F" w14:textId="77777777" w:rsidR="001F3DF9" w:rsidRDefault="001F3DF9" w:rsidP="002E6C7C">
            <w:pPr>
              <w:pStyle w:val="text"/>
              <w:rPr>
                <w:rFonts w:ascii="Times New Roman" w:hAnsi="Times New Roman" w:cs="Times New Roman"/>
              </w:rPr>
            </w:pPr>
            <w:r>
              <w:rPr>
                <w:rFonts w:ascii="Times New Roman" w:hAnsi="Times New Roman" w:cs="Times New Roman"/>
              </w:rPr>
              <w:t>DE_SORG</w:t>
            </w:r>
          </w:p>
        </w:tc>
        <w:tc>
          <w:tcPr>
            <w:tcW w:w="654" w:type="dxa"/>
            <w:tcBorders>
              <w:top w:val="single" w:sz="6" w:space="0" w:color="auto"/>
              <w:left w:val="single" w:sz="6" w:space="0" w:color="auto"/>
              <w:bottom w:val="single" w:sz="6" w:space="0" w:color="auto"/>
              <w:right w:val="single" w:sz="6" w:space="0" w:color="auto"/>
            </w:tcBorders>
          </w:tcPr>
          <w:p w14:paraId="52F25951"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1043942B" w14:textId="77777777" w:rsidTr="002E6C7C">
        <w:trPr>
          <w:cantSplit/>
        </w:trPr>
        <w:tc>
          <w:tcPr>
            <w:tcW w:w="1554" w:type="dxa"/>
            <w:tcBorders>
              <w:top w:val="single" w:sz="6" w:space="0" w:color="auto"/>
              <w:left w:val="single" w:sz="6" w:space="0" w:color="auto"/>
              <w:bottom w:val="single" w:sz="6" w:space="0" w:color="auto"/>
              <w:right w:val="single" w:sz="6" w:space="0" w:color="auto"/>
            </w:tcBorders>
          </w:tcPr>
          <w:p w14:paraId="1F19E552" w14:textId="77777777" w:rsidR="001F3DF9" w:rsidRDefault="001F3DF9" w:rsidP="002E6C7C">
            <w:pPr>
              <w:pStyle w:val="text"/>
              <w:rPr>
                <w:rFonts w:ascii="Times New Roman" w:hAnsi="Times New Roman" w:cs="Times New Roman"/>
              </w:rPr>
            </w:pPr>
            <w:r>
              <w:rPr>
                <w:rFonts w:ascii="Times New Roman" w:hAnsi="Times New Roman" w:cs="Times New Roman"/>
              </w:rPr>
              <w:t>DE_DORG</w:t>
            </w:r>
          </w:p>
        </w:tc>
        <w:tc>
          <w:tcPr>
            <w:tcW w:w="654" w:type="dxa"/>
            <w:tcBorders>
              <w:top w:val="single" w:sz="6" w:space="0" w:color="auto"/>
              <w:left w:val="single" w:sz="6" w:space="0" w:color="auto"/>
              <w:bottom w:val="single" w:sz="6" w:space="0" w:color="auto"/>
              <w:right w:val="single" w:sz="6" w:space="0" w:color="auto"/>
            </w:tcBorders>
          </w:tcPr>
          <w:p w14:paraId="3F7F433F"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2D31FF89" w14:textId="77777777" w:rsidTr="002E6C7C">
        <w:trPr>
          <w:cantSplit/>
        </w:trPr>
        <w:tc>
          <w:tcPr>
            <w:tcW w:w="1554" w:type="dxa"/>
            <w:tcBorders>
              <w:top w:val="single" w:sz="6" w:space="0" w:color="auto"/>
              <w:left w:val="single" w:sz="6" w:space="0" w:color="auto"/>
              <w:bottom w:val="single" w:sz="6" w:space="0" w:color="auto"/>
              <w:right w:val="single" w:sz="6" w:space="0" w:color="auto"/>
            </w:tcBorders>
          </w:tcPr>
          <w:p w14:paraId="0B97E5A7" w14:textId="77777777" w:rsidR="001F3DF9" w:rsidRDefault="001F3DF9" w:rsidP="002E6C7C">
            <w:pPr>
              <w:pStyle w:val="text"/>
              <w:rPr>
                <w:rFonts w:ascii="Times New Roman" w:hAnsi="Times New Roman" w:cs="Times New Roman"/>
              </w:rPr>
            </w:pPr>
            <w:r>
              <w:rPr>
                <w:rFonts w:ascii="Times New Roman" w:hAnsi="Times New Roman" w:cs="Times New Roman"/>
              </w:rPr>
              <w:t>DE_ZPTCH</w:t>
            </w:r>
          </w:p>
        </w:tc>
        <w:tc>
          <w:tcPr>
            <w:tcW w:w="654" w:type="dxa"/>
            <w:tcBorders>
              <w:top w:val="single" w:sz="6" w:space="0" w:color="auto"/>
              <w:left w:val="single" w:sz="6" w:space="0" w:color="auto"/>
              <w:bottom w:val="single" w:sz="6" w:space="0" w:color="auto"/>
              <w:right w:val="single" w:sz="6" w:space="0" w:color="auto"/>
            </w:tcBorders>
          </w:tcPr>
          <w:p w14:paraId="5D51FBB4"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6DCB1786" w14:textId="77777777" w:rsidTr="002E6C7C">
        <w:trPr>
          <w:cantSplit/>
        </w:trPr>
        <w:tc>
          <w:tcPr>
            <w:tcW w:w="1554" w:type="dxa"/>
            <w:tcBorders>
              <w:top w:val="single" w:sz="6" w:space="0" w:color="auto"/>
              <w:left w:val="single" w:sz="6" w:space="0" w:color="auto"/>
              <w:bottom w:val="single" w:sz="6" w:space="0" w:color="auto"/>
              <w:right w:val="single" w:sz="6" w:space="0" w:color="auto"/>
            </w:tcBorders>
          </w:tcPr>
          <w:p w14:paraId="7224E7C2" w14:textId="77777777" w:rsidR="001F3DF9" w:rsidRDefault="001F3DF9" w:rsidP="002E6C7C">
            <w:pPr>
              <w:pStyle w:val="text"/>
              <w:rPr>
                <w:rFonts w:ascii="Times New Roman" w:hAnsi="Times New Roman" w:cs="Times New Roman"/>
              </w:rPr>
            </w:pPr>
            <w:r>
              <w:rPr>
                <w:rFonts w:ascii="Times New Roman" w:hAnsi="Times New Roman" w:cs="Times New Roman"/>
              </w:rPr>
              <w:t>DE_SPTCH</w:t>
            </w:r>
          </w:p>
        </w:tc>
        <w:tc>
          <w:tcPr>
            <w:tcW w:w="654" w:type="dxa"/>
            <w:tcBorders>
              <w:top w:val="single" w:sz="6" w:space="0" w:color="auto"/>
              <w:left w:val="single" w:sz="6" w:space="0" w:color="auto"/>
              <w:bottom w:val="single" w:sz="6" w:space="0" w:color="auto"/>
              <w:right w:val="single" w:sz="6" w:space="0" w:color="auto"/>
            </w:tcBorders>
          </w:tcPr>
          <w:p w14:paraId="0CDBF823"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188D7AA7" w14:textId="77777777" w:rsidTr="002E6C7C">
        <w:trPr>
          <w:cantSplit/>
        </w:trPr>
        <w:tc>
          <w:tcPr>
            <w:tcW w:w="1554" w:type="dxa"/>
            <w:tcBorders>
              <w:top w:val="single" w:sz="6" w:space="0" w:color="auto"/>
              <w:left w:val="single" w:sz="6" w:space="0" w:color="auto"/>
              <w:bottom w:val="single" w:sz="6" w:space="0" w:color="auto"/>
              <w:right w:val="single" w:sz="6" w:space="0" w:color="auto"/>
            </w:tcBorders>
          </w:tcPr>
          <w:p w14:paraId="23527474" w14:textId="77777777" w:rsidR="001F3DF9" w:rsidRDefault="001F3DF9" w:rsidP="002E6C7C">
            <w:pPr>
              <w:pStyle w:val="text"/>
              <w:rPr>
                <w:rFonts w:ascii="Times New Roman" w:hAnsi="Times New Roman" w:cs="Times New Roman"/>
              </w:rPr>
            </w:pPr>
            <w:r>
              <w:rPr>
                <w:rFonts w:ascii="Times New Roman" w:hAnsi="Times New Roman" w:cs="Times New Roman"/>
              </w:rPr>
              <w:t>DE_TPTCH</w:t>
            </w:r>
          </w:p>
        </w:tc>
        <w:tc>
          <w:tcPr>
            <w:tcW w:w="654" w:type="dxa"/>
            <w:tcBorders>
              <w:top w:val="single" w:sz="6" w:space="0" w:color="auto"/>
              <w:left w:val="single" w:sz="6" w:space="0" w:color="auto"/>
              <w:bottom w:val="single" w:sz="6" w:space="0" w:color="auto"/>
              <w:right w:val="single" w:sz="6" w:space="0" w:color="auto"/>
            </w:tcBorders>
          </w:tcPr>
          <w:p w14:paraId="2D4A5AE3"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48D17286" w14:textId="77777777" w:rsidTr="002E6C7C">
        <w:trPr>
          <w:cantSplit/>
        </w:trPr>
        <w:tc>
          <w:tcPr>
            <w:tcW w:w="1554" w:type="dxa"/>
            <w:tcBorders>
              <w:top w:val="single" w:sz="6" w:space="0" w:color="auto"/>
              <w:left w:val="single" w:sz="6" w:space="0" w:color="auto"/>
              <w:bottom w:val="single" w:sz="6" w:space="0" w:color="auto"/>
              <w:right w:val="single" w:sz="6" w:space="0" w:color="auto"/>
            </w:tcBorders>
          </w:tcPr>
          <w:p w14:paraId="06A71763" w14:textId="77777777" w:rsidR="001F3DF9" w:rsidRDefault="001F3DF9" w:rsidP="002E6C7C">
            <w:pPr>
              <w:pStyle w:val="text"/>
              <w:rPr>
                <w:rFonts w:ascii="Times New Roman" w:hAnsi="Times New Roman" w:cs="Times New Roman"/>
              </w:rPr>
            </w:pPr>
            <w:r>
              <w:rPr>
                <w:rFonts w:ascii="Times New Roman" w:hAnsi="Times New Roman" w:cs="Times New Roman"/>
              </w:rPr>
              <w:t>DE_DPTCH</w:t>
            </w:r>
          </w:p>
        </w:tc>
        <w:tc>
          <w:tcPr>
            <w:tcW w:w="654" w:type="dxa"/>
            <w:tcBorders>
              <w:top w:val="single" w:sz="6" w:space="0" w:color="auto"/>
              <w:left w:val="single" w:sz="6" w:space="0" w:color="auto"/>
              <w:bottom w:val="single" w:sz="6" w:space="0" w:color="auto"/>
              <w:right w:val="single" w:sz="6" w:space="0" w:color="auto"/>
            </w:tcBorders>
          </w:tcPr>
          <w:p w14:paraId="5338E5B7"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44FE933A" w14:textId="77777777" w:rsidTr="002E6C7C">
        <w:trPr>
          <w:cantSplit/>
        </w:trPr>
        <w:tc>
          <w:tcPr>
            <w:tcW w:w="1554" w:type="dxa"/>
            <w:tcBorders>
              <w:top w:val="single" w:sz="6" w:space="0" w:color="auto"/>
              <w:left w:val="single" w:sz="6" w:space="0" w:color="auto"/>
              <w:bottom w:val="single" w:sz="6" w:space="0" w:color="auto"/>
              <w:right w:val="single" w:sz="6" w:space="0" w:color="auto"/>
            </w:tcBorders>
          </w:tcPr>
          <w:p w14:paraId="26235EBD" w14:textId="77777777" w:rsidR="001F3DF9" w:rsidRDefault="001F3DF9" w:rsidP="002E6C7C">
            <w:pPr>
              <w:pStyle w:val="text"/>
              <w:rPr>
                <w:rFonts w:ascii="Times New Roman" w:hAnsi="Times New Roman" w:cs="Times New Roman"/>
              </w:rPr>
            </w:pPr>
            <w:r>
              <w:rPr>
                <w:rFonts w:ascii="Times New Roman" w:hAnsi="Times New Roman" w:cs="Times New Roman"/>
              </w:rPr>
              <w:t>CMD_OPC</w:t>
            </w:r>
          </w:p>
        </w:tc>
        <w:tc>
          <w:tcPr>
            <w:tcW w:w="654" w:type="dxa"/>
            <w:tcBorders>
              <w:top w:val="single" w:sz="6" w:space="0" w:color="auto"/>
              <w:left w:val="single" w:sz="6" w:space="0" w:color="auto"/>
              <w:bottom w:val="single" w:sz="6" w:space="0" w:color="auto"/>
              <w:right w:val="single" w:sz="6" w:space="0" w:color="auto"/>
            </w:tcBorders>
          </w:tcPr>
          <w:p w14:paraId="35F64D41" w14:textId="77777777" w:rsidR="001F3DF9" w:rsidRDefault="001F3DF9" w:rsidP="002E6C7C">
            <w:pPr>
              <w:pStyle w:val="text"/>
              <w:rPr>
                <w:rFonts w:ascii="Times New Roman" w:hAnsi="Times New Roman" w:cs="Times New Roman"/>
              </w:rPr>
            </w:pPr>
            <w:r>
              <w:rPr>
                <w:rFonts w:ascii="Times New Roman" w:hAnsi="Times New Roman" w:cs="Times New Roman"/>
              </w:rPr>
              <w:t>0x0</w:t>
            </w:r>
          </w:p>
        </w:tc>
      </w:tr>
      <w:tr w:rsidR="001F3DF9" w14:paraId="09A44586" w14:textId="77777777" w:rsidTr="002E6C7C">
        <w:trPr>
          <w:cantSplit/>
        </w:trPr>
        <w:tc>
          <w:tcPr>
            <w:tcW w:w="1554" w:type="dxa"/>
            <w:tcBorders>
              <w:top w:val="single" w:sz="6" w:space="0" w:color="auto"/>
              <w:left w:val="single" w:sz="6" w:space="0" w:color="auto"/>
              <w:bottom w:val="single" w:sz="6" w:space="0" w:color="auto"/>
              <w:right w:val="single" w:sz="6" w:space="0" w:color="auto"/>
            </w:tcBorders>
          </w:tcPr>
          <w:p w14:paraId="7562DF06" w14:textId="77777777" w:rsidR="001F3DF9" w:rsidRDefault="001F3DF9" w:rsidP="002E6C7C">
            <w:pPr>
              <w:pStyle w:val="text"/>
              <w:rPr>
                <w:rFonts w:ascii="Times New Roman" w:hAnsi="Times New Roman" w:cs="Times New Roman"/>
              </w:rPr>
            </w:pPr>
            <w:r>
              <w:rPr>
                <w:rFonts w:ascii="Times New Roman" w:hAnsi="Times New Roman" w:cs="Times New Roman"/>
              </w:rPr>
              <w:t>CMD_ROP</w:t>
            </w:r>
          </w:p>
        </w:tc>
        <w:tc>
          <w:tcPr>
            <w:tcW w:w="654" w:type="dxa"/>
            <w:tcBorders>
              <w:top w:val="single" w:sz="6" w:space="0" w:color="auto"/>
              <w:left w:val="single" w:sz="6" w:space="0" w:color="auto"/>
              <w:bottom w:val="single" w:sz="6" w:space="0" w:color="auto"/>
              <w:right w:val="single" w:sz="6" w:space="0" w:color="auto"/>
            </w:tcBorders>
          </w:tcPr>
          <w:p w14:paraId="6D12E9E7"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793033BB" w14:textId="77777777" w:rsidTr="002E6C7C">
        <w:trPr>
          <w:cantSplit/>
        </w:trPr>
        <w:tc>
          <w:tcPr>
            <w:tcW w:w="1554" w:type="dxa"/>
            <w:tcBorders>
              <w:top w:val="single" w:sz="6" w:space="0" w:color="auto"/>
              <w:left w:val="single" w:sz="6" w:space="0" w:color="auto"/>
              <w:bottom w:val="single" w:sz="6" w:space="0" w:color="auto"/>
              <w:right w:val="single" w:sz="6" w:space="0" w:color="auto"/>
            </w:tcBorders>
          </w:tcPr>
          <w:p w14:paraId="7E0BC9DE" w14:textId="77777777" w:rsidR="001F3DF9" w:rsidRDefault="001F3DF9" w:rsidP="002E6C7C">
            <w:pPr>
              <w:pStyle w:val="text"/>
              <w:rPr>
                <w:rFonts w:ascii="Times New Roman" w:hAnsi="Times New Roman" w:cs="Times New Roman"/>
              </w:rPr>
            </w:pPr>
            <w:r>
              <w:rPr>
                <w:rFonts w:ascii="Times New Roman" w:hAnsi="Times New Roman" w:cs="Times New Roman"/>
              </w:rPr>
              <w:t>CMD_STYLE</w:t>
            </w:r>
          </w:p>
        </w:tc>
        <w:tc>
          <w:tcPr>
            <w:tcW w:w="654" w:type="dxa"/>
            <w:tcBorders>
              <w:top w:val="single" w:sz="6" w:space="0" w:color="auto"/>
              <w:left w:val="single" w:sz="6" w:space="0" w:color="auto"/>
              <w:bottom w:val="single" w:sz="6" w:space="0" w:color="auto"/>
              <w:right w:val="single" w:sz="6" w:space="0" w:color="auto"/>
            </w:tcBorders>
          </w:tcPr>
          <w:p w14:paraId="254C3F96"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581E6E45" w14:textId="77777777" w:rsidTr="002E6C7C">
        <w:trPr>
          <w:cantSplit/>
        </w:trPr>
        <w:tc>
          <w:tcPr>
            <w:tcW w:w="1554" w:type="dxa"/>
            <w:tcBorders>
              <w:top w:val="single" w:sz="6" w:space="0" w:color="auto"/>
              <w:left w:val="single" w:sz="6" w:space="0" w:color="auto"/>
              <w:bottom w:val="single" w:sz="6" w:space="0" w:color="auto"/>
              <w:right w:val="single" w:sz="6" w:space="0" w:color="auto"/>
            </w:tcBorders>
          </w:tcPr>
          <w:p w14:paraId="493D8FC2" w14:textId="77777777" w:rsidR="001F3DF9" w:rsidRDefault="001F3DF9" w:rsidP="002E6C7C">
            <w:pPr>
              <w:pStyle w:val="text"/>
              <w:rPr>
                <w:rFonts w:ascii="Times New Roman" w:hAnsi="Times New Roman" w:cs="Times New Roman"/>
              </w:rPr>
            </w:pPr>
            <w:r>
              <w:rPr>
                <w:rFonts w:ascii="Times New Roman" w:hAnsi="Times New Roman" w:cs="Times New Roman"/>
              </w:rPr>
              <w:t>CMD_PATRN</w:t>
            </w:r>
          </w:p>
        </w:tc>
        <w:tc>
          <w:tcPr>
            <w:tcW w:w="654" w:type="dxa"/>
            <w:tcBorders>
              <w:top w:val="single" w:sz="6" w:space="0" w:color="auto"/>
              <w:left w:val="single" w:sz="6" w:space="0" w:color="auto"/>
              <w:bottom w:val="single" w:sz="6" w:space="0" w:color="auto"/>
              <w:right w:val="single" w:sz="6" w:space="0" w:color="auto"/>
            </w:tcBorders>
          </w:tcPr>
          <w:p w14:paraId="59C0E502"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230426DF" w14:textId="77777777" w:rsidTr="002E6C7C">
        <w:trPr>
          <w:cantSplit/>
        </w:trPr>
        <w:tc>
          <w:tcPr>
            <w:tcW w:w="1554" w:type="dxa"/>
            <w:tcBorders>
              <w:top w:val="single" w:sz="6" w:space="0" w:color="auto"/>
              <w:left w:val="single" w:sz="6" w:space="0" w:color="auto"/>
              <w:bottom w:val="single" w:sz="6" w:space="0" w:color="auto"/>
              <w:right w:val="single" w:sz="6" w:space="0" w:color="auto"/>
            </w:tcBorders>
          </w:tcPr>
          <w:p w14:paraId="2279202A" w14:textId="77777777" w:rsidR="001F3DF9" w:rsidRDefault="001F3DF9" w:rsidP="002E6C7C">
            <w:pPr>
              <w:pStyle w:val="text"/>
              <w:rPr>
                <w:rFonts w:ascii="Times New Roman" w:hAnsi="Times New Roman" w:cs="Times New Roman"/>
              </w:rPr>
            </w:pPr>
            <w:r>
              <w:rPr>
                <w:rFonts w:ascii="Times New Roman" w:hAnsi="Times New Roman" w:cs="Times New Roman"/>
              </w:rPr>
              <w:t>CMD_CLP</w:t>
            </w:r>
          </w:p>
        </w:tc>
        <w:tc>
          <w:tcPr>
            <w:tcW w:w="654" w:type="dxa"/>
            <w:tcBorders>
              <w:top w:val="single" w:sz="6" w:space="0" w:color="auto"/>
              <w:left w:val="single" w:sz="6" w:space="0" w:color="auto"/>
              <w:bottom w:val="single" w:sz="6" w:space="0" w:color="auto"/>
              <w:right w:val="single" w:sz="6" w:space="0" w:color="auto"/>
            </w:tcBorders>
          </w:tcPr>
          <w:p w14:paraId="1BD3AF98"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25D3D448" w14:textId="77777777" w:rsidTr="002E6C7C">
        <w:trPr>
          <w:cantSplit/>
        </w:trPr>
        <w:tc>
          <w:tcPr>
            <w:tcW w:w="1554" w:type="dxa"/>
            <w:tcBorders>
              <w:top w:val="single" w:sz="6" w:space="0" w:color="auto"/>
              <w:left w:val="single" w:sz="6" w:space="0" w:color="auto"/>
              <w:bottom w:val="single" w:sz="6" w:space="0" w:color="auto"/>
              <w:right w:val="single" w:sz="6" w:space="0" w:color="auto"/>
            </w:tcBorders>
          </w:tcPr>
          <w:p w14:paraId="71540BE1" w14:textId="77777777" w:rsidR="001F3DF9" w:rsidRDefault="001F3DF9" w:rsidP="002E6C7C">
            <w:pPr>
              <w:pStyle w:val="text"/>
              <w:rPr>
                <w:rFonts w:ascii="Times New Roman" w:hAnsi="Times New Roman" w:cs="Times New Roman"/>
              </w:rPr>
            </w:pPr>
            <w:r>
              <w:rPr>
                <w:rFonts w:ascii="Times New Roman" w:hAnsi="Times New Roman" w:cs="Times New Roman"/>
              </w:rPr>
              <w:t>FORE</w:t>
            </w:r>
          </w:p>
        </w:tc>
        <w:tc>
          <w:tcPr>
            <w:tcW w:w="654" w:type="dxa"/>
            <w:tcBorders>
              <w:top w:val="single" w:sz="6" w:space="0" w:color="auto"/>
              <w:left w:val="single" w:sz="6" w:space="0" w:color="auto"/>
              <w:bottom w:val="single" w:sz="6" w:space="0" w:color="auto"/>
              <w:right w:val="single" w:sz="6" w:space="0" w:color="auto"/>
            </w:tcBorders>
          </w:tcPr>
          <w:p w14:paraId="4058B2E5"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665B82BA" w14:textId="77777777" w:rsidTr="002E6C7C">
        <w:trPr>
          <w:cantSplit/>
        </w:trPr>
        <w:tc>
          <w:tcPr>
            <w:tcW w:w="1554" w:type="dxa"/>
            <w:tcBorders>
              <w:top w:val="single" w:sz="6" w:space="0" w:color="auto"/>
              <w:left w:val="single" w:sz="6" w:space="0" w:color="auto"/>
              <w:bottom w:val="single" w:sz="6" w:space="0" w:color="auto"/>
              <w:right w:val="single" w:sz="6" w:space="0" w:color="auto"/>
            </w:tcBorders>
          </w:tcPr>
          <w:p w14:paraId="4A83A6DF" w14:textId="77777777" w:rsidR="001F3DF9" w:rsidRDefault="001F3DF9" w:rsidP="002E6C7C">
            <w:pPr>
              <w:pStyle w:val="text"/>
              <w:rPr>
                <w:rFonts w:ascii="Times New Roman" w:hAnsi="Times New Roman" w:cs="Times New Roman"/>
              </w:rPr>
            </w:pPr>
            <w:r>
              <w:rPr>
                <w:rFonts w:ascii="Times New Roman" w:hAnsi="Times New Roman" w:cs="Times New Roman"/>
              </w:rPr>
              <w:t>BACK</w:t>
            </w:r>
          </w:p>
        </w:tc>
        <w:tc>
          <w:tcPr>
            <w:tcW w:w="654" w:type="dxa"/>
            <w:tcBorders>
              <w:top w:val="single" w:sz="6" w:space="0" w:color="auto"/>
              <w:left w:val="single" w:sz="6" w:space="0" w:color="auto"/>
              <w:bottom w:val="single" w:sz="6" w:space="0" w:color="auto"/>
              <w:right w:val="single" w:sz="6" w:space="0" w:color="auto"/>
            </w:tcBorders>
          </w:tcPr>
          <w:p w14:paraId="37A59540"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38F1D47C" w14:textId="77777777" w:rsidTr="002E6C7C">
        <w:trPr>
          <w:cantSplit/>
        </w:trPr>
        <w:tc>
          <w:tcPr>
            <w:tcW w:w="1554" w:type="dxa"/>
            <w:tcBorders>
              <w:top w:val="single" w:sz="6" w:space="0" w:color="auto"/>
              <w:left w:val="single" w:sz="6" w:space="0" w:color="auto"/>
              <w:bottom w:val="single" w:sz="6" w:space="0" w:color="auto"/>
              <w:right w:val="single" w:sz="6" w:space="0" w:color="auto"/>
            </w:tcBorders>
          </w:tcPr>
          <w:p w14:paraId="5FB3088A" w14:textId="77777777" w:rsidR="001F3DF9" w:rsidRDefault="001F3DF9" w:rsidP="002E6C7C">
            <w:pPr>
              <w:pStyle w:val="text"/>
              <w:rPr>
                <w:rFonts w:ascii="Times New Roman" w:hAnsi="Times New Roman" w:cs="Times New Roman"/>
              </w:rPr>
            </w:pPr>
            <w:r>
              <w:rPr>
                <w:rFonts w:ascii="Times New Roman" w:hAnsi="Times New Roman" w:cs="Times New Roman"/>
              </w:rPr>
              <w:t>MASK</w:t>
            </w:r>
          </w:p>
        </w:tc>
        <w:tc>
          <w:tcPr>
            <w:tcW w:w="654" w:type="dxa"/>
            <w:tcBorders>
              <w:top w:val="single" w:sz="6" w:space="0" w:color="auto"/>
              <w:left w:val="single" w:sz="6" w:space="0" w:color="auto"/>
              <w:bottom w:val="single" w:sz="6" w:space="0" w:color="auto"/>
              <w:right w:val="single" w:sz="6" w:space="0" w:color="auto"/>
            </w:tcBorders>
          </w:tcPr>
          <w:p w14:paraId="725B7058"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2A1286B8" w14:textId="77777777" w:rsidTr="002E6C7C">
        <w:trPr>
          <w:cantSplit/>
        </w:trPr>
        <w:tc>
          <w:tcPr>
            <w:tcW w:w="1554" w:type="dxa"/>
            <w:tcBorders>
              <w:top w:val="single" w:sz="6" w:space="0" w:color="auto"/>
              <w:left w:val="single" w:sz="6" w:space="0" w:color="auto"/>
              <w:bottom w:val="single" w:sz="6" w:space="0" w:color="auto"/>
              <w:right w:val="single" w:sz="6" w:space="0" w:color="auto"/>
            </w:tcBorders>
          </w:tcPr>
          <w:p w14:paraId="30715DE8" w14:textId="77777777" w:rsidR="001F3DF9" w:rsidRDefault="001F3DF9" w:rsidP="002E6C7C">
            <w:pPr>
              <w:pStyle w:val="text"/>
              <w:rPr>
                <w:rFonts w:ascii="Times New Roman" w:hAnsi="Times New Roman" w:cs="Times New Roman"/>
              </w:rPr>
            </w:pPr>
            <w:r>
              <w:rPr>
                <w:rFonts w:ascii="Times New Roman" w:hAnsi="Times New Roman" w:cs="Times New Roman"/>
              </w:rPr>
              <w:t>DE_KEY</w:t>
            </w:r>
          </w:p>
        </w:tc>
        <w:tc>
          <w:tcPr>
            <w:tcW w:w="654" w:type="dxa"/>
            <w:tcBorders>
              <w:top w:val="single" w:sz="6" w:space="0" w:color="auto"/>
              <w:left w:val="single" w:sz="6" w:space="0" w:color="auto"/>
              <w:bottom w:val="single" w:sz="6" w:space="0" w:color="auto"/>
              <w:right w:val="single" w:sz="6" w:space="0" w:color="auto"/>
            </w:tcBorders>
          </w:tcPr>
          <w:p w14:paraId="082C645A"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1032D75B" w14:textId="77777777" w:rsidTr="002E6C7C">
        <w:trPr>
          <w:cantSplit/>
        </w:trPr>
        <w:tc>
          <w:tcPr>
            <w:tcW w:w="1554" w:type="dxa"/>
            <w:tcBorders>
              <w:top w:val="single" w:sz="6" w:space="0" w:color="auto"/>
              <w:left w:val="single" w:sz="6" w:space="0" w:color="auto"/>
              <w:bottom w:val="single" w:sz="6" w:space="0" w:color="auto"/>
              <w:right w:val="single" w:sz="6" w:space="0" w:color="auto"/>
            </w:tcBorders>
          </w:tcPr>
          <w:p w14:paraId="23C71943" w14:textId="77777777" w:rsidR="001F3DF9" w:rsidRDefault="001F3DF9" w:rsidP="002E6C7C">
            <w:pPr>
              <w:pStyle w:val="text"/>
              <w:rPr>
                <w:rFonts w:ascii="Times New Roman" w:hAnsi="Times New Roman" w:cs="Times New Roman"/>
              </w:rPr>
            </w:pPr>
            <w:r>
              <w:rPr>
                <w:rFonts w:ascii="Times New Roman" w:hAnsi="Times New Roman" w:cs="Times New Roman"/>
              </w:rPr>
              <w:t>LPAT</w:t>
            </w:r>
          </w:p>
        </w:tc>
        <w:tc>
          <w:tcPr>
            <w:tcW w:w="654" w:type="dxa"/>
            <w:tcBorders>
              <w:top w:val="single" w:sz="6" w:space="0" w:color="auto"/>
              <w:left w:val="single" w:sz="6" w:space="0" w:color="auto"/>
              <w:bottom w:val="single" w:sz="6" w:space="0" w:color="auto"/>
              <w:right w:val="single" w:sz="6" w:space="0" w:color="auto"/>
            </w:tcBorders>
          </w:tcPr>
          <w:p w14:paraId="2820DFB4"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66A335CB" w14:textId="77777777" w:rsidTr="002E6C7C">
        <w:trPr>
          <w:cantSplit/>
        </w:trPr>
        <w:tc>
          <w:tcPr>
            <w:tcW w:w="1554" w:type="dxa"/>
            <w:tcBorders>
              <w:top w:val="single" w:sz="6" w:space="0" w:color="auto"/>
              <w:left w:val="single" w:sz="6" w:space="0" w:color="auto"/>
              <w:bottom w:val="single" w:sz="6" w:space="0" w:color="auto"/>
              <w:right w:val="single" w:sz="6" w:space="0" w:color="auto"/>
            </w:tcBorders>
          </w:tcPr>
          <w:p w14:paraId="097C852B" w14:textId="77777777" w:rsidR="001F3DF9" w:rsidRDefault="001F3DF9" w:rsidP="002E6C7C">
            <w:pPr>
              <w:pStyle w:val="text"/>
              <w:rPr>
                <w:rFonts w:ascii="Times New Roman" w:hAnsi="Times New Roman" w:cs="Times New Roman"/>
              </w:rPr>
            </w:pPr>
            <w:r>
              <w:rPr>
                <w:rFonts w:ascii="Times New Roman" w:hAnsi="Times New Roman" w:cs="Times New Roman"/>
              </w:rPr>
              <w:t>PCTRL</w:t>
            </w:r>
          </w:p>
        </w:tc>
        <w:tc>
          <w:tcPr>
            <w:tcW w:w="654" w:type="dxa"/>
            <w:tcBorders>
              <w:top w:val="single" w:sz="6" w:space="0" w:color="auto"/>
              <w:left w:val="single" w:sz="6" w:space="0" w:color="auto"/>
              <w:bottom w:val="single" w:sz="6" w:space="0" w:color="auto"/>
              <w:right w:val="single" w:sz="6" w:space="0" w:color="auto"/>
            </w:tcBorders>
          </w:tcPr>
          <w:p w14:paraId="090D8490"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15B82654" w14:textId="77777777" w:rsidTr="002E6C7C">
        <w:trPr>
          <w:cantSplit/>
        </w:trPr>
        <w:tc>
          <w:tcPr>
            <w:tcW w:w="1554" w:type="dxa"/>
            <w:tcBorders>
              <w:top w:val="single" w:sz="6" w:space="0" w:color="auto"/>
              <w:left w:val="single" w:sz="6" w:space="0" w:color="auto"/>
              <w:bottom w:val="single" w:sz="6" w:space="0" w:color="auto"/>
              <w:right w:val="single" w:sz="6" w:space="0" w:color="auto"/>
            </w:tcBorders>
          </w:tcPr>
          <w:p w14:paraId="1E539067" w14:textId="77777777" w:rsidR="001F3DF9" w:rsidRDefault="001F3DF9" w:rsidP="002E6C7C">
            <w:pPr>
              <w:pStyle w:val="text"/>
              <w:rPr>
                <w:rFonts w:ascii="Times New Roman" w:hAnsi="Times New Roman" w:cs="Times New Roman"/>
              </w:rPr>
            </w:pPr>
            <w:r>
              <w:rPr>
                <w:rFonts w:ascii="Times New Roman" w:hAnsi="Times New Roman" w:cs="Times New Roman"/>
              </w:rPr>
              <w:t>CLPTL</w:t>
            </w:r>
          </w:p>
        </w:tc>
        <w:tc>
          <w:tcPr>
            <w:tcW w:w="654" w:type="dxa"/>
            <w:tcBorders>
              <w:top w:val="single" w:sz="6" w:space="0" w:color="auto"/>
              <w:left w:val="single" w:sz="6" w:space="0" w:color="auto"/>
              <w:bottom w:val="single" w:sz="6" w:space="0" w:color="auto"/>
              <w:right w:val="single" w:sz="6" w:space="0" w:color="auto"/>
            </w:tcBorders>
          </w:tcPr>
          <w:p w14:paraId="06D7893A"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63CDF29D" w14:textId="77777777" w:rsidTr="002E6C7C">
        <w:trPr>
          <w:cantSplit/>
        </w:trPr>
        <w:tc>
          <w:tcPr>
            <w:tcW w:w="1554" w:type="dxa"/>
            <w:tcBorders>
              <w:top w:val="single" w:sz="6" w:space="0" w:color="auto"/>
              <w:left w:val="single" w:sz="6" w:space="0" w:color="auto"/>
              <w:bottom w:val="single" w:sz="6" w:space="0" w:color="auto"/>
              <w:right w:val="single" w:sz="6" w:space="0" w:color="auto"/>
            </w:tcBorders>
          </w:tcPr>
          <w:p w14:paraId="54A31717" w14:textId="77777777" w:rsidR="001F3DF9" w:rsidRDefault="001F3DF9" w:rsidP="002E6C7C">
            <w:pPr>
              <w:pStyle w:val="text"/>
              <w:rPr>
                <w:rFonts w:ascii="Times New Roman" w:hAnsi="Times New Roman" w:cs="Times New Roman"/>
              </w:rPr>
            </w:pPr>
            <w:r>
              <w:rPr>
                <w:rFonts w:ascii="Times New Roman" w:hAnsi="Times New Roman" w:cs="Times New Roman"/>
              </w:rPr>
              <w:t>CLPBR</w:t>
            </w:r>
          </w:p>
        </w:tc>
        <w:tc>
          <w:tcPr>
            <w:tcW w:w="654" w:type="dxa"/>
            <w:tcBorders>
              <w:top w:val="single" w:sz="6" w:space="0" w:color="auto"/>
              <w:left w:val="single" w:sz="6" w:space="0" w:color="auto"/>
              <w:bottom w:val="single" w:sz="6" w:space="0" w:color="auto"/>
              <w:right w:val="single" w:sz="6" w:space="0" w:color="auto"/>
            </w:tcBorders>
          </w:tcPr>
          <w:p w14:paraId="0FB9BE80"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65D09059" w14:textId="77777777" w:rsidTr="002E6C7C">
        <w:trPr>
          <w:cantSplit/>
        </w:trPr>
        <w:tc>
          <w:tcPr>
            <w:tcW w:w="1554" w:type="dxa"/>
            <w:tcBorders>
              <w:top w:val="single" w:sz="6" w:space="0" w:color="auto"/>
              <w:left w:val="single" w:sz="6" w:space="0" w:color="auto"/>
              <w:bottom w:val="single" w:sz="6" w:space="0" w:color="auto"/>
              <w:right w:val="single" w:sz="6" w:space="0" w:color="auto"/>
            </w:tcBorders>
          </w:tcPr>
          <w:p w14:paraId="6EE16120" w14:textId="77777777" w:rsidR="001F3DF9" w:rsidRDefault="001F3DF9" w:rsidP="002E6C7C">
            <w:pPr>
              <w:pStyle w:val="text"/>
              <w:rPr>
                <w:rFonts w:ascii="Times New Roman" w:hAnsi="Times New Roman" w:cs="Times New Roman"/>
              </w:rPr>
            </w:pPr>
            <w:r>
              <w:rPr>
                <w:rFonts w:ascii="Times New Roman" w:hAnsi="Times New Roman" w:cs="Times New Roman"/>
              </w:rPr>
              <w:t>DE_ZORG</w:t>
            </w:r>
          </w:p>
        </w:tc>
        <w:tc>
          <w:tcPr>
            <w:tcW w:w="654" w:type="dxa"/>
            <w:tcBorders>
              <w:top w:val="single" w:sz="6" w:space="0" w:color="auto"/>
              <w:left w:val="single" w:sz="6" w:space="0" w:color="auto"/>
              <w:bottom w:val="single" w:sz="6" w:space="0" w:color="auto"/>
              <w:right w:val="single" w:sz="6" w:space="0" w:color="auto"/>
            </w:tcBorders>
          </w:tcPr>
          <w:p w14:paraId="5757FEA3"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3D1AB5CC" w14:textId="77777777" w:rsidTr="002E6C7C">
        <w:trPr>
          <w:cantSplit/>
        </w:trPr>
        <w:tc>
          <w:tcPr>
            <w:tcW w:w="1554" w:type="dxa"/>
            <w:tcBorders>
              <w:top w:val="single" w:sz="6" w:space="0" w:color="auto"/>
              <w:left w:val="single" w:sz="6" w:space="0" w:color="auto"/>
              <w:bottom w:val="single" w:sz="6" w:space="0" w:color="auto"/>
              <w:right w:val="single" w:sz="6" w:space="0" w:color="auto"/>
            </w:tcBorders>
          </w:tcPr>
          <w:p w14:paraId="0D3E9E12" w14:textId="77777777" w:rsidR="001F3DF9" w:rsidRDefault="001F3DF9" w:rsidP="002E6C7C">
            <w:pPr>
              <w:pStyle w:val="text"/>
              <w:rPr>
                <w:rFonts w:ascii="Times New Roman" w:hAnsi="Times New Roman" w:cs="Times New Roman"/>
              </w:rPr>
            </w:pPr>
            <w:r>
              <w:rPr>
                <w:rFonts w:ascii="Times New Roman" w:hAnsi="Times New Roman" w:cs="Times New Roman"/>
              </w:rPr>
              <w:t>LOD0_ORG</w:t>
            </w:r>
          </w:p>
        </w:tc>
        <w:tc>
          <w:tcPr>
            <w:tcW w:w="654" w:type="dxa"/>
            <w:tcBorders>
              <w:top w:val="single" w:sz="6" w:space="0" w:color="auto"/>
              <w:left w:val="single" w:sz="6" w:space="0" w:color="auto"/>
              <w:bottom w:val="single" w:sz="6" w:space="0" w:color="auto"/>
              <w:right w:val="single" w:sz="6" w:space="0" w:color="auto"/>
            </w:tcBorders>
          </w:tcPr>
          <w:p w14:paraId="3642D60E"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27A33569" w14:textId="77777777" w:rsidTr="002E6C7C">
        <w:trPr>
          <w:cantSplit/>
        </w:trPr>
        <w:tc>
          <w:tcPr>
            <w:tcW w:w="1554" w:type="dxa"/>
            <w:tcBorders>
              <w:top w:val="single" w:sz="6" w:space="0" w:color="auto"/>
              <w:left w:val="single" w:sz="6" w:space="0" w:color="auto"/>
              <w:bottom w:val="single" w:sz="6" w:space="0" w:color="auto"/>
              <w:right w:val="single" w:sz="6" w:space="0" w:color="auto"/>
            </w:tcBorders>
          </w:tcPr>
          <w:p w14:paraId="44BD1D5D" w14:textId="77777777" w:rsidR="001F3DF9" w:rsidRDefault="001F3DF9" w:rsidP="002E6C7C">
            <w:pPr>
              <w:pStyle w:val="text"/>
              <w:rPr>
                <w:rFonts w:ascii="Times New Roman" w:hAnsi="Times New Roman" w:cs="Times New Roman"/>
              </w:rPr>
            </w:pPr>
            <w:r>
              <w:rPr>
                <w:rFonts w:ascii="Times New Roman" w:hAnsi="Times New Roman" w:cs="Times New Roman"/>
              </w:rPr>
              <w:t>LOD1_ORG</w:t>
            </w:r>
          </w:p>
        </w:tc>
        <w:tc>
          <w:tcPr>
            <w:tcW w:w="654" w:type="dxa"/>
            <w:tcBorders>
              <w:top w:val="single" w:sz="6" w:space="0" w:color="auto"/>
              <w:left w:val="single" w:sz="6" w:space="0" w:color="auto"/>
              <w:bottom w:val="single" w:sz="6" w:space="0" w:color="auto"/>
              <w:right w:val="single" w:sz="6" w:space="0" w:color="auto"/>
            </w:tcBorders>
          </w:tcPr>
          <w:p w14:paraId="261C52DA"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5A94A96E" w14:textId="77777777" w:rsidTr="002E6C7C">
        <w:trPr>
          <w:cantSplit/>
        </w:trPr>
        <w:tc>
          <w:tcPr>
            <w:tcW w:w="1554" w:type="dxa"/>
            <w:tcBorders>
              <w:top w:val="single" w:sz="6" w:space="0" w:color="auto"/>
              <w:left w:val="single" w:sz="6" w:space="0" w:color="auto"/>
              <w:bottom w:val="single" w:sz="6" w:space="0" w:color="auto"/>
              <w:right w:val="single" w:sz="6" w:space="0" w:color="auto"/>
            </w:tcBorders>
          </w:tcPr>
          <w:p w14:paraId="3B44CA2C" w14:textId="77777777" w:rsidR="001F3DF9" w:rsidRDefault="001F3DF9" w:rsidP="002E6C7C">
            <w:pPr>
              <w:pStyle w:val="text"/>
              <w:rPr>
                <w:rFonts w:ascii="Times New Roman" w:hAnsi="Times New Roman" w:cs="Times New Roman"/>
              </w:rPr>
            </w:pPr>
            <w:r>
              <w:rPr>
                <w:rFonts w:ascii="Times New Roman" w:hAnsi="Times New Roman" w:cs="Times New Roman"/>
              </w:rPr>
              <w:t>LOD2_ORG</w:t>
            </w:r>
          </w:p>
        </w:tc>
        <w:tc>
          <w:tcPr>
            <w:tcW w:w="654" w:type="dxa"/>
            <w:tcBorders>
              <w:top w:val="single" w:sz="6" w:space="0" w:color="auto"/>
              <w:left w:val="single" w:sz="6" w:space="0" w:color="auto"/>
              <w:bottom w:val="single" w:sz="6" w:space="0" w:color="auto"/>
              <w:right w:val="single" w:sz="6" w:space="0" w:color="auto"/>
            </w:tcBorders>
          </w:tcPr>
          <w:p w14:paraId="590CC955"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08F15B4E" w14:textId="77777777" w:rsidTr="002E6C7C">
        <w:trPr>
          <w:cantSplit/>
        </w:trPr>
        <w:tc>
          <w:tcPr>
            <w:tcW w:w="1554" w:type="dxa"/>
            <w:tcBorders>
              <w:top w:val="single" w:sz="6" w:space="0" w:color="auto"/>
              <w:left w:val="single" w:sz="6" w:space="0" w:color="auto"/>
              <w:bottom w:val="single" w:sz="6" w:space="0" w:color="auto"/>
              <w:right w:val="single" w:sz="6" w:space="0" w:color="auto"/>
            </w:tcBorders>
          </w:tcPr>
          <w:p w14:paraId="1434BBDA" w14:textId="77777777" w:rsidR="001F3DF9" w:rsidRDefault="001F3DF9" w:rsidP="002E6C7C">
            <w:pPr>
              <w:pStyle w:val="text"/>
              <w:rPr>
                <w:rFonts w:ascii="Times New Roman" w:hAnsi="Times New Roman" w:cs="Times New Roman"/>
              </w:rPr>
            </w:pPr>
            <w:r>
              <w:rPr>
                <w:rFonts w:ascii="Times New Roman" w:hAnsi="Times New Roman" w:cs="Times New Roman"/>
              </w:rPr>
              <w:t>LOD3_ORG</w:t>
            </w:r>
          </w:p>
        </w:tc>
        <w:tc>
          <w:tcPr>
            <w:tcW w:w="654" w:type="dxa"/>
            <w:tcBorders>
              <w:top w:val="single" w:sz="6" w:space="0" w:color="auto"/>
              <w:left w:val="single" w:sz="6" w:space="0" w:color="auto"/>
              <w:bottom w:val="single" w:sz="6" w:space="0" w:color="auto"/>
              <w:right w:val="single" w:sz="6" w:space="0" w:color="auto"/>
            </w:tcBorders>
          </w:tcPr>
          <w:p w14:paraId="46175A55"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4549197B" w14:textId="77777777" w:rsidTr="002E6C7C">
        <w:trPr>
          <w:cantSplit/>
        </w:trPr>
        <w:tc>
          <w:tcPr>
            <w:tcW w:w="1554" w:type="dxa"/>
            <w:tcBorders>
              <w:top w:val="single" w:sz="6" w:space="0" w:color="auto"/>
              <w:left w:val="single" w:sz="6" w:space="0" w:color="auto"/>
              <w:bottom w:val="single" w:sz="6" w:space="0" w:color="auto"/>
              <w:right w:val="single" w:sz="6" w:space="0" w:color="auto"/>
            </w:tcBorders>
          </w:tcPr>
          <w:p w14:paraId="2E486C72" w14:textId="77777777" w:rsidR="001F3DF9" w:rsidRDefault="001F3DF9" w:rsidP="002E6C7C">
            <w:pPr>
              <w:pStyle w:val="text"/>
              <w:rPr>
                <w:rFonts w:ascii="Times New Roman" w:hAnsi="Times New Roman" w:cs="Times New Roman"/>
              </w:rPr>
            </w:pPr>
            <w:r>
              <w:rPr>
                <w:rFonts w:ascii="Times New Roman" w:hAnsi="Times New Roman" w:cs="Times New Roman"/>
              </w:rPr>
              <w:t>LOD4_ORG</w:t>
            </w:r>
          </w:p>
        </w:tc>
        <w:tc>
          <w:tcPr>
            <w:tcW w:w="654" w:type="dxa"/>
            <w:tcBorders>
              <w:top w:val="single" w:sz="6" w:space="0" w:color="auto"/>
              <w:left w:val="single" w:sz="6" w:space="0" w:color="auto"/>
              <w:bottom w:val="single" w:sz="6" w:space="0" w:color="auto"/>
              <w:right w:val="single" w:sz="6" w:space="0" w:color="auto"/>
            </w:tcBorders>
          </w:tcPr>
          <w:p w14:paraId="2B75123B"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3A2AC885" w14:textId="77777777" w:rsidTr="002E6C7C">
        <w:trPr>
          <w:cantSplit/>
        </w:trPr>
        <w:tc>
          <w:tcPr>
            <w:tcW w:w="1554" w:type="dxa"/>
            <w:tcBorders>
              <w:top w:val="single" w:sz="6" w:space="0" w:color="auto"/>
              <w:left w:val="single" w:sz="6" w:space="0" w:color="auto"/>
              <w:bottom w:val="single" w:sz="6" w:space="0" w:color="auto"/>
              <w:right w:val="single" w:sz="6" w:space="0" w:color="auto"/>
            </w:tcBorders>
          </w:tcPr>
          <w:p w14:paraId="2063586E" w14:textId="77777777" w:rsidR="001F3DF9" w:rsidRDefault="001F3DF9" w:rsidP="002E6C7C">
            <w:pPr>
              <w:pStyle w:val="text"/>
              <w:rPr>
                <w:rFonts w:ascii="Times New Roman" w:hAnsi="Times New Roman" w:cs="Times New Roman"/>
              </w:rPr>
            </w:pPr>
            <w:r>
              <w:rPr>
                <w:rFonts w:ascii="Times New Roman" w:hAnsi="Times New Roman" w:cs="Times New Roman"/>
              </w:rPr>
              <w:t>LOD5_ORG</w:t>
            </w:r>
          </w:p>
        </w:tc>
        <w:tc>
          <w:tcPr>
            <w:tcW w:w="654" w:type="dxa"/>
            <w:tcBorders>
              <w:top w:val="single" w:sz="6" w:space="0" w:color="auto"/>
              <w:left w:val="single" w:sz="6" w:space="0" w:color="auto"/>
              <w:bottom w:val="single" w:sz="6" w:space="0" w:color="auto"/>
              <w:right w:val="single" w:sz="6" w:space="0" w:color="auto"/>
            </w:tcBorders>
          </w:tcPr>
          <w:p w14:paraId="1E443826"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2DF22C6C" w14:textId="77777777" w:rsidTr="002E6C7C">
        <w:trPr>
          <w:cantSplit/>
        </w:trPr>
        <w:tc>
          <w:tcPr>
            <w:tcW w:w="1554" w:type="dxa"/>
            <w:tcBorders>
              <w:top w:val="single" w:sz="6" w:space="0" w:color="auto"/>
              <w:left w:val="single" w:sz="6" w:space="0" w:color="auto"/>
              <w:bottom w:val="single" w:sz="6" w:space="0" w:color="auto"/>
              <w:right w:val="single" w:sz="6" w:space="0" w:color="auto"/>
            </w:tcBorders>
          </w:tcPr>
          <w:p w14:paraId="165B716F" w14:textId="77777777" w:rsidR="001F3DF9" w:rsidRDefault="001F3DF9" w:rsidP="002E6C7C">
            <w:pPr>
              <w:pStyle w:val="text"/>
              <w:rPr>
                <w:rFonts w:ascii="Times New Roman" w:hAnsi="Times New Roman" w:cs="Times New Roman"/>
              </w:rPr>
            </w:pPr>
            <w:r>
              <w:rPr>
                <w:rFonts w:ascii="Times New Roman" w:hAnsi="Times New Roman" w:cs="Times New Roman"/>
              </w:rPr>
              <w:t>LOD6_ORG</w:t>
            </w:r>
          </w:p>
        </w:tc>
        <w:tc>
          <w:tcPr>
            <w:tcW w:w="654" w:type="dxa"/>
            <w:tcBorders>
              <w:top w:val="single" w:sz="6" w:space="0" w:color="auto"/>
              <w:left w:val="single" w:sz="6" w:space="0" w:color="auto"/>
              <w:bottom w:val="single" w:sz="6" w:space="0" w:color="auto"/>
              <w:right w:val="single" w:sz="6" w:space="0" w:color="auto"/>
            </w:tcBorders>
          </w:tcPr>
          <w:p w14:paraId="4D1B5E01"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685A9B71" w14:textId="77777777" w:rsidTr="002E6C7C">
        <w:trPr>
          <w:cantSplit/>
        </w:trPr>
        <w:tc>
          <w:tcPr>
            <w:tcW w:w="1554" w:type="dxa"/>
            <w:tcBorders>
              <w:top w:val="single" w:sz="6" w:space="0" w:color="auto"/>
              <w:left w:val="single" w:sz="6" w:space="0" w:color="auto"/>
              <w:bottom w:val="single" w:sz="6" w:space="0" w:color="auto"/>
              <w:right w:val="single" w:sz="6" w:space="0" w:color="auto"/>
            </w:tcBorders>
          </w:tcPr>
          <w:p w14:paraId="3E9EFFD4" w14:textId="77777777" w:rsidR="001F3DF9" w:rsidRDefault="001F3DF9" w:rsidP="002E6C7C">
            <w:pPr>
              <w:pStyle w:val="text"/>
              <w:rPr>
                <w:rFonts w:ascii="Times New Roman" w:hAnsi="Times New Roman" w:cs="Times New Roman"/>
              </w:rPr>
            </w:pPr>
            <w:r>
              <w:rPr>
                <w:rFonts w:ascii="Times New Roman" w:hAnsi="Times New Roman" w:cs="Times New Roman"/>
              </w:rPr>
              <w:t>LOD7_ORG</w:t>
            </w:r>
          </w:p>
        </w:tc>
        <w:tc>
          <w:tcPr>
            <w:tcW w:w="654" w:type="dxa"/>
            <w:tcBorders>
              <w:top w:val="single" w:sz="6" w:space="0" w:color="auto"/>
              <w:left w:val="single" w:sz="6" w:space="0" w:color="auto"/>
              <w:bottom w:val="single" w:sz="6" w:space="0" w:color="auto"/>
              <w:right w:val="single" w:sz="6" w:space="0" w:color="auto"/>
            </w:tcBorders>
          </w:tcPr>
          <w:p w14:paraId="74C944A0"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0687BA30" w14:textId="77777777" w:rsidTr="002E6C7C">
        <w:trPr>
          <w:cantSplit/>
        </w:trPr>
        <w:tc>
          <w:tcPr>
            <w:tcW w:w="1554" w:type="dxa"/>
            <w:tcBorders>
              <w:top w:val="single" w:sz="6" w:space="0" w:color="auto"/>
              <w:left w:val="single" w:sz="6" w:space="0" w:color="auto"/>
              <w:bottom w:val="single" w:sz="6" w:space="0" w:color="auto"/>
              <w:right w:val="single" w:sz="6" w:space="0" w:color="auto"/>
            </w:tcBorders>
          </w:tcPr>
          <w:p w14:paraId="770A3ED9" w14:textId="77777777" w:rsidR="001F3DF9" w:rsidRDefault="001F3DF9" w:rsidP="002E6C7C">
            <w:pPr>
              <w:pStyle w:val="text"/>
              <w:rPr>
                <w:rFonts w:ascii="Times New Roman" w:hAnsi="Times New Roman" w:cs="Times New Roman"/>
              </w:rPr>
            </w:pPr>
            <w:r>
              <w:rPr>
                <w:rFonts w:ascii="Times New Roman" w:hAnsi="Times New Roman" w:cs="Times New Roman"/>
              </w:rPr>
              <w:t>LOD8_ORG</w:t>
            </w:r>
          </w:p>
        </w:tc>
        <w:tc>
          <w:tcPr>
            <w:tcW w:w="654" w:type="dxa"/>
            <w:tcBorders>
              <w:top w:val="single" w:sz="6" w:space="0" w:color="auto"/>
              <w:left w:val="single" w:sz="6" w:space="0" w:color="auto"/>
              <w:bottom w:val="single" w:sz="6" w:space="0" w:color="auto"/>
              <w:right w:val="single" w:sz="6" w:space="0" w:color="auto"/>
            </w:tcBorders>
          </w:tcPr>
          <w:p w14:paraId="5F1A1440"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32880AD7" w14:textId="77777777" w:rsidTr="002E6C7C">
        <w:trPr>
          <w:cantSplit/>
        </w:trPr>
        <w:tc>
          <w:tcPr>
            <w:tcW w:w="1554" w:type="dxa"/>
            <w:tcBorders>
              <w:top w:val="single" w:sz="6" w:space="0" w:color="auto"/>
              <w:left w:val="single" w:sz="6" w:space="0" w:color="auto"/>
              <w:bottom w:val="single" w:sz="6" w:space="0" w:color="auto"/>
              <w:right w:val="single" w:sz="6" w:space="0" w:color="auto"/>
            </w:tcBorders>
          </w:tcPr>
          <w:p w14:paraId="1FFE7C3C" w14:textId="77777777" w:rsidR="001F3DF9" w:rsidRDefault="001F3DF9" w:rsidP="002E6C7C">
            <w:pPr>
              <w:pStyle w:val="text"/>
              <w:rPr>
                <w:rFonts w:ascii="Times New Roman" w:hAnsi="Times New Roman" w:cs="Times New Roman"/>
              </w:rPr>
            </w:pPr>
            <w:r>
              <w:rPr>
                <w:rFonts w:ascii="Times New Roman" w:hAnsi="Times New Roman" w:cs="Times New Roman"/>
              </w:rPr>
              <w:t>LOD9_ORG</w:t>
            </w:r>
          </w:p>
        </w:tc>
        <w:tc>
          <w:tcPr>
            <w:tcW w:w="654" w:type="dxa"/>
            <w:tcBorders>
              <w:top w:val="single" w:sz="6" w:space="0" w:color="auto"/>
              <w:left w:val="single" w:sz="6" w:space="0" w:color="auto"/>
              <w:bottom w:val="single" w:sz="6" w:space="0" w:color="auto"/>
              <w:right w:val="single" w:sz="6" w:space="0" w:color="auto"/>
            </w:tcBorders>
          </w:tcPr>
          <w:p w14:paraId="00F0D780"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2E65AE25" w14:textId="77777777" w:rsidTr="002E6C7C">
        <w:trPr>
          <w:cantSplit/>
        </w:trPr>
        <w:tc>
          <w:tcPr>
            <w:tcW w:w="1554" w:type="dxa"/>
            <w:tcBorders>
              <w:top w:val="single" w:sz="6" w:space="0" w:color="auto"/>
              <w:left w:val="single" w:sz="6" w:space="0" w:color="auto"/>
              <w:bottom w:val="single" w:sz="6" w:space="0" w:color="auto"/>
              <w:right w:val="single" w:sz="6" w:space="0" w:color="auto"/>
            </w:tcBorders>
          </w:tcPr>
          <w:p w14:paraId="28149C92" w14:textId="77777777" w:rsidR="001F3DF9" w:rsidRDefault="001F3DF9" w:rsidP="002E6C7C">
            <w:pPr>
              <w:pStyle w:val="text"/>
              <w:rPr>
                <w:rFonts w:ascii="Times New Roman" w:hAnsi="Times New Roman" w:cs="Times New Roman"/>
              </w:rPr>
            </w:pPr>
            <w:r>
              <w:rPr>
                <w:rFonts w:ascii="Times New Roman" w:hAnsi="Times New Roman" w:cs="Times New Roman"/>
              </w:rPr>
              <w:t>TPAL_ORG</w:t>
            </w:r>
          </w:p>
        </w:tc>
        <w:tc>
          <w:tcPr>
            <w:tcW w:w="654" w:type="dxa"/>
            <w:tcBorders>
              <w:top w:val="single" w:sz="6" w:space="0" w:color="auto"/>
              <w:left w:val="single" w:sz="6" w:space="0" w:color="auto"/>
              <w:bottom w:val="single" w:sz="6" w:space="0" w:color="auto"/>
              <w:right w:val="single" w:sz="6" w:space="0" w:color="auto"/>
            </w:tcBorders>
          </w:tcPr>
          <w:p w14:paraId="39C75070"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611B1152" w14:textId="77777777" w:rsidTr="002E6C7C">
        <w:trPr>
          <w:cantSplit/>
        </w:trPr>
        <w:tc>
          <w:tcPr>
            <w:tcW w:w="1554" w:type="dxa"/>
            <w:tcBorders>
              <w:top w:val="single" w:sz="6" w:space="0" w:color="auto"/>
              <w:left w:val="single" w:sz="6" w:space="0" w:color="auto"/>
              <w:bottom w:val="single" w:sz="6" w:space="0" w:color="auto"/>
              <w:right w:val="single" w:sz="6" w:space="0" w:color="auto"/>
            </w:tcBorders>
          </w:tcPr>
          <w:p w14:paraId="0DD68E52" w14:textId="77777777" w:rsidR="001F3DF9" w:rsidRDefault="001F3DF9" w:rsidP="002E6C7C">
            <w:pPr>
              <w:pStyle w:val="text"/>
              <w:rPr>
                <w:rFonts w:ascii="Times New Roman" w:hAnsi="Times New Roman" w:cs="Times New Roman"/>
              </w:rPr>
            </w:pPr>
            <w:r>
              <w:rPr>
                <w:rFonts w:ascii="Times New Roman" w:hAnsi="Times New Roman" w:cs="Times New Roman"/>
              </w:rPr>
              <w:t>HITH</w:t>
            </w:r>
          </w:p>
        </w:tc>
        <w:tc>
          <w:tcPr>
            <w:tcW w:w="654" w:type="dxa"/>
            <w:tcBorders>
              <w:top w:val="single" w:sz="6" w:space="0" w:color="auto"/>
              <w:left w:val="single" w:sz="6" w:space="0" w:color="auto"/>
              <w:bottom w:val="single" w:sz="6" w:space="0" w:color="auto"/>
              <w:right w:val="single" w:sz="6" w:space="0" w:color="auto"/>
            </w:tcBorders>
          </w:tcPr>
          <w:p w14:paraId="7B1EA133"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2CE75FD9" w14:textId="77777777" w:rsidTr="002E6C7C">
        <w:trPr>
          <w:cantSplit/>
        </w:trPr>
        <w:tc>
          <w:tcPr>
            <w:tcW w:w="1554" w:type="dxa"/>
            <w:tcBorders>
              <w:top w:val="single" w:sz="6" w:space="0" w:color="auto"/>
              <w:left w:val="single" w:sz="6" w:space="0" w:color="auto"/>
              <w:bottom w:val="single" w:sz="6" w:space="0" w:color="auto"/>
              <w:right w:val="single" w:sz="6" w:space="0" w:color="auto"/>
            </w:tcBorders>
          </w:tcPr>
          <w:p w14:paraId="667450ED" w14:textId="77777777" w:rsidR="001F3DF9" w:rsidRDefault="001F3DF9" w:rsidP="002E6C7C">
            <w:pPr>
              <w:pStyle w:val="text"/>
              <w:rPr>
                <w:rFonts w:ascii="Times New Roman" w:hAnsi="Times New Roman" w:cs="Times New Roman"/>
              </w:rPr>
            </w:pPr>
            <w:r>
              <w:rPr>
                <w:rFonts w:ascii="Times New Roman" w:hAnsi="Times New Roman" w:cs="Times New Roman"/>
              </w:rPr>
              <w:t>YON</w:t>
            </w:r>
          </w:p>
        </w:tc>
        <w:tc>
          <w:tcPr>
            <w:tcW w:w="654" w:type="dxa"/>
            <w:tcBorders>
              <w:top w:val="single" w:sz="6" w:space="0" w:color="auto"/>
              <w:left w:val="single" w:sz="6" w:space="0" w:color="auto"/>
              <w:bottom w:val="single" w:sz="6" w:space="0" w:color="auto"/>
              <w:right w:val="single" w:sz="6" w:space="0" w:color="auto"/>
            </w:tcBorders>
          </w:tcPr>
          <w:p w14:paraId="175181A5"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7247E1AE" w14:textId="77777777" w:rsidTr="002E6C7C">
        <w:trPr>
          <w:cantSplit/>
        </w:trPr>
        <w:tc>
          <w:tcPr>
            <w:tcW w:w="1554" w:type="dxa"/>
            <w:tcBorders>
              <w:top w:val="single" w:sz="6" w:space="0" w:color="auto"/>
              <w:left w:val="single" w:sz="6" w:space="0" w:color="auto"/>
              <w:bottom w:val="single" w:sz="6" w:space="0" w:color="auto"/>
              <w:right w:val="single" w:sz="6" w:space="0" w:color="auto"/>
            </w:tcBorders>
          </w:tcPr>
          <w:p w14:paraId="4354D78E" w14:textId="77777777" w:rsidR="001F3DF9" w:rsidRDefault="001F3DF9" w:rsidP="002E6C7C">
            <w:pPr>
              <w:pStyle w:val="text"/>
              <w:rPr>
                <w:rFonts w:ascii="Times New Roman" w:hAnsi="Times New Roman" w:cs="Times New Roman"/>
              </w:rPr>
            </w:pPr>
            <w:r>
              <w:rPr>
                <w:rFonts w:ascii="Times New Roman" w:hAnsi="Times New Roman" w:cs="Times New Roman"/>
              </w:rPr>
              <w:t>FOG_COLOR</w:t>
            </w:r>
          </w:p>
        </w:tc>
        <w:tc>
          <w:tcPr>
            <w:tcW w:w="654" w:type="dxa"/>
            <w:tcBorders>
              <w:top w:val="single" w:sz="6" w:space="0" w:color="auto"/>
              <w:left w:val="single" w:sz="6" w:space="0" w:color="auto"/>
              <w:bottom w:val="single" w:sz="6" w:space="0" w:color="auto"/>
              <w:right w:val="single" w:sz="6" w:space="0" w:color="auto"/>
            </w:tcBorders>
          </w:tcPr>
          <w:p w14:paraId="28DE469E"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69A8C8BD" w14:textId="77777777" w:rsidTr="002E6C7C">
        <w:trPr>
          <w:cantSplit/>
        </w:trPr>
        <w:tc>
          <w:tcPr>
            <w:tcW w:w="1554" w:type="dxa"/>
            <w:tcBorders>
              <w:top w:val="single" w:sz="6" w:space="0" w:color="auto"/>
              <w:left w:val="single" w:sz="6" w:space="0" w:color="auto"/>
              <w:bottom w:val="single" w:sz="6" w:space="0" w:color="auto"/>
              <w:right w:val="single" w:sz="6" w:space="0" w:color="auto"/>
            </w:tcBorders>
          </w:tcPr>
          <w:p w14:paraId="4AA9B896" w14:textId="77777777" w:rsidR="001F3DF9" w:rsidRDefault="001F3DF9" w:rsidP="002E6C7C">
            <w:pPr>
              <w:pStyle w:val="text"/>
              <w:rPr>
                <w:rFonts w:ascii="Times New Roman" w:hAnsi="Times New Roman" w:cs="Times New Roman"/>
              </w:rPr>
            </w:pPr>
            <w:r>
              <w:rPr>
                <w:rFonts w:ascii="Times New Roman" w:hAnsi="Times New Roman" w:cs="Times New Roman"/>
              </w:rPr>
              <w:t>ALPHA</w:t>
            </w:r>
          </w:p>
        </w:tc>
        <w:tc>
          <w:tcPr>
            <w:tcW w:w="654" w:type="dxa"/>
            <w:tcBorders>
              <w:top w:val="single" w:sz="6" w:space="0" w:color="auto"/>
              <w:left w:val="single" w:sz="6" w:space="0" w:color="auto"/>
              <w:bottom w:val="single" w:sz="6" w:space="0" w:color="auto"/>
              <w:right w:val="single" w:sz="6" w:space="0" w:color="auto"/>
            </w:tcBorders>
          </w:tcPr>
          <w:p w14:paraId="6C1B2D61"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5B457A42" w14:textId="77777777" w:rsidTr="002E6C7C">
        <w:trPr>
          <w:cantSplit/>
        </w:trPr>
        <w:tc>
          <w:tcPr>
            <w:tcW w:w="1554" w:type="dxa"/>
            <w:tcBorders>
              <w:top w:val="single" w:sz="6" w:space="0" w:color="auto"/>
              <w:left w:val="single" w:sz="6" w:space="0" w:color="auto"/>
              <w:bottom w:val="single" w:sz="6" w:space="0" w:color="auto"/>
              <w:right w:val="single" w:sz="6" w:space="0" w:color="auto"/>
            </w:tcBorders>
          </w:tcPr>
          <w:p w14:paraId="0B29E716" w14:textId="77777777" w:rsidR="001F3DF9" w:rsidRDefault="001F3DF9" w:rsidP="002E6C7C">
            <w:pPr>
              <w:pStyle w:val="text"/>
              <w:rPr>
                <w:rFonts w:ascii="Times New Roman" w:hAnsi="Times New Roman" w:cs="Times New Roman"/>
              </w:rPr>
            </w:pPr>
            <w:r>
              <w:rPr>
                <w:rFonts w:ascii="Times New Roman" w:hAnsi="Times New Roman" w:cs="Times New Roman"/>
              </w:rPr>
              <w:t>ACNTRL</w:t>
            </w:r>
          </w:p>
        </w:tc>
        <w:tc>
          <w:tcPr>
            <w:tcW w:w="654" w:type="dxa"/>
            <w:tcBorders>
              <w:top w:val="single" w:sz="6" w:space="0" w:color="auto"/>
              <w:left w:val="single" w:sz="6" w:space="0" w:color="auto"/>
              <w:bottom w:val="single" w:sz="6" w:space="0" w:color="auto"/>
              <w:right w:val="single" w:sz="6" w:space="0" w:color="auto"/>
            </w:tcBorders>
          </w:tcPr>
          <w:p w14:paraId="6192E419"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7D34804C" w14:textId="77777777" w:rsidTr="002E6C7C">
        <w:trPr>
          <w:cantSplit/>
        </w:trPr>
        <w:tc>
          <w:tcPr>
            <w:tcW w:w="1554" w:type="dxa"/>
            <w:tcBorders>
              <w:top w:val="single" w:sz="6" w:space="0" w:color="auto"/>
              <w:left w:val="single" w:sz="6" w:space="0" w:color="auto"/>
              <w:bottom w:val="single" w:sz="6" w:space="0" w:color="auto"/>
              <w:right w:val="single" w:sz="6" w:space="0" w:color="auto"/>
            </w:tcBorders>
          </w:tcPr>
          <w:p w14:paraId="13701464" w14:textId="77777777" w:rsidR="001F3DF9" w:rsidRDefault="001F3DF9" w:rsidP="002E6C7C">
            <w:pPr>
              <w:pStyle w:val="text"/>
              <w:rPr>
                <w:rFonts w:ascii="Times New Roman" w:hAnsi="Times New Roman" w:cs="Times New Roman"/>
              </w:rPr>
            </w:pPr>
            <w:r>
              <w:rPr>
                <w:rFonts w:ascii="Times New Roman" w:hAnsi="Times New Roman" w:cs="Times New Roman"/>
              </w:rPr>
              <w:t>3D_CNTRL</w:t>
            </w:r>
          </w:p>
        </w:tc>
        <w:tc>
          <w:tcPr>
            <w:tcW w:w="654" w:type="dxa"/>
            <w:tcBorders>
              <w:top w:val="single" w:sz="6" w:space="0" w:color="auto"/>
              <w:left w:val="single" w:sz="6" w:space="0" w:color="auto"/>
              <w:bottom w:val="single" w:sz="6" w:space="0" w:color="auto"/>
              <w:right w:val="single" w:sz="6" w:space="0" w:color="auto"/>
            </w:tcBorders>
          </w:tcPr>
          <w:p w14:paraId="4DCAEEB5"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3926E6A8" w14:textId="77777777" w:rsidTr="002E6C7C">
        <w:trPr>
          <w:cantSplit/>
        </w:trPr>
        <w:tc>
          <w:tcPr>
            <w:tcW w:w="1554" w:type="dxa"/>
            <w:tcBorders>
              <w:top w:val="single" w:sz="6" w:space="0" w:color="auto"/>
              <w:left w:val="single" w:sz="6" w:space="0" w:color="auto"/>
              <w:bottom w:val="single" w:sz="6" w:space="0" w:color="auto"/>
              <w:right w:val="single" w:sz="6" w:space="0" w:color="auto"/>
            </w:tcBorders>
          </w:tcPr>
          <w:p w14:paraId="622AEF0D" w14:textId="77777777" w:rsidR="001F3DF9" w:rsidRDefault="001F3DF9" w:rsidP="002E6C7C">
            <w:pPr>
              <w:pStyle w:val="text"/>
              <w:rPr>
                <w:rFonts w:ascii="Times New Roman" w:hAnsi="Times New Roman" w:cs="Times New Roman"/>
              </w:rPr>
            </w:pPr>
            <w:r>
              <w:rPr>
                <w:rFonts w:ascii="Times New Roman" w:hAnsi="Times New Roman" w:cs="Times New Roman"/>
              </w:rPr>
              <w:t>TEX_CNTRL</w:t>
            </w:r>
          </w:p>
        </w:tc>
        <w:tc>
          <w:tcPr>
            <w:tcW w:w="654" w:type="dxa"/>
            <w:tcBorders>
              <w:top w:val="single" w:sz="6" w:space="0" w:color="auto"/>
              <w:left w:val="single" w:sz="6" w:space="0" w:color="auto"/>
              <w:bottom w:val="single" w:sz="6" w:space="0" w:color="auto"/>
              <w:right w:val="single" w:sz="6" w:space="0" w:color="auto"/>
            </w:tcBorders>
          </w:tcPr>
          <w:p w14:paraId="2421A0EA"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bl>
    <w:p w14:paraId="246B96F8" w14:textId="77777777" w:rsidR="001F3DF9" w:rsidRDefault="001F3DF9" w:rsidP="001F3DF9">
      <w:r>
        <w:br w:type="page"/>
      </w:r>
    </w:p>
    <w:p w14:paraId="4E8B7D10" w14:textId="77777777" w:rsidR="001F3DF9" w:rsidRDefault="001F3DF9" w:rsidP="001F3DF9">
      <w:pPr>
        <w:pStyle w:val="Heading2"/>
        <w:tabs>
          <w:tab w:val="decimal" w:pos="360"/>
          <w:tab w:val="left" w:pos="720"/>
        </w:tabs>
      </w:pPr>
      <w:bookmarkStart w:id="281" w:name="_Toc332687794"/>
      <w:bookmarkStart w:id="282" w:name="_Toc332695239"/>
      <w:bookmarkStart w:id="283" w:name="_Toc332695699"/>
      <w:r>
        <w:t>6.2</w:t>
      </w:r>
      <w:r>
        <w:tab/>
      </w:r>
      <w:r>
        <w:tab/>
        <w:t>BitBlt</w:t>
      </w:r>
      <w:bookmarkEnd w:id="281"/>
      <w:bookmarkEnd w:id="282"/>
      <w:bookmarkEnd w:id="283"/>
    </w:p>
    <w:p w14:paraId="5849A7E7" w14:textId="77777777" w:rsidR="001F3DF9" w:rsidRDefault="001F3DF9" w:rsidP="001F3DF9">
      <w:pPr>
        <w:tabs>
          <w:tab w:val="left" w:pos="720"/>
        </w:tabs>
      </w:pPr>
    </w:p>
    <w:p w14:paraId="1CBB21A3" w14:textId="77777777" w:rsidR="001F3DF9" w:rsidRDefault="001F3DF9" w:rsidP="001F3DF9">
      <w:pPr>
        <w:tabs>
          <w:tab w:val="left" w:pos="720"/>
        </w:tabs>
      </w:pPr>
      <w:r>
        <w:rPr>
          <w:b/>
          <w:bCs/>
        </w:rPr>
        <w:t>Command Name:</w:t>
      </w:r>
      <w:r>
        <w:t xml:space="preserve"> Bit Block Transfer</w:t>
      </w:r>
    </w:p>
    <w:p w14:paraId="52062016" w14:textId="77777777" w:rsidR="001F3DF9" w:rsidRDefault="001F3DF9" w:rsidP="001F3DF9">
      <w:pPr>
        <w:tabs>
          <w:tab w:val="left" w:pos="720"/>
        </w:tabs>
      </w:pPr>
      <w:r>
        <w:rPr>
          <w:b/>
          <w:bCs/>
        </w:rPr>
        <w:t>Command Mnemonic:</w:t>
      </w:r>
      <w:r>
        <w:t xml:space="preserve"> BITBLT</w:t>
      </w:r>
    </w:p>
    <w:p w14:paraId="5009DCD5" w14:textId="77777777" w:rsidR="001F3DF9" w:rsidRDefault="001F3DF9" w:rsidP="001F3DF9">
      <w:pPr>
        <w:tabs>
          <w:tab w:val="left" w:pos="720"/>
        </w:tabs>
      </w:pPr>
    </w:p>
    <w:p w14:paraId="2569C65A" w14:textId="77777777" w:rsidR="001F3DF9" w:rsidRDefault="001F3DF9" w:rsidP="001F3DF9">
      <w:pPr>
        <w:tabs>
          <w:tab w:val="left" w:pos="720"/>
        </w:tabs>
        <w:rPr>
          <w:b/>
          <w:bCs/>
        </w:rPr>
      </w:pPr>
      <w:r>
        <w:rPr>
          <w:b/>
          <w:bCs/>
        </w:rPr>
        <w:t>Command Description:</w:t>
      </w:r>
    </w:p>
    <w:p w14:paraId="65EB1E8B" w14:textId="77777777" w:rsidR="001F3DF9" w:rsidRDefault="001F3DF9" w:rsidP="001F3DF9">
      <w:pPr>
        <w:tabs>
          <w:tab w:val="left" w:pos="720"/>
        </w:tabs>
      </w:pPr>
    </w:p>
    <w:p w14:paraId="07FFAF03" w14:textId="621999B4" w:rsidR="001F3DF9" w:rsidRDefault="001F3DF9" w:rsidP="001F3DF9">
      <w:pPr>
        <w:tabs>
          <w:tab w:val="left" w:pos="720"/>
        </w:tabs>
        <w:jc w:val="both"/>
      </w:pPr>
      <w:r>
        <w:t xml:space="preserve">The BITBLT command manipulates rectangular areas in the local buffers. The source or destination can be in the Display buffer. The BITBLT command </w:t>
      </w:r>
      <w:r w:rsidR="005854EE">
        <w:t xml:space="preserve">requires the host to calculate </w:t>
      </w:r>
      <w:r>
        <w:t>the scanning direction and provide the correct corner of both the source  and destination rectangles.  The scanning direction will always be from left to right, top to bottom regardless of the DIR field for any bitblt with zoom or any packed mode bitblt.</w:t>
      </w:r>
    </w:p>
    <w:p w14:paraId="76E9CADF" w14:textId="77777777" w:rsidR="001F3DF9" w:rsidRDefault="001F3DF9" w:rsidP="001F3DF9">
      <w:pPr>
        <w:tabs>
          <w:tab w:val="left" w:pos="720"/>
        </w:tabs>
      </w:pPr>
      <w:r>
        <w:t>Command capabilities:</w:t>
      </w:r>
    </w:p>
    <w:p w14:paraId="0218C37A" w14:textId="77777777" w:rsidR="001F3DF9" w:rsidRDefault="001F3DF9" w:rsidP="001F3DF9">
      <w:pPr>
        <w:tabs>
          <w:tab w:val="left" w:pos="-810"/>
          <w:tab w:val="decimal" w:pos="360"/>
        </w:tabs>
      </w:pPr>
    </w:p>
    <w:p w14:paraId="0B0FD98B" w14:textId="77777777" w:rsidR="001F3DF9" w:rsidRDefault="001F3DF9" w:rsidP="001F3DF9">
      <w:pPr>
        <w:pStyle w:val="bulletedlist"/>
        <w:numPr>
          <w:ilvl w:val="0"/>
          <w:numId w:val="1"/>
        </w:numPr>
        <w:overflowPunct/>
        <w:ind w:left="0" w:firstLine="0"/>
        <w:textAlignment w:val="auto"/>
        <w:rPr>
          <w:rFonts w:ascii="Times New Roman" w:hAnsi="Times New Roman"/>
        </w:rPr>
      </w:pPr>
      <w:r>
        <w:rPr>
          <w:rFonts w:ascii="Times New Roman" w:hAnsi="Times New Roman"/>
        </w:rPr>
        <w:t>Transparent BLT.</w:t>
      </w:r>
    </w:p>
    <w:p w14:paraId="7A196224" w14:textId="77777777" w:rsidR="001F3DF9" w:rsidRDefault="001F3DF9" w:rsidP="001F3DF9">
      <w:pPr>
        <w:pStyle w:val="bulletedlist"/>
        <w:numPr>
          <w:ilvl w:val="0"/>
          <w:numId w:val="1"/>
        </w:numPr>
        <w:overflowPunct/>
        <w:ind w:left="0" w:firstLine="0"/>
        <w:textAlignment w:val="auto"/>
        <w:rPr>
          <w:rFonts w:ascii="Times New Roman" w:hAnsi="Times New Roman"/>
        </w:rPr>
      </w:pPr>
      <w:r>
        <w:rPr>
          <w:rFonts w:ascii="Times New Roman" w:hAnsi="Times New Roman"/>
        </w:rPr>
        <w:t xml:space="preserve">Raster operations as defined by the  ROP field of the command register. </w:t>
      </w:r>
    </w:p>
    <w:p w14:paraId="3AD6FC33" w14:textId="77777777" w:rsidR="001F3DF9" w:rsidRDefault="001F3DF9" w:rsidP="001F3DF9">
      <w:pPr>
        <w:pStyle w:val="bulletedlist"/>
        <w:numPr>
          <w:ilvl w:val="0"/>
          <w:numId w:val="1"/>
        </w:numPr>
        <w:overflowPunct/>
        <w:ind w:left="0" w:firstLine="0"/>
        <w:textAlignment w:val="auto"/>
        <w:rPr>
          <w:rFonts w:ascii="Times New Roman" w:hAnsi="Times New Roman"/>
        </w:rPr>
      </w:pPr>
      <w:r>
        <w:rPr>
          <w:rFonts w:ascii="Times New Roman" w:hAnsi="Times New Roman"/>
        </w:rPr>
        <w:t xml:space="preserve">Fast area fills with selectable pixel values. </w:t>
      </w:r>
    </w:p>
    <w:p w14:paraId="64960844" w14:textId="77777777" w:rsidR="001F3DF9" w:rsidRDefault="001F3DF9" w:rsidP="001F3DF9">
      <w:pPr>
        <w:pStyle w:val="bulletedlist"/>
        <w:numPr>
          <w:ilvl w:val="0"/>
          <w:numId w:val="1"/>
        </w:numPr>
        <w:overflowPunct/>
        <w:ind w:left="0" w:firstLine="0"/>
        <w:textAlignment w:val="auto"/>
        <w:rPr>
          <w:rFonts w:ascii="Times New Roman" w:hAnsi="Times New Roman"/>
        </w:rPr>
      </w:pPr>
      <w:r>
        <w:rPr>
          <w:rFonts w:ascii="Times New Roman" w:hAnsi="Times New Roman"/>
        </w:rPr>
        <w:t>32x32 and 8x8* area patterning.</w:t>
      </w:r>
    </w:p>
    <w:p w14:paraId="6AC80D70" w14:textId="77777777" w:rsidR="001F3DF9" w:rsidRDefault="001F3DF9" w:rsidP="001F3DF9">
      <w:pPr>
        <w:pStyle w:val="bulletedlist"/>
        <w:numPr>
          <w:ilvl w:val="0"/>
          <w:numId w:val="1"/>
        </w:numPr>
        <w:overflowPunct/>
        <w:ind w:left="0" w:firstLine="0"/>
        <w:textAlignment w:val="auto"/>
        <w:rPr>
          <w:rFonts w:ascii="Times New Roman" w:hAnsi="Times New Roman"/>
        </w:rPr>
      </w:pPr>
      <w:r>
        <w:rPr>
          <w:rFonts w:ascii="Times New Roman" w:hAnsi="Times New Roman"/>
        </w:rPr>
        <w:t>Color expansion.</w:t>
      </w:r>
    </w:p>
    <w:p w14:paraId="17B881BE" w14:textId="77777777" w:rsidR="001F3DF9" w:rsidRDefault="001F3DF9" w:rsidP="001F3DF9">
      <w:pPr>
        <w:pStyle w:val="bulletedlist"/>
        <w:numPr>
          <w:ilvl w:val="0"/>
          <w:numId w:val="1"/>
        </w:numPr>
        <w:overflowPunct/>
        <w:ind w:left="0" w:firstLine="0"/>
        <w:textAlignment w:val="auto"/>
        <w:rPr>
          <w:rFonts w:ascii="Times New Roman" w:hAnsi="Times New Roman"/>
        </w:rPr>
      </w:pPr>
      <w:r>
        <w:rPr>
          <w:rFonts w:ascii="Times New Roman" w:hAnsi="Times New Roman"/>
        </w:rPr>
        <w:t>Screen door transparency in stipple mode.</w:t>
      </w:r>
    </w:p>
    <w:p w14:paraId="1C5619D6" w14:textId="77777777" w:rsidR="001F3DF9" w:rsidRDefault="001F3DF9" w:rsidP="001F3DF9">
      <w:pPr>
        <w:pStyle w:val="bulletedlist"/>
        <w:numPr>
          <w:ilvl w:val="0"/>
          <w:numId w:val="1"/>
        </w:numPr>
        <w:overflowPunct/>
        <w:ind w:left="0" w:firstLine="0"/>
        <w:textAlignment w:val="auto"/>
        <w:rPr>
          <w:rFonts w:ascii="Times New Roman" w:hAnsi="Times New Roman"/>
        </w:rPr>
      </w:pPr>
      <w:r>
        <w:rPr>
          <w:rFonts w:ascii="Times New Roman" w:hAnsi="Times New Roman"/>
        </w:rPr>
        <w:t>Bit plane masking.</w:t>
      </w:r>
    </w:p>
    <w:p w14:paraId="2E29E8FB" w14:textId="77777777" w:rsidR="001F3DF9" w:rsidRDefault="001F3DF9" w:rsidP="001F3DF9">
      <w:pPr>
        <w:pStyle w:val="bulletedlist"/>
        <w:numPr>
          <w:ilvl w:val="0"/>
          <w:numId w:val="1"/>
        </w:numPr>
        <w:overflowPunct/>
        <w:ind w:left="0" w:firstLine="0"/>
        <w:textAlignment w:val="auto"/>
        <w:rPr>
          <w:rFonts w:ascii="Times New Roman" w:hAnsi="Times New Roman"/>
        </w:rPr>
      </w:pPr>
      <w:r>
        <w:rPr>
          <w:rFonts w:ascii="Times New Roman" w:hAnsi="Times New Roman"/>
        </w:rPr>
        <w:t>OpenGL Alpha Blending</w:t>
      </w:r>
    </w:p>
    <w:p w14:paraId="18DBAE8B" w14:textId="77777777" w:rsidR="001F3DF9" w:rsidRDefault="001F3DF9" w:rsidP="001F3DF9">
      <w:pPr>
        <w:pStyle w:val="bulletedlist"/>
        <w:ind w:left="0" w:firstLine="0"/>
        <w:rPr>
          <w:rFonts w:ascii="Times New Roman" w:hAnsi="Times New Roman"/>
        </w:rPr>
      </w:pPr>
    </w:p>
    <w:p w14:paraId="3EC3B74E" w14:textId="77777777" w:rsidR="001F3DF9" w:rsidRDefault="001F3DF9" w:rsidP="001F3DF9">
      <w:pPr>
        <w:pStyle w:val="bulletedlist"/>
        <w:ind w:left="0" w:firstLine="0"/>
        <w:rPr>
          <w:rFonts w:ascii="Times New Roman" w:hAnsi="Times New Roman"/>
        </w:rPr>
      </w:pPr>
      <w:r>
        <w:rPr>
          <w:rFonts w:ascii="Times New Roman" w:hAnsi="Times New Roman"/>
        </w:rPr>
        <w:t xml:space="preserve">* In 8bpp full color area patterning, 8x8 area pattern mode is treated as a 16x8 area pattern.  </w:t>
      </w:r>
    </w:p>
    <w:p w14:paraId="755BF6A3" w14:textId="77777777" w:rsidR="001F3DF9" w:rsidRDefault="001F3DF9" w:rsidP="001F3DF9">
      <w:pPr>
        <w:pStyle w:val="bulletedlist"/>
        <w:ind w:left="0" w:firstLine="0"/>
        <w:rPr>
          <w:rFonts w:ascii="Times New Roman" w:hAnsi="Times New Roman"/>
        </w:rPr>
      </w:pPr>
    </w:p>
    <w:p w14:paraId="6411BA1B" w14:textId="77777777" w:rsidR="001F3DF9" w:rsidRDefault="001F3DF9" w:rsidP="001F3DF9">
      <w:pPr>
        <w:framePr w:w="574" w:h="432" w:hSpace="180" w:wrap="auto" w:vAnchor="text" w:hAnchor="page" w:x="1933" w:y="38"/>
        <w:pBdr>
          <w:top w:val="single" w:sz="6" w:space="1" w:color="auto"/>
          <w:left w:val="single" w:sz="6" w:space="1" w:color="auto"/>
          <w:bottom w:val="single" w:sz="6" w:space="1" w:color="auto"/>
          <w:right w:val="single" w:sz="6" w:space="1" w:color="auto"/>
        </w:pBdr>
        <w:tabs>
          <w:tab w:val="left" w:pos="720"/>
        </w:tabs>
      </w:pPr>
      <w:r>
        <w:t>0x1</w:t>
      </w:r>
    </w:p>
    <w:p w14:paraId="171D976C" w14:textId="77777777" w:rsidR="001F3DF9" w:rsidRDefault="001F3DF9" w:rsidP="001F3DF9">
      <w:pPr>
        <w:pStyle w:val="text"/>
        <w:tabs>
          <w:tab w:val="left" w:pos="720"/>
        </w:tabs>
        <w:rPr>
          <w:rFonts w:ascii="Arial" w:hAnsi="Arial" w:cs="Arial"/>
          <w:b/>
          <w:bCs/>
        </w:rPr>
      </w:pPr>
      <w:r>
        <w:rPr>
          <w:rFonts w:ascii="Times New Roman" w:hAnsi="Times New Roman" w:cs="Times New Roman"/>
        </w:rPr>
        <w:t xml:space="preserve">OPCODE </w:t>
      </w:r>
    </w:p>
    <w:p w14:paraId="6546B624" w14:textId="77777777" w:rsidR="001F3DF9" w:rsidRDefault="001F3DF9" w:rsidP="001F3DF9"/>
    <w:tbl>
      <w:tblPr>
        <w:tblW w:w="0" w:type="auto"/>
        <w:tblInd w:w="108" w:type="dxa"/>
        <w:tblLayout w:type="fixed"/>
        <w:tblLook w:val="0000" w:firstRow="0" w:lastRow="0" w:firstColumn="0" w:lastColumn="0" w:noHBand="0" w:noVBand="0"/>
      </w:tblPr>
      <w:tblGrid>
        <w:gridCol w:w="2126"/>
        <w:gridCol w:w="2126"/>
        <w:gridCol w:w="1286"/>
        <w:gridCol w:w="2472"/>
      </w:tblGrid>
      <w:tr w:rsidR="001F3DF9" w14:paraId="2A86D8F3" w14:textId="77777777" w:rsidTr="002E6C7C">
        <w:trPr>
          <w:cantSplit/>
        </w:trPr>
        <w:tc>
          <w:tcPr>
            <w:tcW w:w="2126" w:type="dxa"/>
            <w:tcBorders>
              <w:top w:val="single" w:sz="12" w:space="0" w:color="auto"/>
              <w:left w:val="single" w:sz="12" w:space="0" w:color="auto"/>
              <w:bottom w:val="single" w:sz="12" w:space="0" w:color="auto"/>
              <w:right w:val="single" w:sz="6" w:space="0" w:color="auto"/>
            </w:tcBorders>
          </w:tcPr>
          <w:p w14:paraId="64C66DD9" w14:textId="77777777" w:rsidR="001F3DF9" w:rsidRDefault="001F3DF9" w:rsidP="002E6C7C">
            <w:pPr>
              <w:pStyle w:val="text"/>
              <w:tabs>
                <w:tab w:val="left" w:pos="720"/>
              </w:tabs>
              <w:rPr>
                <w:rFonts w:ascii="Times New Roman" w:hAnsi="Times New Roman" w:cs="Times New Roman"/>
                <w:b/>
                <w:bCs/>
              </w:rPr>
            </w:pPr>
            <w:r>
              <w:rPr>
                <w:rFonts w:ascii="Times New Roman" w:hAnsi="Times New Roman" w:cs="Times New Roman"/>
                <w:b/>
                <w:bCs/>
              </w:rPr>
              <w:t>REGISTER</w:t>
            </w:r>
          </w:p>
        </w:tc>
        <w:tc>
          <w:tcPr>
            <w:tcW w:w="2126" w:type="dxa"/>
            <w:tcBorders>
              <w:top w:val="single" w:sz="12" w:space="0" w:color="auto"/>
              <w:left w:val="single" w:sz="6" w:space="0" w:color="auto"/>
              <w:bottom w:val="single" w:sz="12" w:space="0" w:color="auto"/>
              <w:right w:val="single" w:sz="6" w:space="0" w:color="auto"/>
            </w:tcBorders>
          </w:tcPr>
          <w:p w14:paraId="2B7117D1" w14:textId="77777777" w:rsidR="001F3DF9" w:rsidRDefault="001F3DF9" w:rsidP="002E6C7C">
            <w:pPr>
              <w:pStyle w:val="text"/>
              <w:tabs>
                <w:tab w:val="left" w:pos="720"/>
              </w:tabs>
              <w:rPr>
                <w:rFonts w:ascii="Times New Roman" w:hAnsi="Times New Roman" w:cs="Times New Roman"/>
                <w:b/>
                <w:bCs/>
              </w:rPr>
            </w:pPr>
            <w:r>
              <w:rPr>
                <w:rFonts w:ascii="Times New Roman" w:hAnsi="Times New Roman" w:cs="Times New Roman"/>
                <w:b/>
                <w:bCs/>
              </w:rPr>
              <w:t>PARAMETER</w:t>
            </w:r>
          </w:p>
        </w:tc>
        <w:tc>
          <w:tcPr>
            <w:tcW w:w="1286" w:type="dxa"/>
            <w:tcBorders>
              <w:top w:val="single" w:sz="12" w:space="0" w:color="auto"/>
              <w:left w:val="single" w:sz="6" w:space="0" w:color="auto"/>
              <w:bottom w:val="single" w:sz="12" w:space="0" w:color="auto"/>
              <w:right w:val="single" w:sz="6" w:space="0" w:color="auto"/>
            </w:tcBorders>
          </w:tcPr>
          <w:p w14:paraId="2CAB7BAD" w14:textId="77777777" w:rsidR="001F3DF9" w:rsidRDefault="001F3DF9" w:rsidP="002E6C7C">
            <w:pPr>
              <w:pStyle w:val="text"/>
              <w:tabs>
                <w:tab w:val="left" w:pos="720"/>
              </w:tabs>
              <w:rPr>
                <w:rFonts w:ascii="Times New Roman" w:hAnsi="Times New Roman" w:cs="Times New Roman"/>
                <w:b/>
                <w:bCs/>
              </w:rPr>
            </w:pPr>
            <w:r>
              <w:rPr>
                <w:rFonts w:ascii="Times New Roman" w:hAnsi="Times New Roman" w:cs="Times New Roman"/>
                <w:b/>
                <w:bCs/>
              </w:rPr>
              <w:t>FORMAT</w:t>
            </w:r>
          </w:p>
        </w:tc>
        <w:tc>
          <w:tcPr>
            <w:tcW w:w="2472" w:type="dxa"/>
            <w:tcBorders>
              <w:top w:val="single" w:sz="12" w:space="0" w:color="auto"/>
              <w:left w:val="single" w:sz="6" w:space="0" w:color="auto"/>
              <w:bottom w:val="single" w:sz="12" w:space="0" w:color="auto"/>
              <w:right w:val="single" w:sz="12" w:space="0" w:color="auto"/>
            </w:tcBorders>
          </w:tcPr>
          <w:p w14:paraId="49B47204" w14:textId="77777777" w:rsidR="001F3DF9" w:rsidRDefault="001F3DF9" w:rsidP="002E6C7C">
            <w:pPr>
              <w:pStyle w:val="text"/>
              <w:tabs>
                <w:tab w:val="left" w:pos="720"/>
              </w:tabs>
              <w:rPr>
                <w:rFonts w:ascii="Times New Roman" w:hAnsi="Times New Roman" w:cs="Times New Roman"/>
                <w:b/>
                <w:bCs/>
              </w:rPr>
            </w:pPr>
            <w:r>
              <w:rPr>
                <w:rFonts w:ascii="Times New Roman" w:hAnsi="Times New Roman" w:cs="Times New Roman"/>
                <w:b/>
                <w:bCs/>
              </w:rPr>
              <w:t>DESCRIPTION</w:t>
            </w:r>
          </w:p>
        </w:tc>
      </w:tr>
      <w:tr w:rsidR="001F3DF9" w14:paraId="5388BEDD" w14:textId="77777777" w:rsidTr="002E6C7C">
        <w:trPr>
          <w:cantSplit/>
        </w:trPr>
        <w:tc>
          <w:tcPr>
            <w:tcW w:w="2126" w:type="dxa"/>
            <w:tcBorders>
              <w:top w:val="nil"/>
              <w:left w:val="single" w:sz="12" w:space="0" w:color="auto"/>
              <w:bottom w:val="single" w:sz="6" w:space="0" w:color="auto"/>
              <w:right w:val="single" w:sz="6" w:space="0" w:color="auto"/>
            </w:tcBorders>
          </w:tcPr>
          <w:p w14:paraId="123D9F6C" w14:textId="77777777" w:rsidR="001F3DF9" w:rsidRDefault="001F3DF9" w:rsidP="002E6C7C">
            <w:pPr>
              <w:pStyle w:val="text"/>
              <w:tabs>
                <w:tab w:val="left" w:pos="720"/>
              </w:tabs>
              <w:rPr>
                <w:rFonts w:ascii="Times New Roman" w:hAnsi="Times New Roman" w:cs="Times New Roman"/>
              </w:rPr>
            </w:pPr>
            <w:r>
              <w:rPr>
                <w:rFonts w:ascii="Times New Roman" w:hAnsi="Times New Roman" w:cs="Times New Roman"/>
              </w:rPr>
              <w:t>XY0</w:t>
            </w:r>
          </w:p>
        </w:tc>
        <w:tc>
          <w:tcPr>
            <w:tcW w:w="2126" w:type="dxa"/>
            <w:tcBorders>
              <w:top w:val="nil"/>
              <w:left w:val="single" w:sz="6" w:space="0" w:color="auto"/>
              <w:bottom w:val="single" w:sz="6" w:space="0" w:color="auto"/>
              <w:right w:val="single" w:sz="6" w:space="0" w:color="auto"/>
            </w:tcBorders>
          </w:tcPr>
          <w:p w14:paraId="6119AE1A" w14:textId="77777777" w:rsidR="001F3DF9" w:rsidRDefault="001F3DF9" w:rsidP="002E6C7C">
            <w:pPr>
              <w:pStyle w:val="text"/>
              <w:tabs>
                <w:tab w:val="left" w:pos="720"/>
              </w:tabs>
              <w:rPr>
                <w:rFonts w:ascii="Times New Roman" w:hAnsi="Times New Roman" w:cs="Times New Roman"/>
              </w:rPr>
            </w:pPr>
            <w:r>
              <w:rPr>
                <w:rFonts w:ascii="Times New Roman" w:hAnsi="Times New Roman" w:cs="Times New Roman"/>
              </w:rPr>
              <w:t>Source</w:t>
            </w:r>
          </w:p>
        </w:tc>
        <w:tc>
          <w:tcPr>
            <w:tcW w:w="1286" w:type="dxa"/>
            <w:tcBorders>
              <w:top w:val="nil"/>
              <w:left w:val="single" w:sz="6" w:space="0" w:color="auto"/>
              <w:bottom w:val="single" w:sz="6" w:space="0" w:color="auto"/>
              <w:right w:val="single" w:sz="6" w:space="0" w:color="auto"/>
            </w:tcBorders>
          </w:tcPr>
          <w:p w14:paraId="3138FA4E" w14:textId="77777777" w:rsidR="001F3DF9" w:rsidRDefault="001F3DF9" w:rsidP="002E6C7C">
            <w:pPr>
              <w:pStyle w:val="text"/>
              <w:tabs>
                <w:tab w:val="left" w:pos="720"/>
              </w:tabs>
              <w:rPr>
                <w:rFonts w:ascii="Times New Roman" w:hAnsi="Times New Roman" w:cs="Times New Roman"/>
              </w:rPr>
            </w:pPr>
            <w:r>
              <w:rPr>
                <w:rFonts w:ascii="Times New Roman" w:hAnsi="Times New Roman" w:cs="Times New Roman"/>
              </w:rPr>
              <w:t>X-Y</w:t>
            </w:r>
          </w:p>
        </w:tc>
        <w:tc>
          <w:tcPr>
            <w:tcW w:w="2472" w:type="dxa"/>
            <w:tcBorders>
              <w:top w:val="nil"/>
              <w:left w:val="single" w:sz="6" w:space="0" w:color="auto"/>
              <w:bottom w:val="single" w:sz="6" w:space="0" w:color="auto"/>
              <w:right w:val="single" w:sz="12" w:space="0" w:color="auto"/>
            </w:tcBorders>
          </w:tcPr>
          <w:p w14:paraId="71E75A86" w14:textId="77777777" w:rsidR="001F3DF9" w:rsidRDefault="001F3DF9" w:rsidP="002E6C7C">
            <w:pPr>
              <w:pStyle w:val="text"/>
              <w:tabs>
                <w:tab w:val="left" w:pos="720"/>
              </w:tabs>
              <w:rPr>
                <w:rFonts w:ascii="Times New Roman" w:hAnsi="Times New Roman" w:cs="Times New Roman"/>
              </w:rPr>
            </w:pPr>
            <w:r>
              <w:rPr>
                <w:rFonts w:ascii="Times New Roman" w:hAnsi="Times New Roman" w:cs="Times New Roman"/>
              </w:rPr>
              <w:t>Corner of source</w:t>
            </w:r>
          </w:p>
        </w:tc>
      </w:tr>
      <w:tr w:rsidR="001F3DF9" w14:paraId="71E8153D" w14:textId="77777777" w:rsidTr="002E6C7C">
        <w:trPr>
          <w:cantSplit/>
        </w:trPr>
        <w:tc>
          <w:tcPr>
            <w:tcW w:w="2126" w:type="dxa"/>
            <w:tcBorders>
              <w:top w:val="single" w:sz="6" w:space="0" w:color="auto"/>
              <w:left w:val="single" w:sz="12" w:space="0" w:color="auto"/>
              <w:bottom w:val="single" w:sz="6" w:space="0" w:color="auto"/>
              <w:right w:val="single" w:sz="6" w:space="0" w:color="auto"/>
            </w:tcBorders>
          </w:tcPr>
          <w:p w14:paraId="400F0B9D" w14:textId="77777777" w:rsidR="001F3DF9" w:rsidRDefault="001F3DF9" w:rsidP="002E6C7C">
            <w:pPr>
              <w:pStyle w:val="text"/>
              <w:tabs>
                <w:tab w:val="left" w:pos="720"/>
              </w:tabs>
              <w:rPr>
                <w:rFonts w:ascii="Times New Roman" w:hAnsi="Times New Roman" w:cs="Times New Roman"/>
              </w:rPr>
            </w:pPr>
            <w:r>
              <w:rPr>
                <w:rFonts w:ascii="Times New Roman" w:hAnsi="Times New Roman" w:cs="Times New Roman"/>
              </w:rPr>
              <w:t xml:space="preserve">XY1  </w:t>
            </w:r>
            <w:r>
              <w:rPr>
                <w:rFonts w:ascii="Times New Roman" w:hAnsi="Times New Roman" w:cs="Times New Roman"/>
              </w:rPr>
              <w:sym w:font="ZapfDingbats" w:char="F048"/>
            </w:r>
          </w:p>
        </w:tc>
        <w:tc>
          <w:tcPr>
            <w:tcW w:w="2126" w:type="dxa"/>
            <w:tcBorders>
              <w:top w:val="single" w:sz="6" w:space="0" w:color="auto"/>
              <w:left w:val="single" w:sz="6" w:space="0" w:color="auto"/>
              <w:bottom w:val="single" w:sz="6" w:space="0" w:color="auto"/>
              <w:right w:val="single" w:sz="6" w:space="0" w:color="auto"/>
            </w:tcBorders>
          </w:tcPr>
          <w:p w14:paraId="1C3D4C05" w14:textId="77777777" w:rsidR="001F3DF9" w:rsidRDefault="001F3DF9" w:rsidP="002E6C7C">
            <w:pPr>
              <w:pStyle w:val="text"/>
              <w:tabs>
                <w:tab w:val="left" w:pos="720"/>
              </w:tabs>
              <w:rPr>
                <w:rFonts w:ascii="Times New Roman" w:hAnsi="Times New Roman" w:cs="Times New Roman"/>
              </w:rPr>
            </w:pPr>
            <w:r>
              <w:rPr>
                <w:rFonts w:ascii="Times New Roman" w:hAnsi="Times New Roman" w:cs="Times New Roman"/>
              </w:rPr>
              <w:t>Destination</w:t>
            </w:r>
          </w:p>
        </w:tc>
        <w:tc>
          <w:tcPr>
            <w:tcW w:w="1286" w:type="dxa"/>
            <w:tcBorders>
              <w:top w:val="single" w:sz="6" w:space="0" w:color="auto"/>
              <w:left w:val="single" w:sz="6" w:space="0" w:color="auto"/>
              <w:bottom w:val="single" w:sz="6" w:space="0" w:color="auto"/>
              <w:right w:val="single" w:sz="6" w:space="0" w:color="auto"/>
            </w:tcBorders>
          </w:tcPr>
          <w:p w14:paraId="769A2851" w14:textId="77777777" w:rsidR="001F3DF9" w:rsidRDefault="001F3DF9" w:rsidP="002E6C7C">
            <w:pPr>
              <w:pStyle w:val="text"/>
              <w:tabs>
                <w:tab w:val="left" w:pos="720"/>
              </w:tabs>
              <w:rPr>
                <w:rFonts w:ascii="Times New Roman" w:hAnsi="Times New Roman" w:cs="Times New Roman"/>
              </w:rPr>
            </w:pPr>
            <w:r>
              <w:rPr>
                <w:rFonts w:ascii="Times New Roman" w:hAnsi="Times New Roman" w:cs="Times New Roman"/>
              </w:rPr>
              <w:t>X-Y</w:t>
            </w:r>
          </w:p>
        </w:tc>
        <w:tc>
          <w:tcPr>
            <w:tcW w:w="2472" w:type="dxa"/>
            <w:tcBorders>
              <w:top w:val="single" w:sz="6" w:space="0" w:color="auto"/>
              <w:left w:val="single" w:sz="6" w:space="0" w:color="auto"/>
              <w:bottom w:val="single" w:sz="6" w:space="0" w:color="auto"/>
              <w:right w:val="single" w:sz="12" w:space="0" w:color="auto"/>
            </w:tcBorders>
          </w:tcPr>
          <w:p w14:paraId="130996BA" w14:textId="77777777" w:rsidR="001F3DF9" w:rsidRDefault="001F3DF9" w:rsidP="002E6C7C">
            <w:pPr>
              <w:pStyle w:val="text"/>
              <w:tabs>
                <w:tab w:val="left" w:pos="720"/>
              </w:tabs>
              <w:rPr>
                <w:rFonts w:ascii="Times New Roman" w:hAnsi="Times New Roman" w:cs="Times New Roman"/>
              </w:rPr>
            </w:pPr>
            <w:r>
              <w:rPr>
                <w:rFonts w:ascii="Times New Roman" w:hAnsi="Times New Roman" w:cs="Times New Roman"/>
              </w:rPr>
              <w:t>Corner of destination</w:t>
            </w:r>
          </w:p>
        </w:tc>
      </w:tr>
      <w:tr w:rsidR="001F3DF9" w14:paraId="2B1E3A2C" w14:textId="77777777" w:rsidTr="002E6C7C">
        <w:trPr>
          <w:cantSplit/>
        </w:trPr>
        <w:tc>
          <w:tcPr>
            <w:tcW w:w="2126" w:type="dxa"/>
            <w:tcBorders>
              <w:top w:val="single" w:sz="6" w:space="0" w:color="auto"/>
              <w:left w:val="single" w:sz="12" w:space="0" w:color="auto"/>
              <w:bottom w:val="single" w:sz="6" w:space="0" w:color="auto"/>
              <w:right w:val="single" w:sz="6" w:space="0" w:color="auto"/>
            </w:tcBorders>
          </w:tcPr>
          <w:p w14:paraId="6F83C3C9" w14:textId="77777777" w:rsidR="001F3DF9" w:rsidRDefault="001F3DF9" w:rsidP="002E6C7C">
            <w:pPr>
              <w:pStyle w:val="text"/>
              <w:tabs>
                <w:tab w:val="left" w:pos="720"/>
              </w:tabs>
              <w:rPr>
                <w:rFonts w:ascii="Times New Roman" w:hAnsi="Times New Roman" w:cs="Times New Roman"/>
              </w:rPr>
            </w:pPr>
            <w:r>
              <w:rPr>
                <w:rFonts w:ascii="Times New Roman" w:hAnsi="Times New Roman" w:cs="Times New Roman"/>
              </w:rPr>
              <w:t>XY2</w:t>
            </w:r>
          </w:p>
        </w:tc>
        <w:tc>
          <w:tcPr>
            <w:tcW w:w="2126" w:type="dxa"/>
            <w:tcBorders>
              <w:top w:val="single" w:sz="6" w:space="0" w:color="auto"/>
              <w:left w:val="single" w:sz="6" w:space="0" w:color="auto"/>
              <w:bottom w:val="single" w:sz="6" w:space="0" w:color="auto"/>
              <w:right w:val="single" w:sz="6" w:space="0" w:color="auto"/>
            </w:tcBorders>
          </w:tcPr>
          <w:p w14:paraId="2CFAF553" w14:textId="77777777" w:rsidR="001F3DF9" w:rsidRDefault="001F3DF9" w:rsidP="002E6C7C">
            <w:pPr>
              <w:pStyle w:val="text"/>
              <w:tabs>
                <w:tab w:val="left" w:pos="720"/>
              </w:tabs>
              <w:rPr>
                <w:rFonts w:ascii="Times New Roman" w:hAnsi="Times New Roman" w:cs="Times New Roman"/>
              </w:rPr>
            </w:pPr>
            <w:r>
              <w:rPr>
                <w:rFonts w:ascii="Times New Roman" w:hAnsi="Times New Roman" w:cs="Times New Roman"/>
              </w:rPr>
              <w:t>Width/Height</w:t>
            </w:r>
          </w:p>
        </w:tc>
        <w:tc>
          <w:tcPr>
            <w:tcW w:w="1286" w:type="dxa"/>
            <w:tcBorders>
              <w:top w:val="single" w:sz="6" w:space="0" w:color="auto"/>
              <w:left w:val="single" w:sz="6" w:space="0" w:color="auto"/>
              <w:bottom w:val="single" w:sz="6" w:space="0" w:color="auto"/>
              <w:right w:val="single" w:sz="6" w:space="0" w:color="auto"/>
            </w:tcBorders>
          </w:tcPr>
          <w:p w14:paraId="32A23C02" w14:textId="77777777" w:rsidR="001F3DF9" w:rsidRDefault="001F3DF9" w:rsidP="002E6C7C">
            <w:pPr>
              <w:pStyle w:val="text"/>
              <w:tabs>
                <w:tab w:val="left" w:pos="720"/>
              </w:tabs>
              <w:rPr>
                <w:rFonts w:ascii="Times New Roman" w:hAnsi="Times New Roman" w:cs="Times New Roman"/>
              </w:rPr>
            </w:pPr>
            <w:r>
              <w:rPr>
                <w:rFonts w:ascii="Times New Roman" w:hAnsi="Times New Roman" w:cs="Times New Roman"/>
              </w:rPr>
              <w:t>X-Y</w:t>
            </w:r>
          </w:p>
        </w:tc>
        <w:tc>
          <w:tcPr>
            <w:tcW w:w="2472" w:type="dxa"/>
            <w:tcBorders>
              <w:top w:val="single" w:sz="6" w:space="0" w:color="auto"/>
              <w:left w:val="single" w:sz="6" w:space="0" w:color="auto"/>
              <w:bottom w:val="single" w:sz="6" w:space="0" w:color="auto"/>
              <w:right w:val="single" w:sz="12" w:space="0" w:color="auto"/>
            </w:tcBorders>
          </w:tcPr>
          <w:p w14:paraId="14E4DDD0" w14:textId="77777777" w:rsidR="001F3DF9" w:rsidRDefault="001F3DF9" w:rsidP="002E6C7C">
            <w:pPr>
              <w:pStyle w:val="text"/>
              <w:tabs>
                <w:tab w:val="left" w:pos="720"/>
              </w:tabs>
              <w:rPr>
                <w:rFonts w:ascii="Times New Roman" w:hAnsi="Times New Roman" w:cs="Times New Roman"/>
              </w:rPr>
            </w:pPr>
            <w:r>
              <w:rPr>
                <w:rFonts w:ascii="Times New Roman" w:hAnsi="Times New Roman" w:cs="Times New Roman"/>
              </w:rPr>
              <w:t>Width/Height of Rect</w:t>
            </w:r>
          </w:p>
        </w:tc>
      </w:tr>
      <w:tr w:rsidR="001F3DF9" w14:paraId="1F259DA0" w14:textId="77777777" w:rsidTr="002E6C7C">
        <w:trPr>
          <w:cantSplit/>
        </w:trPr>
        <w:tc>
          <w:tcPr>
            <w:tcW w:w="2126" w:type="dxa"/>
            <w:tcBorders>
              <w:top w:val="single" w:sz="6" w:space="0" w:color="auto"/>
              <w:left w:val="single" w:sz="12" w:space="0" w:color="auto"/>
              <w:bottom w:val="single" w:sz="6" w:space="0" w:color="auto"/>
              <w:right w:val="single" w:sz="6" w:space="0" w:color="auto"/>
            </w:tcBorders>
          </w:tcPr>
          <w:p w14:paraId="41AA7A02" w14:textId="77777777" w:rsidR="001F3DF9" w:rsidRDefault="001F3DF9" w:rsidP="002E6C7C">
            <w:pPr>
              <w:pStyle w:val="text"/>
              <w:tabs>
                <w:tab w:val="left" w:pos="720"/>
              </w:tabs>
              <w:rPr>
                <w:rFonts w:ascii="Times New Roman" w:hAnsi="Times New Roman" w:cs="Times New Roman"/>
              </w:rPr>
            </w:pPr>
            <w:r>
              <w:rPr>
                <w:rFonts w:ascii="Times New Roman" w:hAnsi="Times New Roman" w:cs="Times New Roman"/>
              </w:rPr>
              <w:t>XY3**</w:t>
            </w:r>
          </w:p>
        </w:tc>
        <w:tc>
          <w:tcPr>
            <w:tcW w:w="2126" w:type="dxa"/>
            <w:tcBorders>
              <w:top w:val="single" w:sz="6" w:space="0" w:color="auto"/>
              <w:left w:val="single" w:sz="6" w:space="0" w:color="auto"/>
              <w:bottom w:val="single" w:sz="6" w:space="0" w:color="auto"/>
              <w:right w:val="single" w:sz="6" w:space="0" w:color="auto"/>
            </w:tcBorders>
          </w:tcPr>
          <w:p w14:paraId="44177844" w14:textId="77777777" w:rsidR="001F3DF9" w:rsidRDefault="001F3DF9" w:rsidP="002E6C7C">
            <w:pPr>
              <w:pStyle w:val="text"/>
              <w:tabs>
                <w:tab w:val="left" w:pos="720"/>
              </w:tabs>
              <w:rPr>
                <w:rFonts w:ascii="Times New Roman" w:hAnsi="Times New Roman" w:cs="Times New Roman"/>
              </w:rPr>
            </w:pPr>
            <w:r>
              <w:rPr>
                <w:rFonts w:ascii="Times New Roman" w:hAnsi="Times New Roman" w:cs="Times New Roman"/>
              </w:rPr>
              <w:t>DIR</w:t>
            </w:r>
          </w:p>
        </w:tc>
        <w:tc>
          <w:tcPr>
            <w:tcW w:w="1286" w:type="dxa"/>
            <w:tcBorders>
              <w:top w:val="single" w:sz="6" w:space="0" w:color="auto"/>
              <w:left w:val="single" w:sz="6" w:space="0" w:color="auto"/>
              <w:bottom w:val="single" w:sz="6" w:space="0" w:color="auto"/>
              <w:right w:val="single" w:sz="6" w:space="0" w:color="auto"/>
            </w:tcBorders>
          </w:tcPr>
          <w:p w14:paraId="536DA4DD" w14:textId="77777777" w:rsidR="001F3DF9" w:rsidRDefault="001F3DF9" w:rsidP="002E6C7C">
            <w:pPr>
              <w:pStyle w:val="text"/>
              <w:tabs>
                <w:tab w:val="left" w:pos="720"/>
              </w:tabs>
              <w:rPr>
                <w:rFonts w:ascii="Times New Roman" w:hAnsi="Times New Roman" w:cs="Times New Roman"/>
              </w:rPr>
            </w:pPr>
            <w:r>
              <w:rPr>
                <w:rFonts w:ascii="Times New Roman" w:hAnsi="Times New Roman" w:cs="Times New Roman"/>
              </w:rPr>
              <w:t>I</w:t>
            </w:r>
          </w:p>
        </w:tc>
        <w:tc>
          <w:tcPr>
            <w:tcW w:w="2472" w:type="dxa"/>
            <w:tcBorders>
              <w:top w:val="single" w:sz="6" w:space="0" w:color="auto"/>
              <w:left w:val="single" w:sz="6" w:space="0" w:color="auto"/>
              <w:bottom w:val="single" w:sz="6" w:space="0" w:color="auto"/>
              <w:right w:val="single" w:sz="12" w:space="0" w:color="auto"/>
            </w:tcBorders>
          </w:tcPr>
          <w:p w14:paraId="305A9C29" w14:textId="77777777" w:rsidR="001F3DF9" w:rsidRDefault="001F3DF9" w:rsidP="002E6C7C">
            <w:pPr>
              <w:pStyle w:val="text"/>
              <w:tabs>
                <w:tab w:val="left" w:pos="720"/>
              </w:tabs>
              <w:rPr>
                <w:rFonts w:ascii="Times New Roman" w:hAnsi="Times New Roman" w:cs="Times New Roman"/>
              </w:rPr>
            </w:pPr>
            <w:r>
              <w:rPr>
                <w:rFonts w:ascii="Times New Roman" w:hAnsi="Times New Roman" w:cs="Times New Roman"/>
              </w:rPr>
              <w:t>Direction right justified</w:t>
            </w:r>
          </w:p>
        </w:tc>
      </w:tr>
      <w:tr w:rsidR="001F3DF9" w14:paraId="283524A4" w14:textId="77777777" w:rsidTr="002E6C7C">
        <w:trPr>
          <w:cantSplit/>
        </w:trPr>
        <w:tc>
          <w:tcPr>
            <w:tcW w:w="2126" w:type="dxa"/>
            <w:tcBorders>
              <w:top w:val="single" w:sz="6" w:space="0" w:color="auto"/>
              <w:left w:val="single" w:sz="12" w:space="0" w:color="auto"/>
              <w:bottom w:val="single" w:sz="12" w:space="0" w:color="auto"/>
              <w:right w:val="single" w:sz="6" w:space="0" w:color="auto"/>
            </w:tcBorders>
          </w:tcPr>
          <w:p w14:paraId="011CB69B" w14:textId="77777777" w:rsidR="001F3DF9" w:rsidRDefault="001F3DF9" w:rsidP="002E6C7C">
            <w:pPr>
              <w:pStyle w:val="text"/>
              <w:tabs>
                <w:tab w:val="left" w:pos="720"/>
              </w:tabs>
              <w:rPr>
                <w:rFonts w:ascii="Times New Roman" w:hAnsi="Times New Roman" w:cs="Times New Roman"/>
              </w:rPr>
            </w:pPr>
            <w:r>
              <w:rPr>
                <w:rFonts w:ascii="Times New Roman" w:hAnsi="Times New Roman" w:cs="Times New Roman"/>
              </w:rPr>
              <w:t>XY4</w:t>
            </w:r>
          </w:p>
        </w:tc>
        <w:tc>
          <w:tcPr>
            <w:tcW w:w="2126" w:type="dxa"/>
            <w:tcBorders>
              <w:top w:val="single" w:sz="6" w:space="0" w:color="auto"/>
              <w:left w:val="single" w:sz="6" w:space="0" w:color="auto"/>
              <w:bottom w:val="single" w:sz="12" w:space="0" w:color="auto"/>
              <w:right w:val="single" w:sz="6" w:space="0" w:color="auto"/>
            </w:tcBorders>
          </w:tcPr>
          <w:p w14:paraId="4596039E" w14:textId="77777777" w:rsidR="001F3DF9" w:rsidRDefault="001F3DF9" w:rsidP="002E6C7C">
            <w:pPr>
              <w:pStyle w:val="text"/>
              <w:tabs>
                <w:tab w:val="left" w:pos="720"/>
              </w:tabs>
              <w:rPr>
                <w:rFonts w:ascii="Times New Roman" w:hAnsi="Times New Roman" w:cs="Times New Roman"/>
              </w:rPr>
            </w:pPr>
            <w:r>
              <w:rPr>
                <w:rFonts w:ascii="Times New Roman" w:hAnsi="Times New Roman" w:cs="Times New Roman"/>
              </w:rPr>
              <w:t>YZOOM</w:t>
            </w:r>
          </w:p>
        </w:tc>
        <w:tc>
          <w:tcPr>
            <w:tcW w:w="1286" w:type="dxa"/>
            <w:tcBorders>
              <w:top w:val="single" w:sz="6" w:space="0" w:color="auto"/>
              <w:left w:val="single" w:sz="6" w:space="0" w:color="auto"/>
              <w:bottom w:val="single" w:sz="12" w:space="0" w:color="auto"/>
              <w:right w:val="single" w:sz="6" w:space="0" w:color="auto"/>
            </w:tcBorders>
          </w:tcPr>
          <w:p w14:paraId="27159DCA" w14:textId="77777777" w:rsidR="001F3DF9" w:rsidRDefault="001F3DF9" w:rsidP="002E6C7C">
            <w:pPr>
              <w:pStyle w:val="text"/>
              <w:tabs>
                <w:tab w:val="left" w:pos="720"/>
              </w:tabs>
              <w:rPr>
                <w:rFonts w:ascii="Times New Roman" w:hAnsi="Times New Roman" w:cs="Times New Roman"/>
              </w:rPr>
            </w:pPr>
            <w:r>
              <w:rPr>
                <w:rFonts w:ascii="Times New Roman" w:hAnsi="Times New Roman" w:cs="Times New Roman"/>
              </w:rPr>
              <w:t>NA-Y</w:t>
            </w:r>
          </w:p>
        </w:tc>
        <w:tc>
          <w:tcPr>
            <w:tcW w:w="2472" w:type="dxa"/>
            <w:tcBorders>
              <w:top w:val="single" w:sz="6" w:space="0" w:color="auto"/>
              <w:left w:val="single" w:sz="6" w:space="0" w:color="auto"/>
              <w:bottom w:val="single" w:sz="12" w:space="0" w:color="auto"/>
              <w:right w:val="single" w:sz="12" w:space="0" w:color="auto"/>
            </w:tcBorders>
          </w:tcPr>
          <w:p w14:paraId="03532813" w14:textId="77777777" w:rsidR="001F3DF9" w:rsidRDefault="001F3DF9" w:rsidP="002E6C7C">
            <w:pPr>
              <w:pStyle w:val="text"/>
              <w:tabs>
                <w:tab w:val="left" w:pos="720"/>
              </w:tabs>
              <w:rPr>
                <w:rFonts w:ascii="Times New Roman" w:hAnsi="Times New Roman" w:cs="Times New Roman"/>
              </w:rPr>
            </w:pPr>
            <w:r>
              <w:rPr>
                <w:rFonts w:ascii="Times New Roman" w:hAnsi="Times New Roman" w:cs="Times New Roman"/>
              </w:rPr>
              <w:t>Zoom Factor</w:t>
            </w:r>
          </w:p>
        </w:tc>
      </w:tr>
    </w:tbl>
    <w:p w14:paraId="19CB62DA" w14:textId="77777777" w:rsidR="001F3DF9" w:rsidRDefault="001F3DF9" w:rsidP="001F3DF9">
      <w:pPr>
        <w:pStyle w:val="text"/>
        <w:tabs>
          <w:tab w:val="left" w:pos="720"/>
        </w:tabs>
        <w:rPr>
          <w:rFonts w:ascii="Times New Roman" w:hAnsi="Times New Roman" w:cs="Times New Roman"/>
        </w:rPr>
      </w:pPr>
    </w:p>
    <w:p w14:paraId="2A9C0350" w14:textId="77777777" w:rsidR="001F3DF9" w:rsidRDefault="001F3DF9" w:rsidP="001F3DF9">
      <w:pPr>
        <w:pStyle w:val="text"/>
        <w:tabs>
          <w:tab w:val="left" w:pos="720"/>
        </w:tabs>
        <w:rPr>
          <w:rFonts w:ascii="Times New Roman" w:hAnsi="Times New Roman" w:cs="Times New Roman"/>
        </w:rPr>
      </w:pPr>
      <w:r>
        <w:rPr>
          <w:rFonts w:ascii="Times New Roman" w:hAnsi="Times New Roman" w:cs="Times New Roman"/>
        </w:rPr>
        <w:t>** Regarding monochrome expansion bitBLTs, XY3 register specifies the number of pages.</w:t>
      </w:r>
    </w:p>
    <w:p w14:paraId="3E37DDCB" w14:textId="77777777" w:rsidR="001F3DF9" w:rsidRDefault="001F3DF9" w:rsidP="001F3DF9">
      <w:pPr>
        <w:pStyle w:val="text"/>
        <w:tabs>
          <w:tab w:val="left" w:pos="720"/>
        </w:tabs>
        <w:rPr>
          <w:rFonts w:ascii="Times New Roman" w:hAnsi="Times New Roman" w:cs="Times New Roman"/>
        </w:rPr>
      </w:pPr>
    </w:p>
    <w:tbl>
      <w:tblPr>
        <w:tblW w:w="0" w:type="auto"/>
        <w:tblInd w:w="108" w:type="dxa"/>
        <w:tblLayout w:type="fixed"/>
        <w:tblLook w:val="0000" w:firstRow="0" w:lastRow="0" w:firstColumn="0" w:lastColumn="0" w:noHBand="0" w:noVBand="0"/>
      </w:tblPr>
      <w:tblGrid>
        <w:gridCol w:w="2113"/>
        <w:gridCol w:w="2113"/>
        <w:gridCol w:w="3785"/>
      </w:tblGrid>
      <w:tr w:rsidR="001F3DF9" w14:paraId="3400A757" w14:textId="77777777" w:rsidTr="002E6C7C">
        <w:trPr>
          <w:cantSplit/>
        </w:trPr>
        <w:tc>
          <w:tcPr>
            <w:tcW w:w="2113" w:type="dxa"/>
            <w:tcBorders>
              <w:top w:val="single" w:sz="12" w:space="0" w:color="auto"/>
              <w:left w:val="single" w:sz="12" w:space="0" w:color="auto"/>
              <w:bottom w:val="single" w:sz="12" w:space="0" w:color="auto"/>
              <w:right w:val="single" w:sz="6" w:space="0" w:color="auto"/>
            </w:tcBorders>
          </w:tcPr>
          <w:p w14:paraId="00448466" w14:textId="77777777" w:rsidR="001F3DF9" w:rsidRDefault="001F3DF9" w:rsidP="002E6C7C">
            <w:pPr>
              <w:pStyle w:val="text"/>
              <w:rPr>
                <w:rFonts w:ascii="Times New Roman" w:hAnsi="Times New Roman" w:cs="Times New Roman"/>
              </w:rPr>
            </w:pPr>
            <w:r>
              <w:rPr>
                <w:rFonts w:ascii="Times New Roman" w:hAnsi="Times New Roman" w:cs="Times New Roman"/>
              </w:rPr>
              <w:t>DIRECTION</w:t>
            </w:r>
          </w:p>
        </w:tc>
        <w:tc>
          <w:tcPr>
            <w:tcW w:w="2113" w:type="dxa"/>
            <w:tcBorders>
              <w:top w:val="single" w:sz="12" w:space="0" w:color="auto"/>
              <w:left w:val="single" w:sz="6" w:space="0" w:color="auto"/>
              <w:bottom w:val="single" w:sz="12" w:space="0" w:color="auto"/>
              <w:right w:val="single" w:sz="6" w:space="0" w:color="auto"/>
            </w:tcBorders>
          </w:tcPr>
          <w:p w14:paraId="5F97F3C0" w14:textId="77777777" w:rsidR="001F3DF9" w:rsidRDefault="001F3DF9" w:rsidP="002E6C7C">
            <w:pPr>
              <w:pStyle w:val="text"/>
              <w:rPr>
                <w:rFonts w:ascii="Times New Roman" w:hAnsi="Times New Roman" w:cs="Times New Roman"/>
              </w:rPr>
            </w:pPr>
            <w:r>
              <w:rPr>
                <w:rFonts w:ascii="Times New Roman" w:hAnsi="Times New Roman" w:cs="Times New Roman"/>
              </w:rPr>
              <w:t>CODE</w:t>
            </w:r>
          </w:p>
        </w:tc>
        <w:tc>
          <w:tcPr>
            <w:tcW w:w="3785" w:type="dxa"/>
            <w:tcBorders>
              <w:top w:val="single" w:sz="12" w:space="0" w:color="auto"/>
              <w:left w:val="single" w:sz="6" w:space="0" w:color="auto"/>
              <w:bottom w:val="single" w:sz="12" w:space="0" w:color="auto"/>
              <w:right w:val="single" w:sz="12" w:space="0" w:color="auto"/>
            </w:tcBorders>
          </w:tcPr>
          <w:p w14:paraId="636EFD84" w14:textId="77777777" w:rsidR="001F3DF9" w:rsidRDefault="001F3DF9" w:rsidP="002E6C7C">
            <w:pPr>
              <w:pStyle w:val="text"/>
              <w:rPr>
                <w:rFonts w:ascii="Times New Roman" w:hAnsi="Times New Roman" w:cs="Times New Roman"/>
              </w:rPr>
            </w:pPr>
            <w:r>
              <w:rPr>
                <w:rFonts w:ascii="Times New Roman" w:hAnsi="Times New Roman" w:cs="Times New Roman"/>
              </w:rPr>
              <w:t>CORNER REQUIRED</w:t>
            </w:r>
          </w:p>
        </w:tc>
      </w:tr>
      <w:tr w:rsidR="001F3DF9" w14:paraId="70DDD303" w14:textId="77777777" w:rsidTr="002E6C7C">
        <w:trPr>
          <w:cantSplit/>
        </w:trPr>
        <w:tc>
          <w:tcPr>
            <w:tcW w:w="2113" w:type="dxa"/>
            <w:tcBorders>
              <w:top w:val="nil"/>
              <w:left w:val="single" w:sz="12" w:space="0" w:color="auto"/>
              <w:bottom w:val="single" w:sz="6" w:space="0" w:color="auto"/>
              <w:right w:val="single" w:sz="6" w:space="0" w:color="auto"/>
            </w:tcBorders>
          </w:tcPr>
          <w:p w14:paraId="18208E26" w14:textId="77777777" w:rsidR="001F3DF9" w:rsidRDefault="001F3DF9" w:rsidP="002E6C7C">
            <w:pPr>
              <w:pStyle w:val="text"/>
              <w:rPr>
                <w:rFonts w:ascii="Times New Roman" w:hAnsi="Times New Roman" w:cs="Times New Roman"/>
              </w:rPr>
            </w:pPr>
            <w:r>
              <w:rPr>
                <w:rFonts w:ascii="Times New Roman" w:hAnsi="Times New Roman" w:cs="Times New Roman"/>
              </w:rPr>
              <w:t xml:space="preserve">L </w:t>
            </w:r>
            <w:r>
              <w:rPr>
                <w:rFonts w:ascii="Times New Roman" w:hAnsi="Times New Roman" w:cs="Times New Roman"/>
              </w:rPr>
              <w:sym w:font="Symbol" w:char="F0AE"/>
            </w:r>
            <w:r>
              <w:rPr>
                <w:rFonts w:ascii="Times New Roman" w:hAnsi="Times New Roman" w:cs="Times New Roman"/>
              </w:rPr>
              <w:t xml:space="preserve"> R, T </w:t>
            </w:r>
            <w:r>
              <w:rPr>
                <w:rFonts w:ascii="Times New Roman" w:hAnsi="Times New Roman" w:cs="Times New Roman"/>
              </w:rPr>
              <w:sym w:font="Symbol" w:char="F0AE"/>
            </w:r>
            <w:r>
              <w:rPr>
                <w:rFonts w:ascii="Times New Roman" w:hAnsi="Times New Roman" w:cs="Times New Roman"/>
              </w:rPr>
              <w:t>B</w:t>
            </w:r>
          </w:p>
        </w:tc>
        <w:tc>
          <w:tcPr>
            <w:tcW w:w="2113" w:type="dxa"/>
            <w:tcBorders>
              <w:top w:val="nil"/>
              <w:left w:val="single" w:sz="6" w:space="0" w:color="auto"/>
              <w:bottom w:val="single" w:sz="6" w:space="0" w:color="auto"/>
              <w:right w:val="single" w:sz="6" w:space="0" w:color="auto"/>
            </w:tcBorders>
          </w:tcPr>
          <w:p w14:paraId="33F9FD9B" w14:textId="77777777" w:rsidR="001F3DF9" w:rsidRDefault="001F3DF9" w:rsidP="002E6C7C">
            <w:pPr>
              <w:pStyle w:val="text"/>
              <w:rPr>
                <w:rFonts w:ascii="Times New Roman" w:hAnsi="Times New Roman" w:cs="Times New Roman"/>
              </w:rPr>
            </w:pPr>
            <w:r>
              <w:rPr>
                <w:rFonts w:ascii="Times New Roman" w:hAnsi="Times New Roman" w:cs="Times New Roman"/>
              </w:rPr>
              <w:t>0x0</w:t>
            </w:r>
          </w:p>
        </w:tc>
        <w:tc>
          <w:tcPr>
            <w:tcW w:w="3785" w:type="dxa"/>
            <w:tcBorders>
              <w:top w:val="nil"/>
              <w:left w:val="single" w:sz="6" w:space="0" w:color="auto"/>
              <w:bottom w:val="single" w:sz="6" w:space="0" w:color="auto"/>
              <w:right w:val="single" w:sz="12" w:space="0" w:color="auto"/>
            </w:tcBorders>
          </w:tcPr>
          <w:p w14:paraId="1882E6D2" w14:textId="77777777" w:rsidR="001F3DF9" w:rsidRDefault="001F3DF9" w:rsidP="002E6C7C">
            <w:pPr>
              <w:pStyle w:val="text"/>
              <w:rPr>
                <w:rFonts w:ascii="Times New Roman" w:hAnsi="Times New Roman" w:cs="Times New Roman"/>
              </w:rPr>
            </w:pPr>
            <w:r>
              <w:rPr>
                <w:rFonts w:ascii="Times New Roman" w:hAnsi="Times New Roman" w:cs="Times New Roman"/>
              </w:rPr>
              <w:t>Upper Left</w:t>
            </w:r>
          </w:p>
        </w:tc>
      </w:tr>
      <w:tr w:rsidR="001F3DF9" w14:paraId="1D98C0F5" w14:textId="77777777" w:rsidTr="002E6C7C">
        <w:trPr>
          <w:cantSplit/>
        </w:trPr>
        <w:tc>
          <w:tcPr>
            <w:tcW w:w="2113" w:type="dxa"/>
            <w:tcBorders>
              <w:top w:val="single" w:sz="6" w:space="0" w:color="auto"/>
              <w:left w:val="single" w:sz="12" w:space="0" w:color="auto"/>
              <w:bottom w:val="single" w:sz="6" w:space="0" w:color="auto"/>
              <w:right w:val="single" w:sz="6" w:space="0" w:color="auto"/>
            </w:tcBorders>
          </w:tcPr>
          <w:p w14:paraId="08F51A4C" w14:textId="77777777" w:rsidR="001F3DF9" w:rsidRDefault="001F3DF9" w:rsidP="002E6C7C">
            <w:pPr>
              <w:pStyle w:val="text"/>
              <w:rPr>
                <w:rFonts w:ascii="Times New Roman" w:hAnsi="Times New Roman" w:cs="Times New Roman"/>
              </w:rPr>
            </w:pPr>
            <w:r>
              <w:rPr>
                <w:rFonts w:ascii="Times New Roman" w:hAnsi="Times New Roman" w:cs="Times New Roman"/>
              </w:rPr>
              <w:t xml:space="preserve">L </w:t>
            </w:r>
            <w:r>
              <w:rPr>
                <w:rFonts w:ascii="Times New Roman" w:hAnsi="Times New Roman" w:cs="Times New Roman"/>
              </w:rPr>
              <w:sym w:font="Symbol" w:char="F0AE"/>
            </w:r>
            <w:r>
              <w:rPr>
                <w:rFonts w:ascii="Times New Roman" w:hAnsi="Times New Roman" w:cs="Times New Roman"/>
              </w:rPr>
              <w:t xml:space="preserve"> R, B </w:t>
            </w:r>
            <w:r>
              <w:rPr>
                <w:rFonts w:ascii="Times New Roman" w:hAnsi="Times New Roman" w:cs="Times New Roman"/>
              </w:rPr>
              <w:sym w:font="Symbol" w:char="F0AE"/>
            </w:r>
            <w:r>
              <w:rPr>
                <w:rFonts w:ascii="Times New Roman" w:hAnsi="Times New Roman" w:cs="Times New Roman"/>
              </w:rPr>
              <w:t>T</w:t>
            </w:r>
          </w:p>
        </w:tc>
        <w:tc>
          <w:tcPr>
            <w:tcW w:w="2113" w:type="dxa"/>
            <w:tcBorders>
              <w:top w:val="single" w:sz="6" w:space="0" w:color="auto"/>
              <w:left w:val="single" w:sz="6" w:space="0" w:color="auto"/>
              <w:bottom w:val="single" w:sz="6" w:space="0" w:color="auto"/>
              <w:right w:val="single" w:sz="6" w:space="0" w:color="auto"/>
            </w:tcBorders>
          </w:tcPr>
          <w:p w14:paraId="3DFE80FE" w14:textId="77777777" w:rsidR="001F3DF9" w:rsidRDefault="001F3DF9" w:rsidP="002E6C7C">
            <w:pPr>
              <w:pStyle w:val="text"/>
              <w:rPr>
                <w:rFonts w:ascii="Times New Roman" w:hAnsi="Times New Roman" w:cs="Times New Roman"/>
              </w:rPr>
            </w:pPr>
            <w:r>
              <w:rPr>
                <w:rFonts w:ascii="Times New Roman" w:hAnsi="Times New Roman" w:cs="Times New Roman"/>
              </w:rPr>
              <w:t>0x1</w:t>
            </w:r>
          </w:p>
        </w:tc>
        <w:tc>
          <w:tcPr>
            <w:tcW w:w="3785" w:type="dxa"/>
            <w:tcBorders>
              <w:top w:val="single" w:sz="6" w:space="0" w:color="auto"/>
              <w:left w:val="single" w:sz="6" w:space="0" w:color="auto"/>
              <w:bottom w:val="single" w:sz="6" w:space="0" w:color="auto"/>
              <w:right w:val="single" w:sz="12" w:space="0" w:color="auto"/>
            </w:tcBorders>
          </w:tcPr>
          <w:p w14:paraId="67A770A1" w14:textId="77777777" w:rsidR="001F3DF9" w:rsidRDefault="001F3DF9" w:rsidP="002E6C7C">
            <w:pPr>
              <w:pStyle w:val="text"/>
              <w:rPr>
                <w:rFonts w:ascii="Times New Roman" w:hAnsi="Times New Roman" w:cs="Times New Roman"/>
              </w:rPr>
            </w:pPr>
            <w:r>
              <w:rPr>
                <w:rFonts w:ascii="Times New Roman" w:hAnsi="Times New Roman" w:cs="Times New Roman"/>
              </w:rPr>
              <w:t>Bottom Left</w:t>
            </w:r>
          </w:p>
        </w:tc>
      </w:tr>
      <w:tr w:rsidR="001F3DF9" w14:paraId="5CBD3AB6" w14:textId="77777777" w:rsidTr="002E6C7C">
        <w:trPr>
          <w:cantSplit/>
        </w:trPr>
        <w:tc>
          <w:tcPr>
            <w:tcW w:w="2113" w:type="dxa"/>
            <w:tcBorders>
              <w:top w:val="single" w:sz="6" w:space="0" w:color="auto"/>
              <w:left w:val="single" w:sz="12" w:space="0" w:color="auto"/>
              <w:bottom w:val="single" w:sz="6" w:space="0" w:color="auto"/>
              <w:right w:val="single" w:sz="6" w:space="0" w:color="auto"/>
            </w:tcBorders>
          </w:tcPr>
          <w:p w14:paraId="082F4323" w14:textId="77777777" w:rsidR="001F3DF9" w:rsidRDefault="001F3DF9" w:rsidP="002E6C7C">
            <w:pPr>
              <w:pStyle w:val="text"/>
              <w:rPr>
                <w:rFonts w:ascii="Times New Roman" w:hAnsi="Times New Roman" w:cs="Times New Roman"/>
              </w:rPr>
            </w:pPr>
            <w:r>
              <w:rPr>
                <w:rFonts w:ascii="Times New Roman" w:hAnsi="Times New Roman" w:cs="Times New Roman"/>
              </w:rPr>
              <w:t xml:space="preserve">R </w:t>
            </w:r>
            <w:r>
              <w:rPr>
                <w:rFonts w:ascii="Times New Roman" w:hAnsi="Times New Roman" w:cs="Times New Roman"/>
              </w:rPr>
              <w:sym w:font="Symbol" w:char="F0AE"/>
            </w:r>
            <w:r>
              <w:rPr>
                <w:rFonts w:ascii="Times New Roman" w:hAnsi="Times New Roman" w:cs="Times New Roman"/>
              </w:rPr>
              <w:t xml:space="preserve"> L, T </w:t>
            </w:r>
            <w:r>
              <w:rPr>
                <w:rFonts w:ascii="Times New Roman" w:hAnsi="Times New Roman" w:cs="Times New Roman"/>
              </w:rPr>
              <w:sym w:font="Symbol" w:char="F0AE"/>
            </w:r>
            <w:r>
              <w:rPr>
                <w:rFonts w:ascii="Times New Roman" w:hAnsi="Times New Roman" w:cs="Times New Roman"/>
              </w:rPr>
              <w:t>B</w:t>
            </w:r>
          </w:p>
        </w:tc>
        <w:tc>
          <w:tcPr>
            <w:tcW w:w="2113" w:type="dxa"/>
            <w:tcBorders>
              <w:top w:val="single" w:sz="6" w:space="0" w:color="auto"/>
              <w:left w:val="single" w:sz="6" w:space="0" w:color="auto"/>
              <w:bottom w:val="single" w:sz="6" w:space="0" w:color="auto"/>
              <w:right w:val="single" w:sz="6" w:space="0" w:color="auto"/>
            </w:tcBorders>
          </w:tcPr>
          <w:p w14:paraId="182F37CF" w14:textId="77777777" w:rsidR="001F3DF9" w:rsidRDefault="001F3DF9" w:rsidP="002E6C7C">
            <w:pPr>
              <w:pStyle w:val="text"/>
              <w:rPr>
                <w:rFonts w:ascii="Times New Roman" w:hAnsi="Times New Roman" w:cs="Times New Roman"/>
              </w:rPr>
            </w:pPr>
            <w:r>
              <w:rPr>
                <w:rFonts w:ascii="Times New Roman" w:hAnsi="Times New Roman" w:cs="Times New Roman"/>
              </w:rPr>
              <w:t>0x2</w:t>
            </w:r>
          </w:p>
        </w:tc>
        <w:tc>
          <w:tcPr>
            <w:tcW w:w="3785" w:type="dxa"/>
            <w:tcBorders>
              <w:top w:val="single" w:sz="6" w:space="0" w:color="auto"/>
              <w:left w:val="single" w:sz="6" w:space="0" w:color="auto"/>
              <w:bottom w:val="single" w:sz="6" w:space="0" w:color="auto"/>
              <w:right w:val="single" w:sz="12" w:space="0" w:color="auto"/>
            </w:tcBorders>
          </w:tcPr>
          <w:p w14:paraId="667CCC79" w14:textId="77777777" w:rsidR="001F3DF9" w:rsidRDefault="001F3DF9" w:rsidP="002E6C7C">
            <w:pPr>
              <w:pStyle w:val="text"/>
              <w:rPr>
                <w:rFonts w:ascii="Times New Roman" w:hAnsi="Times New Roman" w:cs="Times New Roman"/>
              </w:rPr>
            </w:pPr>
            <w:r>
              <w:rPr>
                <w:rFonts w:ascii="Times New Roman" w:hAnsi="Times New Roman" w:cs="Times New Roman"/>
              </w:rPr>
              <w:t>Upper Right</w:t>
            </w:r>
          </w:p>
        </w:tc>
      </w:tr>
      <w:tr w:rsidR="001F3DF9" w14:paraId="7B8FDA32" w14:textId="77777777" w:rsidTr="002E6C7C">
        <w:trPr>
          <w:cantSplit/>
        </w:trPr>
        <w:tc>
          <w:tcPr>
            <w:tcW w:w="2113" w:type="dxa"/>
            <w:tcBorders>
              <w:top w:val="single" w:sz="6" w:space="0" w:color="auto"/>
              <w:left w:val="single" w:sz="12" w:space="0" w:color="auto"/>
              <w:bottom w:val="single" w:sz="12" w:space="0" w:color="auto"/>
              <w:right w:val="single" w:sz="6" w:space="0" w:color="auto"/>
            </w:tcBorders>
          </w:tcPr>
          <w:p w14:paraId="62824283" w14:textId="77777777" w:rsidR="001F3DF9" w:rsidRDefault="001F3DF9" w:rsidP="002E6C7C">
            <w:pPr>
              <w:pStyle w:val="text"/>
              <w:rPr>
                <w:rFonts w:ascii="Times New Roman" w:hAnsi="Times New Roman" w:cs="Times New Roman"/>
              </w:rPr>
            </w:pPr>
            <w:r>
              <w:rPr>
                <w:rFonts w:ascii="Times New Roman" w:hAnsi="Times New Roman" w:cs="Times New Roman"/>
              </w:rPr>
              <w:t xml:space="preserve">R </w:t>
            </w:r>
            <w:r>
              <w:rPr>
                <w:rFonts w:ascii="Times New Roman" w:hAnsi="Times New Roman" w:cs="Times New Roman"/>
              </w:rPr>
              <w:sym w:font="Symbol" w:char="F0AE"/>
            </w:r>
            <w:r>
              <w:rPr>
                <w:rFonts w:ascii="Times New Roman" w:hAnsi="Times New Roman" w:cs="Times New Roman"/>
              </w:rPr>
              <w:t xml:space="preserve"> L, B </w:t>
            </w:r>
            <w:r>
              <w:rPr>
                <w:rFonts w:ascii="Times New Roman" w:hAnsi="Times New Roman" w:cs="Times New Roman"/>
              </w:rPr>
              <w:sym w:font="Symbol" w:char="F0AE"/>
            </w:r>
            <w:r>
              <w:rPr>
                <w:rFonts w:ascii="Times New Roman" w:hAnsi="Times New Roman" w:cs="Times New Roman"/>
              </w:rPr>
              <w:t>T</w:t>
            </w:r>
          </w:p>
        </w:tc>
        <w:tc>
          <w:tcPr>
            <w:tcW w:w="2113" w:type="dxa"/>
            <w:tcBorders>
              <w:top w:val="single" w:sz="6" w:space="0" w:color="auto"/>
              <w:left w:val="single" w:sz="6" w:space="0" w:color="auto"/>
              <w:bottom w:val="single" w:sz="12" w:space="0" w:color="auto"/>
              <w:right w:val="single" w:sz="6" w:space="0" w:color="auto"/>
            </w:tcBorders>
          </w:tcPr>
          <w:p w14:paraId="3A3E9918" w14:textId="77777777" w:rsidR="001F3DF9" w:rsidRDefault="001F3DF9" w:rsidP="002E6C7C">
            <w:pPr>
              <w:pStyle w:val="text"/>
              <w:rPr>
                <w:rFonts w:ascii="Times New Roman" w:hAnsi="Times New Roman" w:cs="Times New Roman"/>
              </w:rPr>
            </w:pPr>
            <w:r>
              <w:rPr>
                <w:rFonts w:ascii="Times New Roman" w:hAnsi="Times New Roman" w:cs="Times New Roman"/>
              </w:rPr>
              <w:t>0x3</w:t>
            </w:r>
          </w:p>
        </w:tc>
        <w:tc>
          <w:tcPr>
            <w:tcW w:w="3785" w:type="dxa"/>
            <w:tcBorders>
              <w:top w:val="single" w:sz="6" w:space="0" w:color="auto"/>
              <w:left w:val="single" w:sz="6" w:space="0" w:color="auto"/>
              <w:bottom w:val="single" w:sz="12" w:space="0" w:color="auto"/>
              <w:right w:val="single" w:sz="12" w:space="0" w:color="auto"/>
            </w:tcBorders>
          </w:tcPr>
          <w:p w14:paraId="0E841114" w14:textId="77777777" w:rsidR="001F3DF9" w:rsidRDefault="001F3DF9" w:rsidP="002E6C7C">
            <w:pPr>
              <w:pStyle w:val="text"/>
              <w:rPr>
                <w:rFonts w:ascii="Times New Roman" w:hAnsi="Times New Roman" w:cs="Times New Roman"/>
              </w:rPr>
            </w:pPr>
            <w:r>
              <w:rPr>
                <w:rFonts w:ascii="Times New Roman" w:hAnsi="Times New Roman" w:cs="Times New Roman"/>
              </w:rPr>
              <w:t>Bottom Right</w:t>
            </w:r>
          </w:p>
        </w:tc>
      </w:tr>
    </w:tbl>
    <w:p w14:paraId="58B29744" w14:textId="77777777" w:rsidR="001F3DF9" w:rsidRDefault="001F3DF9" w:rsidP="001F3DF9"/>
    <w:p w14:paraId="5661E325" w14:textId="77777777" w:rsidR="001F3DF9" w:rsidRDefault="001F3DF9" w:rsidP="001F3DF9">
      <w:pPr>
        <w:tabs>
          <w:tab w:val="left" w:pos="720"/>
        </w:tabs>
        <w:rPr>
          <w:b/>
          <w:bCs/>
        </w:rPr>
      </w:pPr>
      <w:r>
        <w:rPr>
          <w:b/>
          <w:bCs/>
        </w:rPr>
        <w:sym w:font="ZapfDingbats" w:char="F048"/>
      </w:r>
      <w:r>
        <w:rPr>
          <w:b/>
          <w:bCs/>
        </w:rPr>
        <w:t>= Command Trigger</w:t>
      </w:r>
    </w:p>
    <w:p w14:paraId="0453DB4F" w14:textId="77777777" w:rsidR="001F3DF9" w:rsidRDefault="001F3DF9" w:rsidP="001F3DF9">
      <w:pPr>
        <w:tabs>
          <w:tab w:val="left" w:pos="720"/>
        </w:tabs>
        <w:rPr>
          <w:b/>
          <w:bCs/>
        </w:rPr>
      </w:pPr>
    </w:p>
    <w:p w14:paraId="20112983" w14:textId="77777777" w:rsidR="001F3DF9" w:rsidRDefault="001F3DF9" w:rsidP="001F3DF9">
      <w:pPr>
        <w:rPr>
          <w:b/>
          <w:bCs/>
          <w:caps/>
        </w:rPr>
      </w:pPr>
      <w:r>
        <w:rPr>
          <w:b/>
          <w:bCs/>
          <w:caps/>
        </w:rPr>
        <w:br w:type="page"/>
        <w:t>ACTIVE parameters</w:t>
      </w:r>
    </w:p>
    <w:p w14:paraId="4D7248D3" w14:textId="77777777" w:rsidR="001F3DF9" w:rsidRDefault="001F3DF9" w:rsidP="001F3DF9"/>
    <w:tbl>
      <w:tblPr>
        <w:tblW w:w="0" w:type="auto"/>
        <w:tblInd w:w="108" w:type="dxa"/>
        <w:tblLayout w:type="fixed"/>
        <w:tblLook w:val="0000" w:firstRow="0" w:lastRow="0" w:firstColumn="0" w:lastColumn="0" w:noHBand="0" w:noVBand="0"/>
      </w:tblPr>
      <w:tblGrid>
        <w:gridCol w:w="1553"/>
        <w:gridCol w:w="655"/>
      </w:tblGrid>
      <w:tr w:rsidR="001F3DF9" w14:paraId="48825DE1"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3460B65F" w14:textId="77777777" w:rsidR="001F3DF9" w:rsidRDefault="001F3DF9" w:rsidP="002E6C7C">
            <w:pPr>
              <w:pStyle w:val="text"/>
              <w:rPr>
                <w:rFonts w:ascii="Times New Roman" w:hAnsi="Times New Roman" w:cs="Times New Roman"/>
              </w:rPr>
            </w:pPr>
            <w:r>
              <w:rPr>
                <w:rFonts w:ascii="Times New Roman" w:hAnsi="Times New Roman" w:cs="Times New Roman"/>
              </w:rPr>
              <w:t>BUF_CTRL</w:t>
            </w:r>
          </w:p>
        </w:tc>
        <w:tc>
          <w:tcPr>
            <w:tcW w:w="655" w:type="dxa"/>
            <w:tcBorders>
              <w:top w:val="single" w:sz="6" w:space="0" w:color="auto"/>
              <w:left w:val="single" w:sz="6" w:space="0" w:color="auto"/>
              <w:bottom w:val="single" w:sz="6" w:space="0" w:color="auto"/>
              <w:right w:val="single" w:sz="6" w:space="0" w:color="auto"/>
            </w:tcBorders>
          </w:tcPr>
          <w:p w14:paraId="7D412DAE"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673BCC39"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4C584958" w14:textId="77777777" w:rsidR="001F3DF9" w:rsidRDefault="001F3DF9" w:rsidP="002E6C7C">
            <w:pPr>
              <w:pStyle w:val="text"/>
              <w:rPr>
                <w:rFonts w:ascii="Times New Roman" w:hAnsi="Times New Roman" w:cs="Times New Roman"/>
              </w:rPr>
            </w:pPr>
            <w:r>
              <w:rPr>
                <w:rFonts w:ascii="Times New Roman" w:hAnsi="Times New Roman" w:cs="Times New Roman"/>
              </w:rPr>
              <w:t>XYW_AD</w:t>
            </w:r>
          </w:p>
        </w:tc>
        <w:tc>
          <w:tcPr>
            <w:tcW w:w="655" w:type="dxa"/>
            <w:tcBorders>
              <w:top w:val="single" w:sz="6" w:space="0" w:color="auto"/>
              <w:left w:val="single" w:sz="6" w:space="0" w:color="auto"/>
              <w:bottom w:val="single" w:sz="6" w:space="0" w:color="auto"/>
              <w:right w:val="single" w:sz="6" w:space="0" w:color="auto"/>
            </w:tcBorders>
          </w:tcPr>
          <w:p w14:paraId="72028F2E"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74AACD94"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7C1691ED" w14:textId="77777777" w:rsidR="001F3DF9" w:rsidRDefault="001F3DF9" w:rsidP="002E6C7C">
            <w:pPr>
              <w:pStyle w:val="text"/>
              <w:rPr>
                <w:rFonts w:ascii="Times New Roman" w:hAnsi="Times New Roman" w:cs="Times New Roman"/>
              </w:rPr>
            </w:pPr>
            <w:r>
              <w:rPr>
                <w:rFonts w:ascii="Times New Roman" w:hAnsi="Times New Roman" w:cs="Times New Roman"/>
              </w:rPr>
              <w:t>XYW_SZ</w:t>
            </w:r>
          </w:p>
        </w:tc>
        <w:tc>
          <w:tcPr>
            <w:tcW w:w="655" w:type="dxa"/>
            <w:tcBorders>
              <w:top w:val="single" w:sz="6" w:space="0" w:color="auto"/>
              <w:left w:val="single" w:sz="6" w:space="0" w:color="auto"/>
              <w:bottom w:val="single" w:sz="6" w:space="0" w:color="auto"/>
              <w:right w:val="single" w:sz="6" w:space="0" w:color="auto"/>
            </w:tcBorders>
          </w:tcPr>
          <w:p w14:paraId="08E92E88"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530AC90E"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579D8D1E" w14:textId="77777777" w:rsidR="001F3DF9" w:rsidRDefault="001F3DF9" w:rsidP="002E6C7C">
            <w:pPr>
              <w:pStyle w:val="text"/>
              <w:rPr>
                <w:rFonts w:ascii="Times New Roman" w:hAnsi="Times New Roman" w:cs="Times New Roman"/>
              </w:rPr>
            </w:pPr>
            <w:r>
              <w:rPr>
                <w:rFonts w:ascii="Times New Roman" w:hAnsi="Times New Roman" w:cs="Times New Roman"/>
              </w:rPr>
              <w:t>DE_SORG</w:t>
            </w:r>
          </w:p>
        </w:tc>
        <w:tc>
          <w:tcPr>
            <w:tcW w:w="655" w:type="dxa"/>
            <w:tcBorders>
              <w:top w:val="single" w:sz="6" w:space="0" w:color="auto"/>
              <w:left w:val="single" w:sz="6" w:space="0" w:color="auto"/>
              <w:bottom w:val="single" w:sz="6" w:space="0" w:color="auto"/>
              <w:right w:val="single" w:sz="6" w:space="0" w:color="auto"/>
            </w:tcBorders>
          </w:tcPr>
          <w:p w14:paraId="523B9688"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30EF2C9E"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5FCFFC45" w14:textId="77777777" w:rsidR="001F3DF9" w:rsidRDefault="001F3DF9" w:rsidP="002E6C7C">
            <w:pPr>
              <w:pStyle w:val="text"/>
              <w:rPr>
                <w:rFonts w:ascii="Times New Roman" w:hAnsi="Times New Roman" w:cs="Times New Roman"/>
              </w:rPr>
            </w:pPr>
            <w:r>
              <w:rPr>
                <w:rFonts w:ascii="Times New Roman" w:hAnsi="Times New Roman" w:cs="Times New Roman"/>
              </w:rPr>
              <w:t>DE_DORG</w:t>
            </w:r>
          </w:p>
        </w:tc>
        <w:tc>
          <w:tcPr>
            <w:tcW w:w="655" w:type="dxa"/>
            <w:tcBorders>
              <w:top w:val="single" w:sz="6" w:space="0" w:color="auto"/>
              <w:left w:val="single" w:sz="6" w:space="0" w:color="auto"/>
              <w:bottom w:val="single" w:sz="6" w:space="0" w:color="auto"/>
              <w:right w:val="single" w:sz="6" w:space="0" w:color="auto"/>
            </w:tcBorders>
          </w:tcPr>
          <w:p w14:paraId="490DC945"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6237AFFD"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628F66FD" w14:textId="77777777" w:rsidR="001F3DF9" w:rsidRDefault="001F3DF9" w:rsidP="002E6C7C">
            <w:pPr>
              <w:pStyle w:val="text"/>
              <w:rPr>
                <w:rFonts w:ascii="Times New Roman" w:hAnsi="Times New Roman" w:cs="Times New Roman"/>
              </w:rPr>
            </w:pPr>
            <w:r>
              <w:rPr>
                <w:rFonts w:ascii="Times New Roman" w:hAnsi="Times New Roman" w:cs="Times New Roman"/>
              </w:rPr>
              <w:t>DE_ZPTCH</w:t>
            </w:r>
          </w:p>
        </w:tc>
        <w:tc>
          <w:tcPr>
            <w:tcW w:w="655" w:type="dxa"/>
            <w:tcBorders>
              <w:top w:val="single" w:sz="6" w:space="0" w:color="auto"/>
              <w:left w:val="single" w:sz="6" w:space="0" w:color="auto"/>
              <w:bottom w:val="single" w:sz="6" w:space="0" w:color="auto"/>
              <w:right w:val="single" w:sz="6" w:space="0" w:color="auto"/>
            </w:tcBorders>
          </w:tcPr>
          <w:p w14:paraId="326EDD97"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t>-</w:t>
            </w:r>
          </w:p>
        </w:tc>
      </w:tr>
      <w:tr w:rsidR="001F3DF9" w14:paraId="1276B8C1"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0D67575A" w14:textId="77777777" w:rsidR="001F3DF9" w:rsidRDefault="001F3DF9" w:rsidP="002E6C7C">
            <w:pPr>
              <w:pStyle w:val="text"/>
              <w:rPr>
                <w:rFonts w:ascii="Times New Roman" w:hAnsi="Times New Roman" w:cs="Times New Roman"/>
              </w:rPr>
            </w:pPr>
            <w:r>
              <w:rPr>
                <w:rFonts w:ascii="Times New Roman" w:hAnsi="Times New Roman" w:cs="Times New Roman"/>
              </w:rPr>
              <w:t>DE_SPTCH</w:t>
            </w:r>
          </w:p>
        </w:tc>
        <w:tc>
          <w:tcPr>
            <w:tcW w:w="655" w:type="dxa"/>
            <w:tcBorders>
              <w:top w:val="single" w:sz="6" w:space="0" w:color="auto"/>
              <w:left w:val="single" w:sz="6" w:space="0" w:color="auto"/>
              <w:bottom w:val="single" w:sz="6" w:space="0" w:color="auto"/>
              <w:right w:val="single" w:sz="6" w:space="0" w:color="auto"/>
            </w:tcBorders>
          </w:tcPr>
          <w:p w14:paraId="508ED463"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236E5C15"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6F9A6EF8" w14:textId="77777777" w:rsidR="001F3DF9" w:rsidRDefault="001F3DF9" w:rsidP="002E6C7C">
            <w:pPr>
              <w:pStyle w:val="text"/>
              <w:rPr>
                <w:rFonts w:ascii="Times New Roman" w:hAnsi="Times New Roman" w:cs="Times New Roman"/>
              </w:rPr>
            </w:pPr>
            <w:r>
              <w:rPr>
                <w:rFonts w:ascii="Times New Roman" w:hAnsi="Times New Roman" w:cs="Times New Roman"/>
              </w:rPr>
              <w:t>DE_DPTCH</w:t>
            </w:r>
          </w:p>
        </w:tc>
        <w:tc>
          <w:tcPr>
            <w:tcW w:w="655" w:type="dxa"/>
            <w:tcBorders>
              <w:top w:val="single" w:sz="6" w:space="0" w:color="auto"/>
              <w:left w:val="single" w:sz="6" w:space="0" w:color="auto"/>
              <w:bottom w:val="single" w:sz="6" w:space="0" w:color="auto"/>
              <w:right w:val="single" w:sz="6" w:space="0" w:color="auto"/>
            </w:tcBorders>
          </w:tcPr>
          <w:p w14:paraId="12A01C67"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3C2DD1C3"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5BCF621A" w14:textId="77777777" w:rsidR="001F3DF9" w:rsidRDefault="001F3DF9" w:rsidP="002E6C7C">
            <w:pPr>
              <w:pStyle w:val="text"/>
              <w:rPr>
                <w:rFonts w:ascii="Times New Roman" w:hAnsi="Times New Roman" w:cs="Times New Roman"/>
              </w:rPr>
            </w:pPr>
            <w:r>
              <w:rPr>
                <w:rFonts w:ascii="Times New Roman" w:hAnsi="Times New Roman" w:cs="Times New Roman"/>
              </w:rPr>
              <w:t>CMD_OPC</w:t>
            </w:r>
          </w:p>
        </w:tc>
        <w:tc>
          <w:tcPr>
            <w:tcW w:w="655" w:type="dxa"/>
            <w:tcBorders>
              <w:top w:val="single" w:sz="6" w:space="0" w:color="auto"/>
              <w:left w:val="single" w:sz="6" w:space="0" w:color="auto"/>
              <w:bottom w:val="single" w:sz="6" w:space="0" w:color="auto"/>
              <w:right w:val="single" w:sz="6" w:space="0" w:color="auto"/>
            </w:tcBorders>
          </w:tcPr>
          <w:p w14:paraId="3DF35C6F" w14:textId="77777777" w:rsidR="001F3DF9" w:rsidRDefault="001F3DF9" w:rsidP="002E6C7C">
            <w:pPr>
              <w:pStyle w:val="text"/>
              <w:rPr>
                <w:rFonts w:ascii="Times New Roman" w:hAnsi="Times New Roman" w:cs="Times New Roman"/>
              </w:rPr>
            </w:pPr>
            <w:r>
              <w:rPr>
                <w:rFonts w:ascii="Times New Roman" w:hAnsi="Times New Roman" w:cs="Times New Roman"/>
              </w:rPr>
              <w:t>0x1</w:t>
            </w:r>
          </w:p>
        </w:tc>
      </w:tr>
      <w:tr w:rsidR="001F3DF9" w14:paraId="58EFE7CB"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44D4EB99" w14:textId="77777777" w:rsidR="001F3DF9" w:rsidRDefault="001F3DF9" w:rsidP="002E6C7C">
            <w:pPr>
              <w:pStyle w:val="text"/>
              <w:rPr>
                <w:rFonts w:ascii="Times New Roman" w:hAnsi="Times New Roman" w:cs="Times New Roman"/>
              </w:rPr>
            </w:pPr>
            <w:r>
              <w:rPr>
                <w:rFonts w:ascii="Times New Roman" w:hAnsi="Times New Roman" w:cs="Times New Roman"/>
              </w:rPr>
              <w:t>CMD_ROP</w:t>
            </w:r>
          </w:p>
        </w:tc>
        <w:tc>
          <w:tcPr>
            <w:tcW w:w="655" w:type="dxa"/>
            <w:tcBorders>
              <w:top w:val="single" w:sz="6" w:space="0" w:color="auto"/>
              <w:left w:val="single" w:sz="6" w:space="0" w:color="auto"/>
              <w:bottom w:val="single" w:sz="6" w:space="0" w:color="auto"/>
              <w:right w:val="single" w:sz="6" w:space="0" w:color="auto"/>
            </w:tcBorders>
          </w:tcPr>
          <w:p w14:paraId="375F2A8B"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2D86662A"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069C33A9" w14:textId="77777777" w:rsidR="001F3DF9" w:rsidRDefault="001F3DF9" w:rsidP="002E6C7C">
            <w:pPr>
              <w:pStyle w:val="text"/>
              <w:rPr>
                <w:rFonts w:ascii="Times New Roman" w:hAnsi="Times New Roman" w:cs="Times New Roman"/>
              </w:rPr>
            </w:pPr>
            <w:r>
              <w:rPr>
                <w:rFonts w:ascii="Times New Roman" w:hAnsi="Times New Roman" w:cs="Times New Roman"/>
              </w:rPr>
              <w:t>CMD_STYLE</w:t>
            </w:r>
          </w:p>
        </w:tc>
        <w:tc>
          <w:tcPr>
            <w:tcW w:w="655" w:type="dxa"/>
            <w:tcBorders>
              <w:top w:val="single" w:sz="6" w:space="0" w:color="auto"/>
              <w:left w:val="single" w:sz="6" w:space="0" w:color="auto"/>
              <w:bottom w:val="single" w:sz="6" w:space="0" w:color="auto"/>
              <w:right w:val="single" w:sz="6" w:space="0" w:color="auto"/>
            </w:tcBorders>
          </w:tcPr>
          <w:p w14:paraId="317696DD"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63F7CF09"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180A36D9" w14:textId="77777777" w:rsidR="001F3DF9" w:rsidRDefault="001F3DF9" w:rsidP="002E6C7C">
            <w:pPr>
              <w:pStyle w:val="text"/>
              <w:rPr>
                <w:rFonts w:ascii="Times New Roman" w:hAnsi="Times New Roman" w:cs="Times New Roman"/>
              </w:rPr>
            </w:pPr>
            <w:r>
              <w:rPr>
                <w:rFonts w:ascii="Times New Roman" w:hAnsi="Times New Roman" w:cs="Times New Roman"/>
              </w:rPr>
              <w:t>CMD_PATRN</w:t>
            </w:r>
          </w:p>
        </w:tc>
        <w:tc>
          <w:tcPr>
            <w:tcW w:w="655" w:type="dxa"/>
            <w:tcBorders>
              <w:top w:val="single" w:sz="6" w:space="0" w:color="auto"/>
              <w:left w:val="single" w:sz="6" w:space="0" w:color="auto"/>
              <w:bottom w:val="single" w:sz="6" w:space="0" w:color="auto"/>
              <w:right w:val="single" w:sz="6" w:space="0" w:color="auto"/>
            </w:tcBorders>
          </w:tcPr>
          <w:p w14:paraId="5AE6D149"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544AB078"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34CE6D3A" w14:textId="77777777" w:rsidR="001F3DF9" w:rsidRDefault="001F3DF9" w:rsidP="002E6C7C">
            <w:pPr>
              <w:pStyle w:val="text"/>
              <w:rPr>
                <w:rFonts w:ascii="Times New Roman" w:hAnsi="Times New Roman" w:cs="Times New Roman"/>
              </w:rPr>
            </w:pPr>
            <w:r>
              <w:rPr>
                <w:rFonts w:ascii="Times New Roman" w:hAnsi="Times New Roman" w:cs="Times New Roman"/>
              </w:rPr>
              <w:t>CMD_CLP</w:t>
            </w:r>
          </w:p>
        </w:tc>
        <w:tc>
          <w:tcPr>
            <w:tcW w:w="655" w:type="dxa"/>
            <w:tcBorders>
              <w:top w:val="single" w:sz="6" w:space="0" w:color="auto"/>
              <w:left w:val="single" w:sz="6" w:space="0" w:color="auto"/>
              <w:bottom w:val="single" w:sz="6" w:space="0" w:color="auto"/>
              <w:right w:val="single" w:sz="6" w:space="0" w:color="auto"/>
            </w:tcBorders>
          </w:tcPr>
          <w:p w14:paraId="6E41258E"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3467E10A"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5060DD69" w14:textId="77777777" w:rsidR="001F3DF9" w:rsidRDefault="001F3DF9" w:rsidP="002E6C7C">
            <w:pPr>
              <w:pStyle w:val="text"/>
              <w:rPr>
                <w:rFonts w:ascii="Times New Roman" w:hAnsi="Times New Roman" w:cs="Times New Roman"/>
              </w:rPr>
            </w:pPr>
            <w:r>
              <w:rPr>
                <w:rFonts w:ascii="Times New Roman" w:hAnsi="Times New Roman" w:cs="Times New Roman"/>
              </w:rPr>
              <w:t>FORE</w:t>
            </w:r>
          </w:p>
        </w:tc>
        <w:tc>
          <w:tcPr>
            <w:tcW w:w="655" w:type="dxa"/>
            <w:tcBorders>
              <w:top w:val="single" w:sz="6" w:space="0" w:color="auto"/>
              <w:left w:val="single" w:sz="6" w:space="0" w:color="auto"/>
              <w:bottom w:val="single" w:sz="6" w:space="0" w:color="auto"/>
              <w:right w:val="single" w:sz="6" w:space="0" w:color="auto"/>
            </w:tcBorders>
          </w:tcPr>
          <w:p w14:paraId="2F1ADB9D"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3835E2D4"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10310FA8" w14:textId="77777777" w:rsidR="001F3DF9" w:rsidRDefault="001F3DF9" w:rsidP="002E6C7C">
            <w:pPr>
              <w:pStyle w:val="text"/>
              <w:rPr>
                <w:rFonts w:ascii="Times New Roman" w:hAnsi="Times New Roman" w:cs="Times New Roman"/>
              </w:rPr>
            </w:pPr>
            <w:r>
              <w:rPr>
                <w:rFonts w:ascii="Times New Roman" w:hAnsi="Times New Roman" w:cs="Times New Roman"/>
              </w:rPr>
              <w:t>BACK</w:t>
            </w:r>
          </w:p>
        </w:tc>
        <w:tc>
          <w:tcPr>
            <w:tcW w:w="655" w:type="dxa"/>
            <w:tcBorders>
              <w:top w:val="single" w:sz="6" w:space="0" w:color="auto"/>
              <w:left w:val="single" w:sz="6" w:space="0" w:color="auto"/>
              <w:bottom w:val="single" w:sz="6" w:space="0" w:color="auto"/>
              <w:right w:val="single" w:sz="6" w:space="0" w:color="auto"/>
            </w:tcBorders>
          </w:tcPr>
          <w:p w14:paraId="45325D66"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2A32D68A"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064BB184" w14:textId="77777777" w:rsidR="001F3DF9" w:rsidRDefault="001F3DF9" w:rsidP="002E6C7C">
            <w:pPr>
              <w:pStyle w:val="text"/>
              <w:rPr>
                <w:rFonts w:ascii="Times New Roman" w:hAnsi="Times New Roman" w:cs="Times New Roman"/>
              </w:rPr>
            </w:pPr>
            <w:r>
              <w:rPr>
                <w:rFonts w:ascii="Times New Roman" w:hAnsi="Times New Roman" w:cs="Times New Roman"/>
              </w:rPr>
              <w:t>MASK</w:t>
            </w:r>
          </w:p>
        </w:tc>
        <w:tc>
          <w:tcPr>
            <w:tcW w:w="655" w:type="dxa"/>
            <w:tcBorders>
              <w:top w:val="single" w:sz="6" w:space="0" w:color="auto"/>
              <w:left w:val="single" w:sz="6" w:space="0" w:color="auto"/>
              <w:bottom w:val="single" w:sz="6" w:space="0" w:color="auto"/>
              <w:right w:val="single" w:sz="6" w:space="0" w:color="auto"/>
            </w:tcBorders>
          </w:tcPr>
          <w:p w14:paraId="20E5C7E8"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55EB4EFE"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7B5D3C01" w14:textId="77777777" w:rsidR="001F3DF9" w:rsidRDefault="001F3DF9" w:rsidP="002E6C7C">
            <w:pPr>
              <w:pStyle w:val="text"/>
              <w:rPr>
                <w:rFonts w:ascii="Times New Roman" w:hAnsi="Times New Roman" w:cs="Times New Roman"/>
              </w:rPr>
            </w:pPr>
            <w:r>
              <w:rPr>
                <w:rFonts w:ascii="Times New Roman" w:hAnsi="Times New Roman" w:cs="Times New Roman"/>
              </w:rPr>
              <w:t>DE_KEY</w:t>
            </w:r>
          </w:p>
        </w:tc>
        <w:tc>
          <w:tcPr>
            <w:tcW w:w="655" w:type="dxa"/>
            <w:tcBorders>
              <w:top w:val="single" w:sz="6" w:space="0" w:color="auto"/>
              <w:left w:val="single" w:sz="6" w:space="0" w:color="auto"/>
              <w:bottom w:val="single" w:sz="6" w:space="0" w:color="auto"/>
              <w:right w:val="single" w:sz="6" w:space="0" w:color="auto"/>
            </w:tcBorders>
          </w:tcPr>
          <w:p w14:paraId="42D3E454"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4082262C"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3F42565E" w14:textId="77777777" w:rsidR="001F3DF9" w:rsidRDefault="001F3DF9" w:rsidP="002E6C7C">
            <w:pPr>
              <w:pStyle w:val="text"/>
              <w:rPr>
                <w:rFonts w:ascii="Times New Roman" w:hAnsi="Times New Roman" w:cs="Times New Roman"/>
              </w:rPr>
            </w:pPr>
            <w:r>
              <w:rPr>
                <w:rFonts w:ascii="Times New Roman" w:hAnsi="Times New Roman" w:cs="Times New Roman"/>
              </w:rPr>
              <w:t>LPAT</w:t>
            </w:r>
          </w:p>
        </w:tc>
        <w:tc>
          <w:tcPr>
            <w:tcW w:w="655" w:type="dxa"/>
            <w:tcBorders>
              <w:top w:val="single" w:sz="6" w:space="0" w:color="auto"/>
              <w:left w:val="single" w:sz="6" w:space="0" w:color="auto"/>
              <w:bottom w:val="single" w:sz="6" w:space="0" w:color="auto"/>
              <w:right w:val="single" w:sz="6" w:space="0" w:color="auto"/>
            </w:tcBorders>
          </w:tcPr>
          <w:p w14:paraId="6EF823CB"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60AD0ED8"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5BFF3089" w14:textId="77777777" w:rsidR="001F3DF9" w:rsidRDefault="001F3DF9" w:rsidP="002E6C7C">
            <w:pPr>
              <w:pStyle w:val="text"/>
              <w:rPr>
                <w:rFonts w:ascii="Times New Roman" w:hAnsi="Times New Roman" w:cs="Times New Roman"/>
              </w:rPr>
            </w:pPr>
            <w:r>
              <w:rPr>
                <w:rFonts w:ascii="Times New Roman" w:hAnsi="Times New Roman" w:cs="Times New Roman"/>
              </w:rPr>
              <w:t>PCTRL</w:t>
            </w:r>
          </w:p>
        </w:tc>
        <w:tc>
          <w:tcPr>
            <w:tcW w:w="655" w:type="dxa"/>
            <w:tcBorders>
              <w:top w:val="single" w:sz="6" w:space="0" w:color="auto"/>
              <w:left w:val="single" w:sz="6" w:space="0" w:color="auto"/>
              <w:bottom w:val="single" w:sz="6" w:space="0" w:color="auto"/>
              <w:right w:val="single" w:sz="6" w:space="0" w:color="auto"/>
            </w:tcBorders>
          </w:tcPr>
          <w:p w14:paraId="67F5EDB4"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3E75AE6E"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6A1F695B" w14:textId="77777777" w:rsidR="001F3DF9" w:rsidRDefault="001F3DF9" w:rsidP="002E6C7C">
            <w:pPr>
              <w:pStyle w:val="text"/>
              <w:rPr>
                <w:rFonts w:ascii="Times New Roman" w:hAnsi="Times New Roman" w:cs="Times New Roman"/>
              </w:rPr>
            </w:pPr>
            <w:r>
              <w:rPr>
                <w:rFonts w:ascii="Times New Roman" w:hAnsi="Times New Roman" w:cs="Times New Roman"/>
              </w:rPr>
              <w:t>CLPTL</w:t>
            </w:r>
          </w:p>
        </w:tc>
        <w:tc>
          <w:tcPr>
            <w:tcW w:w="655" w:type="dxa"/>
            <w:tcBorders>
              <w:top w:val="single" w:sz="6" w:space="0" w:color="auto"/>
              <w:left w:val="single" w:sz="6" w:space="0" w:color="auto"/>
              <w:bottom w:val="single" w:sz="6" w:space="0" w:color="auto"/>
              <w:right w:val="single" w:sz="6" w:space="0" w:color="auto"/>
            </w:tcBorders>
          </w:tcPr>
          <w:p w14:paraId="5219AFAF"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7ABFD15D"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43B19458" w14:textId="77777777" w:rsidR="001F3DF9" w:rsidRDefault="001F3DF9" w:rsidP="002E6C7C">
            <w:pPr>
              <w:pStyle w:val="text"/>
              <w:rPr>
                <w:rFonts w:ascii="Times New Roman" w:hAnsi="Times New Roman" w:cs="Times New Roman"/>
              </w:rPr>
            </w:pPr>
            <w:r>
              <w:rPr>
                <w:rFonts w:ascii="Times New Roman" w:hAnsi="Times New Roman" w:cs="Times New Roman"/>
              </w:rPr>
              <w:t>CLPBR</w:t>
            </w:r>
          </w:p>
        </w:tc>
        <w:tc>
          <w:tcPr>
            <w:tcW w:w="655" w:type="dxa"/>
            <w:tcBorders>
              <w:top w:val="single" w:sz="6" w:space="0" w:color="auto"/>
              <w:left w:val="single" w:sz="6" w:space="0" w:color="auto"/>
              <w:bottom w:val="single" w:sz="6" w:space="0" w:color="auto"/>
              <w:right w:val="single" w:sz="6" w:space="0" w:color="auto"/>
            </w:tcBorders>
          </w:tcPr>
          <w:p w14:paraId="0E94BA68"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3B4A78DE"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2BCFD5B9" w14:textId="77777777" w:rsidR="001F3DF9" w:rsidRDefault="001F3DF9" w:rsidP="002E6C7C">
            <w:pPr>
              <w:pStyle w:val="text"/>
              <w:rPr>
                <w:rFonts w:ascii="Times New Roman" w:hAnsi="Times New Roman" w:cs="Times New Roman"/>
              </w:rPr>
            </w:pPr>
            <w:r>
              <w:rPr>
                <w:rFonts w:ascii="Times New Roman" w:hAnsi="Times New Roman" w:cs="Times New Roman"/>
              </w:rPr>
              <w:t>DE_ZORG</w:t>
            </w:r>
          </w:p>
        </w:tc>
        <w:tc>
          <w:tcPr>
            <w:tcW w:w="655" w:type="dxa"/>
            <w:tcBorders>
              <w:top w:val="single" w:sz="6" w:space="0" w:color="auto"/>
              <w:left w:val="single" w:sz="6" w:space="0" w:color="auto"/>
              <w:bottom w:val="single" w:sz="6" w:space="0" w:color="auto"/>
              <w:right w:val="single" w:sz="6" w:space="0" w:color="auto"/>
            </w:tcBorders>
          </w:tcPr>
          <w:p w14:paraId="5F46D446"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t>-</w:t>
            </w:r>
          </w:p>
        </w:tc>
      </w:tr>
      <w:tr w:rsidR="001F3DF9" w14:paraId="228DAC0B"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330BA4A8" w14:textId="77777777" w:rsidR="001F3DF9" w:rsidRDefault="001F3DF9" w:rsidP="002E6C7C">
            <w:pPr>
              <w:pStyle w:val="text"/>
              <w:rPr>
                <w:rFonts w:ascii="Times New Roman" w:hAnsi="Times New Roman" w:cs="Times New Roman"/>
              </w:rPr>
            </w:pPr>
            <w:r>
              <w:rPr>
                <w:rFonts w:ascii="Times New Roman" w:hAnsi="Times New Roman" w:cs="Times New Roman"/>
              </w:rPr>
              <w:t>LOD0_ORG</w:t>
            </w:r>
          </w:p>
        </w:tc>
        <w:tc>
          <w:tcPr>
            <w:tcW w:w="655" w:type="dxa"/>
            <w:tcBorders>
              <w:top w:val="single" w:sz="6" w:space="0" w:color="auto"/>
              <w:left w:val="single" w:sz="6" w:space="0" w:color="auto"/>
              <w:bottom w:val="single" w:sz="6" w:space="0" w:color="auto"/>
              <w:right w:val="single" w:sz="6" w:space="0" w:color="auto"/>
            </w:tcBorders>
          </w:tcPr>
          <w:p w14:paraId="60B889DC"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t>-</w:t>
            </w:r>
          </w:p>
        </w:tc>
      </w:tr>
      <w:tr w:rsidR="001F3DF9" w14:paraId="301B7EFF"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300DE3C9" w14:textId="77777777" w:rsidR="001F3DF9" w:rsidRDefault="001F3DF9" w:rsidP="002E6C7C">
            <w:pPr>
              <w:pStyle w:val="text"/>
              <w:rPr>
                <w:rFonts w:ascii="Times New Roman" w:hAnsi="Times New Roman" w:cs="Times New Roman"/>
              </w:rPr>
            </w:pPr>
            <w:r>
              <w:rPr>
                <w:rFonts w:ascii="Times New Roman" w:hAnsi="Times New Roman" w:cs="Times New Roman"/>
              </w:rPr>
              <w:t>LOD1_ORG</w:t>
            </w:r>
          </w:p>
        </w:tc>
        <w:tc>
          <w:tcPr>
            <w:tcW w:w="655" w:type="dxa"/>
            <w:tcBorders>
              <w:top w:val="single" w:sz="6" w:space="0" w:color="auto"/>
              <w:left w:val="single" w:sz="6" w:space="0" w:color="auto"/>
              <w:bottom w:val="single" w:sz="6" w:space="0" w:color="auto"/>
              <w:right w:val="single" w:sz="6" w:space="0" w:color="auto"/>
            </w:tcBorders>
          </w:tcPr>
          <w:p w14:paraId="1FE85BEE"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t>-</w:t>
            </w:r>
          </w:p>
        </w:tc>
      </w:tr>
      <w:tr w:rsidR="001F3DF9" w14:paraId="58795D27"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29E3C5B2" w14:textId="77777777" w:rsidR="001F3DF9" w:rsidRDefault="001F3DF9" w:rsidP="002E6C7C">
            <w:pPr>
              <w:pStyle w:val="text"/>
              <w:rPr>
                <w:rFonts w:ascii="Times New Roman" w:hAnsi="Times New Roman" w:cs="Times New Roman"/>
              </w:rPr>
            </w:pPr>
            <w:r>
              <w:rPr>
                <w:rFonts w:ascii="Times New Roman" w:hAnsi="Times New Roman" w:cs="Times New Roman"/>
              </w:rPr>
              <w:t>LOD2_ORG</w:t>
            </w:r>
          </w:p>
        </w:tc>
        <w:tc>
          <w:tcPr>
            <w:tcW w:w="655" w:type="dxa"/>
            <w:tcBorders>
              <w:top w:val="single" w:sz="6" w:space="0" w:color="auto"/>
              <w:left w:val="single" w:sz="6" w:space="0" w:color="auto"/>
              <w:bottom w:val="single" w:sz="6" w:space="0" w:color="auto"/>
              <w:right w:val="single" w:sz="6" w:space="0" w:color="auto"/>
            </w:tcBorders>
          </w:tcPr>
          <w:p w14:paraId="2223F4F7"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t>-</w:t>
            </w:r>
          </w:p>
        </w:tc>
      </w:tr>
      <w:tr w:rsidR="001F3DF9" w14:paraId="5E3C90E8"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42F78E90" w14:textId="77777777" w:rsidR="001F3DF9" w:rsidRDefault="001F3DF9" w:rsidP="002E6C7C">
            <w:pPr>
              <w:pStyle w:val="text"/>
              <w:rPr>
                <w:rFonts w:ascii="Times New Roman" w:hAnsi="Times New Roman" w:cs="Times New Roman"/>
              </w:rPr>
            </w:pPr>
            <w:r>
              <w:rPr>
                <w:rFonts w:ascii="Times New Roman" w:hAnsi="Times New Roman" w:cs="Times New Roman"/>
              </w:rPr>
              <w:t>LOD3_ORG</w:t>
            </w:r>
          </w:p>
        </w:tc>
        <w:tc>
          <w:tcPr>
            <w:tcW w:w="655" w:type="dxa"/>
            <w:tcBorders>
              <w:top w:val="single" w:sz="6" w:space="0" w:color="auto"/>
              <w:left w:val="single" w:sz="6" w:space="0" w:color="auto"/>
              <w:bottom w:val="single" w:sz="6" w:space="0" w:color="auto"/>
              <w:right w:val="single" w:sz="6" w:space="0" w:color="auto"/>
            </w:tcBorders>
          </w:tcPr>
          <w:p w14:paraId="2E250BA5"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t>-</w:t>
            </w:r>
          </w:p>
        </w:tc>
      </w:tr>
      <w:tr w:rsidR="001F3DF9" w14:paraId="086C8471" w14:textId="77777777" w:rsidTr="002E6C7C">
        <w:trPr>
          <w:cantSplit/>
          <w:trHeight w:val="372"/>
        </w:trPr>
        <w:tc>
          <w:tcPr>
            <w:tcW w:w="1553" w:type="dxa"/>
            <w:tcBorders>
              <w:top w:val="single" w:sz="6" w:space="0" w:color="auto"/>
              <w:left w:val="single" w:sz="6" w:space="0" w:color="auto"/>
              <w:bottom w:val="single" w:sz="6" w:space="0" w:color="auto"/>
              <w:right w:val="single" w:sz="6" w:space="0" w:color="auto"/>
            </w:tcBorders>
          </w:tcPr>
          <w:p w14:paraId="548FF78F" w14:textId="77777777" w:rsidR="001F3DF9" w:rsidRDefault="001F3DF9" w:rsidP="002E6C7C">
            <w:pPr>
              <w:pStyle w:val="text"/>
              <w:rPr>
                <w:rFonts w:ascii="Times New Roman" w:hAnsi="Times New Roman" w:cs="Times New Roman"/>
              </w:rPr>
            </w:pPr>
            <w:r>
              <w:rPr>
                <w:rFonts w:ascii="Times New Roman" w:hAnsi="Times New Roman" w:cs="Times New Roman"/>
              </w:rPr>
              <w:t>LOD4_ORG</w:t>
            </w:r>
          </w:p>
        </w:tc>
        <w:tc>
          <w:tcPr>
            <w:tcW w:w="655" w:type="dxa"/>
            <w:tcBorders>
              <w:top w:val="single" w:sz="6" w:space="0" w:color="auto"/>
              <w:left w:val="single" w:sz="6" w:space="0" w:color="auto"/>
              <w:bottom w:val="single" w:sz="6" w:space="0" w:color="auto"/>
              <w:right w:val="single" w:sz="6" w:space="0" w:color="auto"/>
            </w:tcBorders>
          </w:tcPr>
          <w:p w14:paraId="32191CA4"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t>-</w:t>
            </w:r>
          </w:p>
        </w:tc>
      </w:tr>
      <w:tr w:rsidR="001F3DF9" w14:paraId="33E119EB" w14:textId="77777777" w:rsidTr="002E6C7C">
        <w:trPr>
          <w:cantSplit/>
          <w:trHeight w:val="320"/>
        </w:trPr>
        <w:tc>
          <w:tcPr>
            <w:tcW w:w="1553" w:type="dxa"/>
            <w:tcBorders>
              <w:top w:val="single" w:sz="6" w:space="0" w:color="auto"/>
              <w:left w:val="single" w:sz="6" w:space="0" w:color="auto"/>
              <w:bottom w:val="single" w:sz="6" w:space="0" w:color="auto"/>
              <w:right w:val="single" w:sz="6" w:space="0" w:color="auto"/>
            </w:tcBorders>
          </w:tcPr>
          <w:p w14:paraId="462193C1" w14:textId="77777777" w:rsidR="001F3DF9" w:rsidRDefault="001F3DF9" w:rsidP="002E6C7C">
            <w:pPr>
              <w:pStyle w:val="text"/>
              <w:rPr>
                <w:rFonts w:ascii="Times New Roman" w:hAnsi="Times New Roman" w:cs="Times New Roman"/>
              </w:rPr>
            </w:pPr>
            <w:r>
              <w:rPr>
                <w:rFonts w:ascii="Times New Roman" w:hAnsi="Times New Roman" w:cs="Times New Roman"/>
              </w:rPr>
              <w:t>TPAL_ORG</w:t>
            </w:r>
          </w:p>
        </w:tc>
        <w:tc>
          <w:tcPr>
            <w:tcW w:w="655" w:type="dxa"/>
            <w:tcBorders>
              <w:top w:val="single" w:sz="6" w:space="0" w:color="auto"/>
              <w:left w:val="single" w:sz="6" w:space="0" w:color="auto"/>
              <w:bottom w:val="single" w:sz="6" w:space="0" w:color="auto"/>
              <w:right w:val="single" w:sz="6" w:space="0" w:color="auto"/>
            </w:tcBorders>
          </w:tcPr>
          <w:p w14:paraId="112E2F81"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t>-</w:t>
            </w:r>
          </w:p>
        </w:tc>
      </w:tr>
      <w:tr w:rsidR="001F3DF9" w14:paraId="14F9C873" w14:textId="77777777" w:rsidTr="002E6C7C">
        <w:trPr>
          <w:cantSplit/>
          <w:trHeight w:val="357"/>
        </w:trPr>
        <w:tc>
          <w:tcPr>
            <w:tcW w:w="1553" w:type="dxa"/>
            <w:tcBorders>
              <w:top w:val="single" w:sz="6" w:space="0" w:color="auto"/>
              <w:left w:val="single" w:sz="6" w:space="0" w:color="auto"/>
              <w:bottom w:val="single" w:sz="6" w:space="0" w:color="auto"/>
              <w:right w:val="single" w:sz="6" w:space="0" w:color="auto"/>
            </w:tcBorders>
          </w:tcPr>
          <w:p w14:paraId="5DAC0CBC" w14:textId="77777777" w:rsidR="001F3DF9" w:rsidRDefault="001F3DF9" w:rsidP="002E6C7C">
            <w:pPr>
              <w:pStyle w:val="text"/>
              <w:rPr>
                <w:rFonts w:ascii="Times New Roman" w:hAnsi="Times New Roman" w:cs="Times New Roman"/>
              </w:rPr>
            </w:pPr>
            <w:r>
              <w:rPr>
                <w:rFonts w:ascii="Times New Roman" w:hAnsi="Times New Roman" w:cs="Times New Roman"/>
              </w:rPr>
              <w:t>HITH</w:t>
            </w:r>
          </w:p>
        </w:tc>
        <w:tc>
          <w:tcPr>
            <w:tcW w:w="655" w:type="dxa"/>
            <w:tcBorders>
              <w:top w:val="single" w:sz="6" w:space="0" w:color="auto"/>
              <w:left w:val="single" w:sz="6" w:space="0" w:color="auto"/>
              <w:bottom w:val="single" w:sz="6" w:space="0" w:color="auto"/>
              <w:right w:val="single" w:sz="6" w:space="0" w:color="auto"/>
            </w:tcBorders>
          </w:tcPr>
          <w:p w14:paraId="2C716343"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t>-</w:t>
            </w:r>
          </w:p>
        </w:tc>
      </w:tr>
      <w:tr w:rsidR="001F3DF9" w14:paraId="08AE20D0" w14:textId="77777777" w:rsidTr="002E6C7C">
        <w:trPr>
          <w:cantSplit/>
          <w:trHeight w:val="304"/>
        </w:trPr>
        <w:tc>
          <w:tcPr>
            <w:tcW w:w="1553" w:type="dxa"/>
            <w:tcBorders>
              <w:top w:val="single" w:sz="6" w:space="0" w:color="auto"/>
              <w:left w:val="single" w:sz="6" w:space="0" w:color="auto"/>
              <w:bottom w:val="single" w:sz="6" w:space="0" w:color="auto"/>
              <w:right w:val="single" w:sz="6" w:space="0" w:color="auto"/>
            </w:tcBorders>
          </w:tcPr>
          <w:p w14:paraId="4D8BA5B7" w14:textId="77777777" w:rsidR="001F3DF9" w:rsidRDefault="001F3DF9" w:rsidP="002E6C7C">
            <w:pPr>
              <w:pStyle w:val="text"/>
              <w:rPr>
                <w:rFonts w:ascii="Times New Roman" w:hAnsi="Times New Roman" w:cs="Times New Roman"/>
              </w:rPr>
            </w:pPr>
            <w:r>
              <w:rPr>
                <w:rFonts w:ascii="Times New Roman" w:hAnsi="Times New Roman" w:cs="Times New Roman"/>
              </w:rPr>
              <w:t>YON</w:t>
            </w:r>
          </w:p>
        </w:tc>
        <w:tc>
          <w:tcPr>
            <w:tcW w:w="655" w:type="dxa"/>
            <w:tcBorders>
              <w:top w:val="single" w:sz="6" w:space="0" w:color="auto"/>
              <w:left w:val="single" w:sz="6" w:space="0" w:color="auto"/>
              <w:bottom w:val="single" w:sz="6" w:space="0" w:color="auto"/>
              <w:right w:val="single" w:sz="6" w:space="0" w:color="auto"/>
            </w:tcBorders>
          </w:tcPr>
          <w:p w14:paraId="01613154"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t>-</w:t>
            </w:r>
          </w:p>
        </w:tc>
      </w:tr>
      <w:tr w:rsidR="001F3DF9" w14:paraId="10AA6546"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1B2D6F02" w14:textId="77777777" w:rsidR="001F3DF9" w:rsidRDefault="001F3DF9" w:rsidP="002E6C7C">
            <w:pPr>
              <w:pStyle w:val="text"/>
              <w:rPr>
                <w:rFonts w:ascii="Times New Roman" w:hAnsi="Times New Roman" w:cs="Times New Roman"/>
              </w:rPr>
            </w:pPr>
            <w:r>
              <w:rPr>
                <w:rFonts w:ascii="Times New Roman" w:hAnsi="Times New Roman" w:cs="Times New Roman"/>
              </w:rPr>
              <w:t>FOG_COLOR</w:t>
            </w:r>
          </w:p>
        </w:tc>
        <w:tc>
          <w:tcPr>
            <w:tcW w:w="655" w:type="dxa"/>
            <w:tcBorders>
              <w:top w:val="single" w:sz="6" w:space="0" w:color="auto"/>
              <w:left w:val="single" w:sz="6" w:space="0" w:color="auto"/>
              <w:bottom w:val="single" w:sz="6" w:space="0" w:color="auto"/>
              <w:right w:val="single" w:sz="6" w:space="0" w:color="auto"/>
            </w:tcBorders>
          </w:tcPr>
          <w:p w14:paraId="39085B7C"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t>-</w:t>
            </w:r>
          </w:p>
        </w:tc>
      </w:tr>
      <w:tr w:rsidR="001F3DF9" w14:paraId="7DAA5371"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73FBF9A8" w14:textId="77777777" w:rsidR="001F3DF9" w:rsidRDefault="001F3DF9" w:rsidP="002E6C7C">
            <w:pPr>
              <w:pStyle w:val="text"/>
              <w:rPr>
                <w:rFonts w:ascii="Times New Roman" w:hAnsi="Times New Roman" w:cs="Times New Roman"/>
              </w:rPr>
            </w:pPr>
            <w:r>
              <w:rPr>
                <w:rFonts w:ascii="Times New Roman" w:hAnsi="Times New Roman" w:cs="Times New Roman"/>
              </w:rPr>
              <w:t>ALPHA</w:t>
            </w:r>
          </w:p>
        </w:tc>
        <w:tc>
          <w:tcPr>
            <w:tcW w:w="655" w:type="dxa"/>
            <w:tcBorders>
              <w:top w:val="single" w:sz="6" w:space="0" w:color="auto"/>
              <w:left w:val="single" w:sz="6" w:space="0" w:color="auto"/>
              <w:bottom w:val="single" w:sz="6" w:space="0" w:color="auto"/>
              <w:right w:val="single" w:sz="6" w:space="0" w:color="auto"/>
            </w:tcBorders>
          </w:tcPr>
          <w:p w14:paraId="24A589F5"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sym w:font="ZapfDingbats" w:char="F033"/>
            </w:r>
          </w:p>
        </w:tc>
      </w:tr>
      <w:tr w:rsidR="001F3DF9" w14:paraId="55156212"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0A501548" w14:textId="77777777" w:rsidR="001F3DF9" w:rsidRDefault="001F3DF9" w:rsidP="002E6C7C">
            <w:pPr>
              <w:pStyle w:val="text"/>
              <w:rPr>
                <w:rFonts w:ascii="Times New Roman" w:hAnsi="Times New Roman" w:cs="Times New Roman"/>
              </w:rPr>
            </w:pPr>
            <w:r>
              <w:rPr>
                <w:rFonts w:ascii="Times New Roman" w:hAnsi="Times New Roman" w:cs="Times New Roman"/>
              </w:rPr>
              <w:t>ACNTRL</w:t>
            </w:r>
          </w:p>
        </w:tc>
        <w:tc>
          <w:tcPr>
            <w:tcW w:w="655" w:type="dxa"/>
            <w:tcBorders>
              <w:top w:val="single" w:sz="6" w:space="0" w:color="auto"/>
              <w:left w:val="single" w:sz="6" w:space="0" w:color="auto"/>
              <w:bottom w:val="single" w:sz="6" w:space="0" w:color="auto"/>
              <w:right w:val="single" w:sz="6" w:space="0" w:color="auto"/>
            </w:tcBorders>
          </w:tcPr>
          <w:p w14:paraId="3D4D2F1E"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sym w:font="ZapfDingbats" w:char="F033"/>
            </w:r>
          </w:p>
        </w:tc>
      </w:tr>
      <w:tr w:rsidR="001F3DF9" w14:paraId="3B169423"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30603404" w14:textId="77777777" w:rsidR="001F3DF9" w:rsidRDefault="001F3DF9" w:rsidP="002E6C7C">
            <w:pPr>
              <w:pStyle w:val="text"/>
              <w:rPr>
                <w:rFonts w:ascii="Times New Roman" w:hAnsi="Times New Roman" w:cs="Times New Roman"/>
              </w:rPr>
            </w:pPr>
            <w:r>
              <w:rPr>
                <w:rFonts w:ascii="Times New Roman" w:hAnsi="Times New Roman" w:cs="Times New Roman"/>
              </w:rPr>
              <w:t>3D_CNTRL</w:t>
            </w:r>
          </w:p>
        </w:tc>
        <w:tc>
          <w:tcPr>
            <w:tcW w:w="655" w:type="dxa"/>
            <w:tcBorders>
              <w:top w:val="single" w:sz="6" w:space="0" w:color="auto"/>
              <w:left w:val="single" w:sz="6" w:space="0" w:color="auto"/>
              <w:bottom w:val="single" w:sz="6" w:space="0" w:color="auto"/>
              <w:right w:val="single" w:sz="6" w:space="0" w:color="auto"/>
            </w:tcBorders>
          </w:tcPr>
          <w:p w14:paraId="75B8515F"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t>-</w:t>
            </w:r>
          </w:p>
        </w:tc>
      </w:tr>
      <w:tr w:rsidR="001F3DF9" w14:paraId="6076B3D1"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6C3DC879" w14:textId="77777777" w:rsidR="001F3DF9" w:rsidRDefault="001F3DF9" w:rsidP="002E6C7C">
            <w:pPr>
              <w:pStyle w:val="text"/>
              <w:rPr>
                <w:rFonts w:ascii="Times New Roman" w:hAnsi="Times New Roman" w:cs="Times New Roman"/>
              </w:rPr>
            </w:pPr>
            <w:r>
              <w:rPr>
                <w:rFonts w:ascii="Times New Roman" w:hAnsi="Times New Roman" w:cs="Times New Roman"/>
              </w:rPr>
              <w:t>TEX_CNTRL</w:t>
            </w:r>
          </w:p>
        </w:tc>
        <w:tc>
          <w:tcPr>
            <w:tcW w:w="655" w:type="dxa"/>
            <w:tcBorders>
              <w:top w:val="single" w:sz="6" w:space="0" w:color="auto"/>
              <w:left w:val="single" w:sz="6" w:space="0" w:color="auto"/>
              <w:bottom w:val="single" w:sz="6" w:space="0" w:color="auto"/>
              <w:right w:val="single" w:sz="6" w:space="0" w:color="auto"/>
            </w:tcBorders>
          </w:tcPr>
          <w:p w14:paraId="1940A7EB"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t>-</w:t>
            </w:r>
          </w:p>
        </w:tc>
      </w:tr>
    </w:tbl>
    <w:p w14:paraId="44DD43C6" w14:textId="77777777" w:rsidR="001F3DF9" w:rsidRDefault="001F3DF9" w:rsidP="001F3DF9"/>
    <w:p w14:paraId="777DDD84" w14:textId="77777777" w:rsidR="001F3DF9" w:rsidRDefault="001F3DF9" w:rsidP="001F3DF9">
      <w:pPr>
        <w:pStyle w:val="Heading3"/>
        <w:spacing w:after="240"/>
        <w:rPr>
          <w:b/>
          <w:bCs/>
          <w:sz w:val="20"/>
        </w:rPr>
      </w:pPr>
      <w:r>
        <w:t>6.2.1</w:t>
      </w:r>
      <w:r>
        <w:tab/>
      </w:r>
      <w:r>
        <w:rPr>
          <w:b/>
          <w:bCs/>
          <w:sz w:val="20"/>
        </w:rPr>
        <w:t xml:space="preserve">XY4 Register Zoom Data Format </w:t>
      </w:r>
    </w:p>
    <w:p w14:paraId="32A801F2" w14:textId="77777777" w:rsidR="001F3DF9" w:rsidRDefault="001F3DF9" w:rsidP="001F3DF9">
      <w:pPr>
        <w:pStyle w:val="NormalIndent"/>
        <w:tabs>
          <w:tab w:val="left" w:pos="720"/>
        </w:tabs>
        <w:spacing w:after="120"/>
        <w:ind w:left="0"/>
        <w:jc w:val="both"/>
        <w:rPr>
          <w:rFonts w:ascii="Times New Roman" w:hAnsi="Times New Roman"/>
        </w:rPr>
      </w:pPr>
      <w:r>
        <w:rPr>
          <w:rFonts w:ascii="Times New Roman" w:hAnsi="Times New Roman"/>
        </w:rPr>
        <w:t>This register contains the Y zoom factors for the  BITBLT command.</w:t>
      </w:r>
    </w:p>
    <w:p w14:paraId="725F7774" w14:textId="77777777" w:rsidR="001F3DF9" w:rsidRDefault="001F3DF9" w:rsidP="001F3DF9">
      <w:r>
        <w:object w:dxaOrig="6258" w:dyaOrig="1460" w14:anchorId="5C1CA5C8">
          <v:shape id="_x0000_i1159" type="#_x0000_t75" style="width:325.35pt;height:71.45pt" o:ole="">
            <v:imagedata r:id="rId278" o:title=""/>
          </v:shape>
          <o:OLEObject Type="Embed" ProgID="MSDraw" ShapeID="_x0000_i1159" DrawAspect="Content" ObjectID="_1342457406" r:id="rId279">
            <o:FieldCodes>\* MERGEFORMAT</o:FieldCodes>
          </o:OLEObject>
        </w:object>
      </w:r>
    </w:p>
    <w:p w14:paraId="5376957A" w14:textId="77777777" w:rsidR="001F3DF9" w:rsidRDefault="001F3DF9" w:rsidP="001F3DF9">
      <w:pPr>
        <w:jc w:val="center"/>
      </w:pPr>
    </w:p>
    <w:tbl>
      <w:tblPr>
        <w:tblW w:w="0" w:type="auto"/>
        <w:tblInd w:w="108" w:type="dxa"/>
        <w:tblBorders>
          <w:top w:val="single" w:sz="12" w:space="0" w:color="auto"/>
          <w:left w:val="single" w:sz="12" w:space="0" w:color="auto"/>
          <w:bottom w:val="single" w:sz="12" w:space="0" w:color="auto"/>
          <w:right w:val="single" w:sz="12" w:space="0" w:color="auto"/>
          <w:insideH w:val="single" w:sz="12" w:space="0" w:color="auto"/>
          <w:insideV w:val="single" w:sz="6" w:space="0" w:color="auto"/>
        </w:tblBorders>
        <w:tblLayout w:type="fixed"/>
        <w:tblLook w:val="0000" w:firstRow="0" w:lastRow="0" w:firstColumn="0" w:lastColumn="0" w:noHBand="0" w:noVBand="0"/>
      </w:tblPr>
      <w:tblGrid>
        <w:gridCol w:w="1766"/>
        <w:gridCol w:w="1671"/>
        <w:gridCol w:w="1398"/>
        <w:gridCol w:w="2365"/>
      </w:tblGrid>
      <w:tr w:rsidR="001F3DF9" w14:paraId="62D87D09" w14:textId="77777777" w:rsidTr="002E6C7C">
        <w:trPr>
          <w:cantSplit/>
        </w:trPr>
        <w:tc>
          <w:tcPr>
            <w:tcW w:w="1766" w:type="dxa"/>
          </w:tcPr>
          <w:p w14:paraId="07513860" w14:textId="77777777" w:rsidR="001F3DF9" w:rsidRDefault="001F3DF9" w:rsidP="002E6C7C">
            <w:pPr>
              <w:rPr>
                <w:b/>
                <w:bCs/>
              </w:rPr>
            </w:pPr>
            <w:bookmarkStart w:id="284" w:name="_Toc332687795"/>
            <w:r>
              <w:rPr>
                <w:b/>
                <w:bCs/>
              </w:rPr>
              <w:t>Bits</w:t>
            </w:r>
            <w:bookmarkEnd w:id="284"/>
          </w:p>
        </w:tc>
        <w:tc>
          <w:tcPr>
            <w:tcW w:w="1671" w:type="dxa"/>
          </w:tcPr>
          <w:p w14:paraId="51EC6030" w14:textId="77777777" w:rsidR="001F3DF9" w:rsidRDefault="001F3DF9" w:rsidP="002E6C7C">
            <w:pPr>
              <w:rPr>
                <w:b/>
                <w:bCs/>
              </w:rPr>
            </w:pPr>
            <w:bookmarkStart w:id="285" w:name="_Toc332687796"/>
            <w:r>
              <w:rPr>
                <w:b/>
                <w:bCs/>
              </w:rPr>
              <w:t>Name</w:t>
            </w:r>
            <w:bookmarkEnd w:id="285"/>
          </w:p>
        </w:tc>
        <w:tc>
          <w:tcPr>
            <w:tcW w:w="1398" w:type="dxa"/>
          </w:tcPr>
          <w:p w14:paraId="7432FCCF" w14:textId="77777777" w:rsidR="001F3DF9" w:rsidRDefault="001F3DF9" w:rsidP="002E6C7C">
            <w:pPr>
              <w:jc w:val="center"/>
              <w:rPr>
                <w:b/>
                <w:bCs/>
              </w:rPr>
            </w:pPr>
            <w:bookmarkStart w:id="286" w:name="_Toc332687797"/>
            <w:r>
              <w:rPr>
                <w:b/>
                <w:bCs/>
              </w:rPr>
              <w:t>Value</w:t>
            </w:r>
            <w:bookmarkEnd w:id="286"/>
          </w:p>
        </w:tc>
        <w:tc>
          <w:tcPr>
            <w:tcW w:w="2365" w:type="dxa"/>
          </w:tcPr>
          <w:p w14:paraId="63197633" w14:textId="77777777" w:rsidR="001F3DF9" w:rsidRDefault="001F3DF9" w:rsidP="002E6C7C">
            <w:pPr>
              <w:rPr>
                <w:b/>
                <w:bCs/>
              </w:rPr>
            </w:pPr>
            <w:bookmarkStart w:id="287" w:name="_Toc332687798"/>
            <w:r>
              <w:rPr>
                <w:b/>
                <w:bCs/>
              </w:rPr>
              <w:t>Function</w:t>
            </w:r>
            <w:bookmarkEnd w:id="287"/>
          </w:p>
        </w:tc>
      </w:tr>
      <w:tr w:rsidR="001F3DF9" w14:paraId="4FB7F8DE" w14:textId="77777777" w:rsidTr="002E6C7C">
        <w:trPr>
          <w:cantSplit/>
        </w:trPr>
        <w:tc>
          <w:tcPr>
            <w:tcW w:w="1766" w:type="dxa"/>
          </w:tcPr>
          <w:p w14:paraId="26419B70" w14:textId="77777777" w:rsidR="001F3DF9" w:rsidRDefault="001F3DF9" w:rsidP="002E6C7C">
            <w:r>
              <w:t>XY4[15:0]</w:t>
            </w:r>
          </w:p>
        </w:tc>
        <w:tc>
          <w:tcPr>
            <w:tcW w:w="1671" w:type="dxa"/>
          </w:tcPr>
          <w:p w14:paraId="3DF4D102" w14:textId="77777777" w:rsidR="001F3DF9" w:rsidRDefault="001F3DF9" w:rsidP="002E6C7C">
            <w:r>
              <w:t>YZOOM</w:t>
            </w:r>
          </w:p>
        </w:tc>
        <w:tc>
          <w:tcPr>
            <w:tcW w:w="1398" w:type="dxa"/>
          </w:tcPr>
          <w:p w14:paraId="740311D7" w14:textId="77777777" w:rsidR="001F3DF9" w:rsidRDefault="001F3DF9" w:rsidP="002E6C7C">
            <w:pPr>
              <w:jc w:val="center"/>
            </w:pPr>
          </w:p>
          <w:p w14:paraId="34D05653" w14:textId="77777777" w:rsidR="001F3DF9" w:rsidRDefault="001F3DF9" w:rsidP="002E6C7C">
            <w:pPr>
              <w:jc w:val="center"/>
            </w:pPr>
            <w:r>
              <w:t>0x0 - 0x1</w:t>
            </w:r>
          </w:p>
          <w:p w14:paraId="378C7350" w14:textId="77777777" w:rsidR="001F3DF9" w:rsidRDefault="001F3DF9" w:rsidP="002E6C7C">
            <w:pPr>
              <w:jc w:val="center"/>
            </w:pPr>
            <w:r>
              <w:t>0x2</w:t>
            </w:r>
          </w:p>
          <w:p w14:paraId="223090A4" w14:textId="77777777" w:rsidR="001F3DF9" w:rsidRDefault="001F3DF9" w:rsidP="002E6C7C">
            <w:pPr>
              <w:jc w:val="center"/>
            </w:pPr>
            <w:r>
              <w:t>0x3</w:t>
            </w:r>
          </w:p>
          <w:p w14:paraId="3C29AF7B" w14:textId="77777777" w:rsidR="001F3DF9" w:rsidRDefault="001F3DF9" w:rsidP="002E6C7C">
            <w:pPr>
              <w:jc w:val="center"/>
            </w:pPr>
            <w:r>
              <w:t>0x4</w:t>
            </w:r>
          </w:p>
          <w:p w14:paraId="263DDB99" w14:textId="77777777" w:rsidR="001F3DF9" w:rsidRDefault="001F3DF9" w:rsidP="002E6C7C">
            <w:pPr>
              <w:jc w:val="center"/>
            </w:pPr>
            <w:r>
              <w:t>0x5</w:t>
            </w:r>
          </w:p>
          <w:p w14:paraId="2E1E5539" w14:textId="77777777" w:rsidR="001F3DF9" w:rsidRDefault="001F3DF9" w:rsidP="002E6C7C">
            <w:pPr>
              <w:jc w:val="center"/>
            </w:pPr>
            <w:r>
              <w:t>0x6</w:t>
            </w:r>
          </w:p>
          <w:p w14:paraId="5CB840F9" w14:textId="77777777" w:rsidR="001F3DF9" w:rsidRDefault="001F3DF9" w:rsidP="002E6C7C">
            <w:pPr>
              <w:jc w:val="center"/>
            </w:pPr>
            <w:r>
              <w:t>0x7</w:t>
            </w:r>
          </w:p>
          <w:p w14:paraId="23A1856C" w14:textId="77777777" w:rsidR="001F3DF9" w:rsidRDefault="001F3DF9" w:rsidP="002E6C7C">
            <w:pPr>
              <w:jc w:val="center"/>
            </w:pPr>
            <w:r>
              <w:t>0x8</w:t>
            </w:r>
          </w:p>
          <w:p w14:paraId="06884878" w14:textId="77777777" w:rsidR="001F3DF9" w:rsidRDefault="001F3DF9" w:rsidP="002E6C7C">
            <w:pPr>
              <w:jc w:val="center"/>
            </w:pPr>
            <w:r>
              <w:t>0x9 - 0xFFFF</w:t>
            </w:r>
          </w:p>
        </w:tc>
        <w:tc>
          <w:tcPr>
            <w:tcW w:w="2365" w:type="dxa"/>
          </w:tcPr>
          <w:p w14:paraId="3550DAF7" w14:textId="77777777" w:rsidR="001F3DF9" w:rsidRDefault="001F3DF9" w:rsidP="002E6C7C">
            <w:r>
              <w:t>Y direction Zoom factor</w:t>
            </w:r>
          </w:p>
          <w:p w14:paraId="79ED187C" w14:textId="77777777" w:rsidR="001F3DF9" w:rsidRDefault="001F3DF9" w:rsidP="002E6C7C">
            <w:r>
              <w:t>No Zoom</w:t>
            </w:r>
          </w:p>
          <w:p w14:paraId="17D13653" w14:textId="77777777" w:rsidR="001F3DF9" w:rsidRDefault="001F3DF9" w:rsidP="002E6C7C">
            <w:r>
              <w:t>2X  Zoom</w:t>
            </w:r>
          </w:p>
          <w:p w14:paraId="501DC992" w14:textId="77777777" w:rsidR="001F3DF9" w:rsidRDefault="001F3DF9" w:rsidP="002E6C7C">
            <w:r>
              <w:t>3X  Zoom</w:t>
            </w:r>
          </w:p>
          <w:p w14:paraId="21CAC174" w14:textId="77777777" w:rsidR="001F3DF9" w:rsidRDefault="001F3DF9" w:rsidP="002E6C7C">
            <w:r>
              <w:t>4X  Zoom</w:t>
            </w:r>
          </w:p>
          <w:p w14:paraId="7A6C49B1" w14:textId="77777777" w:rsidR="001F3DF9" w:rsidRDefault="001F3DF9" w:rsidP="002E6C7C">
            <w:r>
              <w:t>5X  Zoom</w:t>
            </w:r>
          </w:p>
          <w:p w14:paraId="2754013D" w14:textId="77777777" w:rsidR="001F3DF9" w:rsidRDefault="001F3DF9" w:rsidP="002E6C7C">
            <w:r>
              <w:t>6X  Zoom</w:t>
            </w:r>
          </w:p>
          <w:p w14:paraId="5CC05767" w14:textId="77777777" w:rsidR="001F3DF9" w:rsidRDefault="001F3DF9" w:rsidP="002E6C7C">
            <w:r>
              <w:t>7X  Zoom</w:t>
            </w:r>
          </w:p>
          <w:p w14:paraId="59E5E6E1" w14:textId="77777777" w:rsidR="001F3DF9" w:rsidRDefault="001F3DF9" w:rsidP="002E6C7C">
            <w:r>
              <w:t>8X  Zoom</w:t>
            </w:r>
          </w:p>
          <w:p w14:paraId="63D7251F" w14:textId="77777777" w:rsidR="001F3DF9" w:rsidRDefault="001F3DF9" w:rsidP="002E6C7C">
            <w:r>
              <w:t>9X to 65535X Zoom</w:t>
            </w:r>
          </w:p>
        </w:tc>
      </w:tr>
    </w:tbl>
    <w:p w14:paraId="5FD337FC" w14:textId="77777777" w:rsidR="001F3DF9" w:rsidRDefault="001F3DF9" w:rsidP="001F3DF9">
      <w:r>
        <w:br w:type="page"/>
      </w:r>
    </w:p>
    <w:p w14:paraId="4517A87F" w14:textId="77777777" w:rsidR="001F3DF9" w:rsidRDefault="001F3DF9" w:rsidP="001F3DF9">
      <w:pPr>
        <w:pStyle w:val="Heading2"/>
        <w:tabs>
          <w:tab w:val="left" w:pos="720"/>
        </w:tabs>
      </w:pPr>
      <w:bookmarkStart w:id="288" w:name="_Toc332687799"/>
      <w:bookmarkStart w:id="289" w:name="_Toc332695240"/>
      <w:bookmarkStart w:id="290" w:name="_Toc332695700"/>
      <w:r>
        <w:t>6.3</w:t>
      </w:r>
      <w:r>
        <w:tab/>
        <w:t>LINE</w:t>
      </w:r>
      <w:bookmarkEnd w:id="288"/>
      <w:bookmarkEnd w:id="289"/>
      <w:bookmarkEnd w:id="290"/>
    </w:p>
    <w:p w14:paraId="37A7E3D5" w14:textId="77777777" w:rsidR="001F3DF9" w:rsidRDefault="001F3DF9" w:rsidP="001F3DF9">
      <w:pPr>
        <w:tabs>
          <w:tab w:val="left" w:pos="720"/>
        </w:tabs>
      </w:pPr>
    </w:p>
    <w:p w14:paraId="3EDC3819" w14:textId="77777777" w:rsidR="001F3DF9" w:rsidRDefault="001F3DF9" w:rsidP="001F3DF9">
      <w:pPr>
        <w:tabs>
          <w:tab w:val="left" w:pos="720"/>
        </w:tabs>
      </w:pPr>
      <w:r>
        <w:rPr>
          <w:b/>
          <w:bCs/>
        </w:rPr>
        <w:t>Command Name:</w:t>
      </w:r>
      <w:r>
        <w:t xml:space="preserve"> Line</w:t>
      </w:r>
    </w:p>
    <w:p w14:paraId="2160E921" w14:textId="77777777" w:rsidR="001F3DF9" w:rsidRDefault="001F3DF9" w:rsidP="001F3DF9">
      <w:pPr>
        <w:tabs>
          <w:tab w:val="left" w:pos="720"/>
        </w:tabs>
      </w:pPr>
      <w:r>
        <w:rPr>
          <w:b/>
          <w:bCs/>
        </w:rPr>
        <w:t>Command Mnemonic:</w:t>
      </w:r>
      <w:r>
        <w:t xml:space="preserve"> LINE</w:t>
      </w:r>
    </w:p>
    <w:p w14:paraId="1DDC6CDC" w14:textId="77777777" w:rsidR="001F3DF9" w:rsidRDefault="001F3DF9" w:rsidP="001F3DF9">
      <w:pPr>
        <w:tabs>
          <w:tab w:val="left" w:pos="720"/>
        </w:tabs>
      </w:pPr>
    </w:p>
    <w:p w14:paraId="2C48ED8B" w14:textId="77777777" w:rsidR="001F3DF9" w:rsidRDefault="001F3DF9" w:rsidP="001F3DF9">
      <w:pPr>
        <w:tabs>
          <w:tab w:val="left" w:pos="720"/>
        </w:tabs>
        <w:rPr>
          <w:b/>
          <w:bCs/>
        </w:rPr>
      </w:pPr>
      <w:r>
        <w:rPr>
          <w:b/>
          <w:bCs/>
        </w:rPr>
        <w:t>Command Description:</w:t>
      </w:r>
    </w:p>
    <w:p w14:paraId="04CDBB20" w14:textId="77777777" w:rsidR="001F3DF9" w:rsidRDefault="001F3DF9" w:rsidP="001F3DF9">
      <w:pPr>
        <w:tabs>
          <w:tab w:val="left" w:pos="720"/>
        </w:tabs>
        <w:jc w:val="both"/>
      </w:pPr>
      <w:r>
        <w:t xml:space="preserve">The LINE command draws straight lines in to memory using a modified Bresenham's  Algorithm to ensure that a line drawn from point A to point B will exactly match a line drawn from point B to point A. This command accepts directly in X-Y format the start and end point for a line. </w:t>
      </w:r>
    </w:p>
    <w:p w14:paraId="639074FE" w14:textId="77777777" w:rsidR="001F3DF9" w:rsidRDefault="001F3DF9" w:rsidP="001F3DF9">
      <w:pPr>
        <w:tabs>
          <w:tab w:val="left" w:pos="720"/>
        </w:tabs>
        <w:jc w:val="both"/>
      </w:pPr>
      <w:r>
        <w:t>Command  capabilities:</w:t>
      </w:r>
    </w:p>
    <w:p w14:paraId="37E52138" w14:textId="77777777" w:rsidR="001F3DF9" w:rsidRDefault="001F3DF9" w:rsidP="001F3DF9">
      <w:pPr>
        <w:tabs>
          <w:tab w:val="left" w:pos="360"/>
        </w:tabs>
      </w:pPr>
    </w:p>
    <w:p w14:paraId="6C383F3A" w14:textId="77777777" w:rsidR="001F3DF9" w:rsidRDefault="001F3DF9" w:rsidP="001F3DF9">
      <w:pPr>
        <w:pStyle w:val="bulletedlist"/>
        <w:tabs>
          <w:tab w:val="left" w:pos="360"/>
          <w:tab w:val="left" w:pos="1080"/>
        </w:tabs>
        <w:ind w:left="0" w:firstLine="0"/>
        <w:rPr>
          <w:rFonts w:ascii="Times New Roman" w:hAnsi="Times New Roman"/>
        </w:rPr>
      </w:pPr>
      <w:r>
        <w:rPr>
          <w:rFonts w:ascii="Times New Roman" w:hAnsi="Times New Roman"/>
        </w:rPr>
        <w:tab/>
      </w:r>
      <w:r>
        <w:rPr>
          <w:rFonts w:ascii="Times New Roman" w:hAnsi="Times New Roman"/>
        </w:rPr>
        <w:sym w:font="Symbol" w:char="F0B7"/>
      </w:r>
      <w:r>
        <w:rPr>
          <w:rFonts w:ascii="Times New Roman" w:hAnsi="Times New Roman"/>
        </w:rPr>
        <w:tab/>
        <w:t xml:space="preserve">16 raster operations as defined by the  ROP field of the command register. </w:t>
      </w:r>
    </w:p>
    <w:p w14:paraId="44DE84C3" w14:textId="77777777" w:rsidR="001F3DF9" w:rsidRDefault="001F3DF9" w:rsidP="001F3DF9">
      <w:pPr>
        <w:pStyle w:val="bulletedlist"/>
        <w:tabs>
          <w:tab w:val="left" w:pos="360"/>
          <w:tab w:val="left" w:pos="1080"/>
        </w:tabs>
        <w:ind w:left="0" w:firstLine="0"/>
        <w:rPr>
          <w:rFonts w:ascii="Times New Roman" w:hAnsi="Times New Roman"/>
        </w:rPr>
      </w:pPr>
      <w:r>
        <w:rPr>
          <w:rFonts w:ascii="Times New Roman" w:hAnsi="Times New Roman"/>
        </w:rPr>
        <w:tab/>
      </w:r>
      <w:r>
        <w:rPr>
          <w:rFonts w:ascii="Times New Roman" w:hAnsi="Times New Roman"/>
        </w:rPr>
        <w:sym w:font="Symbol" w:char="F0B7"/>
      </w:r>
      <w:r>
        <w:rPr>
          <w:rFonts w:ascii="Times New Roman" w:hAnsi="Times New Roman"/>
        </w:rPr>
        <w:tab/>
        <w:t>Gouraud shading.</w:t>
      </w:r>
    </w:p>
    <w:p w14:paraId="27980DE0" w14:textId="77777777" w:rsidR="001F3DF9" w:rsidRDefault="001F3DF9" w:rsidP="001F3DF9">
      <w:pPr>
        <w:pStyle w:val="bulletedlist"/>
        <w:tabs>
          <w:tab w:val="left" w:pos="360"/>
          <w:tab w:val="left" w:pos="1080"/>
        </w:tabs>
        <w:ind w:left="0" w:firstLine="0"/>
        <w:rPr>
          <w:rFonts w:ascii="Times New Roman" w:hAnsi="Times New Roman"/>
        </w:rPr>
      </w:pPr>
      <w:r>
        <w:rPr>
          <w:rFonts w:ascii="Times New Roman" w:hAnsi="Times New Roman"/>
        </w:rPr>
        <w:tab/>
      </w:r>
      <w:r>
        <w:rPr>
          <w:rFonts w:ascii="Times New Roman" w:hAnsi="Times New Roman"/>
        </w:rPr>
        <w:sym w:font="Symbol" w:char="F0B7"/>
      </w:r>
      <w:r>
        <w:rPr>
          <w:rFonts w:ascii="Times New Roman" w:hAnsi="Times New Roman"/>
        </w:rPr>
        <w:tab/>
        <w:t>32 bit scaled patterning.</w:t>
      </w:r>
    </w:p>
    <w:p w14:paraId="0F590679" w14:textId="77777777" w:rsidR="001F3DF9" w:rsidRDefault="001F3DF9" w:rsidP="001F3DF9">
      <w:pPr>
        <w:pStyle w:val="bulletedlist"/>
        <w:tabs>
          <w:tab w:val="left" w:pos="360"/>
          <w:tab w:val="left" w:pos="1080"/>
        </w:tabs>
        <w:ind w:left="0" w:firstLine="0"/>
        <w:rPr>
          <w:rFonts w:ascii="Times New Roman" w:hAnsi="Times New Roman"/>
        </w:rPr>
      </w:pPr>
      <w:r>
        <w:rPr>
          <w:rFonts w:ascii="Times New Roman" w:hAnsi="Times New Roman"/>
        </w:rPr>
        <w:tab/>
      </w:r>
      <w:r>
        <w:rPr>
          <w:rFonts w:ascii="Times New Roman" w:hAnsi="Times New Roman"/>
        </w:rPr>
        <w:sym w:font="Symbol" w:char="F0B7"/>
      </w:r>
      <w:r>
        <w:rPr>
          <w:rFonts w:ascii="Times New Roman" w:hAnsi="Times New Roman"/>
        </w:rPr>
        <w:tab/>
        <w:t>Color expansion.</w:t>
      </w:r>
    </w:p>
    <w:p w14:paraId="6559F6FE" w14:textId="77777777" w:rsidR="001F3DF9" w:rsidRDefault="001F3DF9" w:rsidP="001F3DF9">
      <w:pPr>
        <w:pStyle w:val="bulletedlist"/>
        <w:tabs>
          <w:tab w:val="left" w:pos="360"/>
          <w:tab w:val="left" w:pos="1080"/>
        </w:tabs>
        <w:ind w:left="0" w:firstLine="0"/>
        <w:rPr>
          <w:rFonts w:ascii="Times New Roman" w:hAnsi="Times New Roman"/>
        </w:rPr>
      </w:pPr>
      <w:r>
        <w:rPr>
          <w:rFonts w:ascii="Times New Roman" w:hAnsi="Times New Roman"/>
        </w:rPr>
        <w:tab/>
      </w:r>
      <w:r>
        <w:rPr>
          <w:rFonts w:ascii="Times New Roman" w:hAnsi="Times New Roman"/>
        </w:rPr>
        <w:sym w:font="Symbol" w:char="F0B7"/>
      </w:r>
      <w:r>
        <w:rPr>
          <w:rFonts w:ascii="Times New Roman" w:hAnsi="Times New Roman"/>
        </w:rPr>
        <w:tab/>
        <w:t>Screen door transparency.</w:t>
      </w:r>
    </w:p>
    <w:p w14:paraId="47656077" w14:textId="77777777" w:rsidR="001F3DF9" w:rsidRDefault="001F3DF9" w:rsidP="001F3DF9">
      <w:pPr>
        <w:pStyle w:val="bulletedlist"/>
        <w:tabs>
          <w:tab w:val="left" w:pos="360"/>
          <w:tab w:val="left" w:pos="1080"/>
        </w:tabs>
        <w:ind w:left="0" w:firstLine="0"/>
        <w:rPr>
          <w:rFonts w:ascii="Times New Roman" w:hAnsi="Times New Roman"/>
        </w:rPr>
      </w:pPr>
      <w:r>
        <w:rPr>
          <w:rFonts w:ascii="Times New Roman" w:hAnsi="Times New Roman"/>
        </w:rPr>
        <w:tab/>
      </w:r>
      <w:r>
        <w:rPr>
          <w:rFonts w:ascii="Times New Roman" w:hAnsi="Times New Roman"/>
        </w:rPr>
        <w:sym w:font="Symbol" w:char="F0B7"/>
      </w:r>
      <w:r>
        <w:rPr>
          <w:rFonts w:ascii="Times New Roman" w:hAnsi="Times New Roman"/>
        </w:rPr>
        <w:tab/>
        <w:t>Bit plane masking.</w:t>
      </w:r>
    </w:p>
    <w:p w14:paraId="1732882E" w14:textId="77777777" w:rsidR="001F3DF9" w:rsidRDefault="001F3DF9" w:rsidP="001F3DF9">
      <w:pPr>
        <w:pStyle w:val="bulletedlist"/>
        <w:numPr>
          <w:ilvl w:val="0"/>
          <w:numId w:val="1"/>
        </w:numPr>
        <w:tabs>
          <w:tab w:val="left" w:pos="360"/>
        </w:tabs>
        <w:overflowPunct/>
        <w:ind w:firstLine="0"/>
        <w:textAlignment w:val="auto"/>
        <w:rPr>
          <w:rFonts w:ascii="Times New Roman" w:hAnsi="Times New Roman"/>
        </w:rPr>
      </w:pPr>
      <w:r>
        <w:rPr>
          <w:rFonts w:ascii="Times New Roman" w:hAnsi="Times New Roman"/>
        </w:rPr>
        <w:t>Open GL Alpha Blending</w:t>
      </w:r>
    </w:p>
    <w:p w14:paraId="089F031D" w14:textId="77777777" w:rsidR="001F3DF9" w:rsidRDefault="001F3DF9" w:rsidP="001F3DF9">
      <w:pPr>
        <w:framePr w:w="454" w:h="436" w:hSpace="180" w:wrap="auto" w:vAnchor="text" w:hAnchor="page" w:x="1933" w:y="238"/>
        <w:pBdr>
          <w:top w:val="single" w:sz="6" w:space="1" w:color="auto"/>
          <w:left w:val="single" w:sz="6" w:space="1" w:color="auto"/>
          <w:bottom w:val="single" w:sz="6" w:space="1" w:color="auto"/>
          <w:right w:val="single" w:sz="6" w:space="1" w:color="auto"/>
        </w:pBdr>
      </w:pPr>
      <w:r>
        <w:t>0x2</w:t>
      </w:r>
    </w:p>
    <w:p w14:paraId="57471E11" w14:textId="77777777" w:rsidR="001F3DF9" w:rsidRDefault="001F3DF9" w:rsidP="001F3DF9">
      <w:pPr>
        <w:pStyle w:val="text"/>
        <w:tabs>
          <w:tab w:val="clear" w:pos="990"/>
        </w:tabs>
        <w:rPr>
          <w:rFonts w:ascii="Arial" w:hAnsi="Arial" w:cs="Arial"/>
          <w:b/>
          <w:bCs/>
        </w:rPr>
      </w:pPr>
      <w:r>
        <w:rPr>
          <w:rFonts w:ascii="Times New Roman" w:hAnsi="Times New Roman" w:cs="Times New Roman"/>
        </w:rPr>
        <w:t>OPCODE</w:t>
      </w:r>
    </w:p>
    <w:p w14:paraId="5E59444C" w14:textId="77777777" w:rsidR="001F3DF9" w:rsidRDefault="001F3DF9" w:rsidP="001F3DF9">
      <w:pPr>
        <w:pStyle w:val="text"/>
        <w:rPr>
          <w:rFonts w:ascii="Times New Roman" w:hAnsi="Times New Roman" w:cs="Times New Roman"/>
        </w:rPr>
      </w:pPr>
    </w:p>
    <w:tbl>
      <w:tblP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09"/>
        <w:gridCol w:w="2109"/>
        <w:gridCol w:w="2109"/>
        <w:gridCol w:w="2403"/>
      </w:tblGrid>
      <w:tr w:rsidR="001F3DF9" w14:paraId="576D5958" w14:textId="77777777" w:rsidTr="002E6C7C">
        <w:trPr>
          <w:cantSplit/>
        </w:trPr>
        <w:tc>
          <w:tcPr>
            <w:tcW w:w="2109" w:type="dxa"/>
            <w:tcBorders>
              <w:top w:val="single" w:sz="12" w:space="0" w:color="auto"/>
            </w:tcBorders>
          </w:tcPr>
          <w:p w14:paraId="219DF473" w14:textId="77777777" w:rsidR="001F3DF9" w:rsidRDefault="001F3DF9" w:rsidP="002E6C7C">
            <w:pPr>
              <w:pStyle w:val="text"/>
              <w:rPr>
                <w:rFonts w:ascii="Times New Roman" w:hAnsi="Times New Roman" w:cs="Times New Roman"/>
                <w:b/>
                <w:bCs/>
              </w:rPr>
            </w:pPr>
            <w:r>
              <w:rPr>
                <w:rFonts w:ascii="Times New Roman" w:hAnsi="Times New Roman" w:cs="Times New Roman"/>
                <w:b/>
                <w:bCs/>
              </w:rPr>
              <w:t>REGISTER</w:t>
            </w:r>
          </w:p>
        </w:tc>
        <w:tc>
          <w:tcPr>
            <w:tcW w:w="2109" w:type="dxa"/>
            <w:tcBorders>
              <w:top w:val="single" w:sz="12" w:space="0" w:color="auto"/>
            </w:tcBorders>
          </w:tcPr>
          <w:p w14:paraId="43B79547" w14:textId="77777777" w:rsidR="001F3DF9" w:rsidRDefault="001F3DF9" w:rsidP="002E6C7C">
            <w:pPr>
              <w:pStyle w:val="text"/>
              <w:rPr>
                <w:rFonts w:ascii="Times New Roman" w:hAnsi="Times New Roman" w:cs="Times New Roman"/>
                <w:b/>
                <w:bCs/>
              </w:rPr>
            </w:pPr>
            <w:r>
              <w:rPr>
                <w:rFonts w:ascii="Times New Roman" w:hAnsi="Times New Roman" w:cs="Times New Roman"/>
                <w:b/>
                <w:bCs/>
              </w:rPr>
              <w:t>PARAMETER</w:t>
            </w:r>
          </w:p>
        </w:tc>
        <w:tc>
          <w:tcPr>
            <w:tcW w:w="2109" w:type="dxa"/>
            <w:tcBorders>
              <w:top w:val="single" w:sz="12" w:space="0" w:color="auto"/>
            </w:tcBorders>
          </w:tcPr>
          <w:p w14:paraId="74E692CA" w14:textId="77777777" w:rsidR="001F3DF9" w:rsidRDefault="001F3DF9" w:rsidP="002E6C7C">
            <w:pPr>
              <w:pStyle w:val="text"/>
              <w:rPr>
                <w:rFonts w:ascii="Times New Roman" w:hAnsi="Times New Roman" w:cs="Times New Roman"/>
                <w:b/>
                <w:bCs/>
              </w:rPr>
            </w:pPr>
            <w:r>
              <w:rPr>
                <w:rFonts w:ascii="Times New Roman" w:hAnsi="Times New Roman" w:cs="Times New Roman"/>
                <w:b/>
                <w:bCs/>
              </w:rPr>
              <w:t>FORMAT</w:t>
            </w:r>
          </w:p>
        </w:tc>
        <w:tc>
          <w:tcPr>
            <w:tcW w:w="2403" w:type="dxa"/>
            <w:tcBorders>
              <w:top w:val="single" w:sz="12" w:space="0" w:color="auto"/>
            </w:tcBorders>
          </w:tcPr>
          <w:p w14:paraId="4C9A52F5" w14:textId="77777777" w:rsidR="001F3DF9" w:rsidRDefault="001F3DF9" w:rsidP="002E6C7C">
            <w:pPr>
              <w:pStyle w:val="text"/>
              <w:rPr>
                <w:rFonts w:ascii="Times New Roman" w:hAnsi="Times New Roman" w:cs="Times New Roman"/>
                <w:b/>
                <w:bCs/>
              </w:rPr>
            </w:pPr>
            <w:r>
              <w:rPr>
                <w:rFonts w:ascii="Times New Roman" w:hAnsi="Times New Roman" w:cs="Times New Roman"/>
                <w:b/>
                <w:bCs/>
              </w:rPr>
              <w:t>DESCRIPTION</w:t>
            </w:r>
          </w:p>
        </w:tc>
      </w:tr>
      <w:tr w:rsidR="001F3DF9" w14:paraId="0B2274D9" w14:textId="77777777" w:rsidTr="002E6C7C">
        <w:trPr>
          <w:cantSplit/>
        </w:trPr>
        <w:tc>
          <w:tcPr>
            <w:tcW w:w="2109" w:type="dxa"/>
            <w:tcBorders>
              <w:top w:val="nil"/>
            </w:tcBorders>
          </w:tcPr>
          <w:p w14:paraId="190964BB" w14:textId="77777777" w:rsidR="001F3DF9" w:rsidRDefault="001F3DF9" w:rsidP="002E6C7C">
            <w:pPr>
              <w:pStyle w:val="text"/>
              <w:rPr>
                <w:rFonts w:ascii="Times New Roman" w:hAnsi="Times New Roman" w:cs="Times New Roman"/>
              </w:rPr>
            </w:pPr>
            <w:r>
              <w:rPr>
                <w:rFonts w:ascii="Times New Roman" w:hAnsi="Times New Roman" w:cs="Times New Roman"/>
              </w:rPr>
              <w:t>XY0</w:t>
            </w:r>
          </w:p>
        </w:tc>
        <w:tc>
          <w:tcPr>
            <w:tcW w:w="2109" w:type="dxa"/>
            <w:tcBorders>
              <w:top w:val="nil"/>
            </w:tcBorders>
          </w:tcPr>
          <w:p w14:paraId="186A12A8" w14:textId="77777777" w:rsidR="001F3DF9" w:rsidRDefault="001F3DF9" w:rsidP="002E6C7C">
            <w:pPr>
              <w:pStyle w:val="text"/>
              <w:rPr>
                <w:rFonts w:ascii="Times New Roman" w:hAnsi="Times New Roman" w:cs="Times New Roman"/>
              </w:rPr>
            </w:pPr>
            <w:r>
              <w:rPr>
                <w:rFonts w:ascii="Times New Roman" w:hAnsi="Times New Roman" w:cs="Times New Roman"/>
              </w:rPr>
              <w:t>Source</w:t>
            </w:r>
          </w:p>
        </w:tc>
        <w:tc>
          <w:tcPr>
            <w:tcW w:w="2109" w:type="dxa"/>
            <w:tcBorders>
              <w:top w:val="nil"/>
            </w:tcBorders>
          </w:tcPr>
          <w:p w14:paraId="385A7DC4" w14:textId="77777777" w:rsidR="001F3DF9" w:rsidRDefault="001F3DF9" w:rsidP="002E6C7C">
            <w:pPr>
              <w:pStyle w:val="text"/>
              <w:rPr>
                <w:rFonts w:ascii="Times New Roman" w:hAnsi="Times New Roman" w:cs="Times New Roman"/>
              </w:rPr>
            </w:pPr>
            <w:r>
              <w:rPr>
                <w:rFonts w:ascii="Times New Roman" w:hAnsi="Times New Roman" w:cs="Times New Roman"/>
              </w:rPr>
              <w:t>X-Y</w:t>
            </w:r>
          </w:p>
        </w:tc>
        <w:tc>
          <w:tcPr>
            <w:tcW w:w="2403" w:type="dxa"/>
            <w:tcBorders>
              <w:top w:val="nil"/>
            </w:tcBorders>
          </w:tcPr>
          <w:p w14:paraId="02978DAA" w14:textId="77777777" w:rsidR="001F3DF9" w:rsidRDefault="001F3DF9" w:rsidP="002E6C7C">
            <w:pPr>
              <w:pStyle w:val="text"/>
              <w:rPr>
                <w:rFonts w:ascii="Times New Roman" w:hAnsi="Times New Roman" w:cs="Times New Roman"/>
              </w:rPr>
            </w:pPr>
            <w:r>
              <w:rPr>
                <w:rFonts w:ascii="Times New Roman" w:hAnsi="Times New Roman" w:cs="Times New Roman"/>
              </w:rPr>
              <w:t>Start point of line</w:t>
            </w:r>
          </w:p>
        </w:tc>
      </w:tr>
      <w:tr w:rsidR="001F3DF9" w14:paraId="48BB9D90" w14:textId="77777777" w:rsidTr="002E6C7C">
        <w:trPr>
          <w:cantSplit/>
        </w:trPr>
        <w:tc>
          <w:tcPr>
            <w:tcW w:w="2109" w:type="dxa"/>
          </w:tcPr>
          <w:p w14:paraId="43E96441" w14:textId="77777777" w:rsidR="001F3DF9" w:rsidRDefault="001F3DF9" w:rsidP="002E6C7C">
            <w:pPr>
              <w:pStyle w:val="text"/>
              <w:rPr>
                <w:rFonts w:ascii="Times New Roman" w:hAnsi="Times New Roman" w:cs="Times New Roman"/>
              </w:rPr>
            </w:pPr>
            <w:r>
              <w:rPr>
                <w:rFonts w:ascii="Times New Roman" w:hAnsi="Times New Roman" w:cs="Times New Roman"/>
              </w:rPr>
              <w:t xml:space="preserve">XY1  </w:t>
            </w:r>
            <w:r>
              <w:rPr>
                <w:rFonts w:ascii="Times New Roman" w:hAnsi="Times New Roman" w:cs="Times New Roman"/>
              </w:rPr>
              <w:sym w:font="ZapfDingbats" w:char="F048"/>
            </w:r>
          </w:p>
        </w:tc>
        <w:tc>
          <w:tcPr>
            <w:tcW w:w="2109" w:type="dxa"/>
          </w:tcPr>
          <w:p w14:paraId="6BB7DDA7" w14:textId="77777777" w:rsidR="001F3DF9" w:rsidRDefault="001F3DF9" w:rsidP="002E6C7C">
            <w:pPr>
              <w:pStyle w:val="text"/>
              <w:rPr>
                <w:rFonts w:ascii="Times New Roman" w:hAnsi="Times New Roman" w:cs="Times New Roman"/>
              </w:rPr>
            </w:pPr>
            <w:r>
              <w:rPr>
                <w:rFonts w:ascii="Times New Roman" w:hAnsi="Times New Roman" w:cs="Times New Roman"/>
              </w:rPr>
              <w:t>Destination</w:t>
            </w:r>
          </w:p>
        </w:tc>
        <w:tc>
          <w:tcPr>
            <w:tcW w:w="2109" w:type="dxa"/>
          </w:tcPr>
          <w:p w14:paraId="07BF4E9A" w14:textId="77777777" w:rsidR="001F3DF9" w:rsidRDefault="001F3DF9" w:rsidP="002E6C7C">
            <w:pPr>
              <w:pStyle w:val="text"/>
              <w:rPr>
                <w:rFonts w:ascii="Times New Roman" w:hAnsi="Times New Roman" w:cs="Times New Roman"/>
              </w:rPr>
            </w:pPr>
            <w:r>
              <w:rPr>
                <w:rFonts w:ascii="Times New Roman" w:hAnsi="Times New Roman" w:cs="Times New Roman"/>
              </w:rPr>
              <w:t>X-Y</w:t>
            </w:r>
          </w:p>
        </w:tc>
        <w:tc>
          <w:tcPr>
            <w:tcW w:w="2403" w:type="dxa"/>
          </w:tcPr>
          <w:p w14:paraId="51371208" w14:textId="77777777" w:rsidR="001F3DF9" w:rsidRDefault="001F3DF9" w:rsidP="002E6C7C">
            <w:pPr>
              <w:pStyle w:val="text"/>
              <w:rPr>
                <w:rFonts w:ascii="Times New Roman" w:hAnsi="Times New Roman" w:cs="Times New Roman"/>
              </w:rPr>
            </w:pPr>
            <w:r>
              <w:rPr>
                <w:rFonts w:ascii="Times New Roman" w:hAnsi="Times New Roman" w:cs="Times New Roman"/>
              </w:rPr>
              <w:t>End point of line</w:t>
            </w:r>
          </w:p>
        </w:tc>
      </w:tr>
      <w:tr w:rsidR="001F3DF9" w14:paraId="26E69051" w14:textId="77777777" w:rsidTr="002E6C7C">
        <w:trPr>
          <w:cantSplit/>
        </w:trPr>
        <w:tc>
          <w:tcPr>
            <w:tcW w:w="2109" w:type="dxa"/>
          </w:tcPr>
          <w:p w14:paraId="6098834A" w14:textId="77777777" w:rsidR="001F3DF9" w:rsidRDefault="001F3DF9" w:rsidP="002E6C7C">
            <w:pPr>
              <w:pStyle w:val="text"/>
              <w:rPr>
                <w:rFonts w:ascii="Times New Roman" w:hAnsi="Times New Roman" w:cs="Times New Roman"/>
              </w:rPr>
            </w:pPr>
            <w:r>
              <w:rPr>
                <w:rFonts w:ascii="Times New Roman" w:hAnsi="Times New Roman" w:cs="Times New Roman"/>
              </w:rPr>
              <w:t>XY2</w:t>
            </w:r>
          </w:p>
        </w:tc>
        <w:tc>
          <w:tcPr>
            <w:tcW w:w="2109" w:type="dxa"/>
          </w:tcPr>
          <w:p w14:paraId="55F18FE3" w14:textId="77777777" w:rsidR="001F3DF9" w:rsidRDefault="001F3DF9" w:rsidP="002E6C7C">
            <w:pPr>
              <w:pStyle w:val="text"/>
              <w:rPr>
                <w:rFonts w:ascii="Times New Roman" w:hAnsi="Times New Roman" w:cs="Times New Roman"/>
              </w:rPr>
            </w:pPr>
            <w:r>
              <w:rPr>
                <w:rFonts w:ascii="Times New Roman" w:hAnsi="Times New Roman" w:cs="Times New Roman"/>
              </w:rPr>
              <w:t>NA</w:t>
            </w:r>
          </w:p>
        </w:tc>
        <w:tc>
          <w:tcPr>
            <w:tcW w:w="2109" w:type="dxa"/>
          </w:tcPr>
          <w:p w14:paraId="2F29E7C9" w14:textId="77777777" w:rsidR="001F3DF9" w:rsidRDefault="001F3DF9" w:rsidP="002E6C7C">
            <w:pPr>
              <w:pStyle w:val="text"/>
              <w:rPr>
                <w:rFonts w:ascii="Times New Roman" w:hAnsi="Times New Roman" w:cs="Times New Roman"/>
              </w:rPr>
            </w:pPr>
          </w:p>
        </w:tc>
        <w:tc>
          <w:tcPr>
            <w:tcW w:w="2403" w:type="dxa"/>
          </w:tcPr>
          <w:p w14:paraId="75ADC835" w14:textId="77777777" w:rsidR="001F3DF9" w:rsidRDefault="001F3DF9" w:rsidP="002E6C7C">
            <w:pPr>
              <w:pStyle w:val="text"/>
              <w:rPr>
                <w:rFonts w:ascii="Times New Roman" w:hAnsi="Times New Roman" w:cs="Times New Roman"/>
              </w:rPr>
            </w:pPr>
          </w:p>
        </w:tc>
      </w:tr>
      <w:tr w:rsidR="001F3DF9" w14:paraId="41F4E71B" w14:textId="77777777" w:rsidTr="002E6C7C">
        <w:trPr>
          <w:cantSplit/>
        </w:trPr>
        <w:tc>
          <w:tcPr>
            <w:tcW w:w="2109" w:type="dxa"/>
          </w:tcPr>
          <w:p w14:paraId="763B3F07" w14:textId="77777777" w:rsidR="001F3DF9" w:rsidRDefault="001F3DF9" w:rsidP="002E6C7C">
            <w:pPr>
              <w:pStyle w:val="text"/>
              <w:rPr>
                <w:rFonts w:ascii="Times New Roman" w:hAnsi="Times New Roman" w:cs="Times New Roman"/>
              </w:rPr>
            </w:pPr>
            <w:r>
              <w:rPr>
                <w:rFonts w:ascii="Times New Roman" w:hAnsi="Times New Roman" w:cs="Times New Roman"/>
              </w:rPr>
              <w:t>XY3</w:t>
            </w:r>
          </w:p>
        </w:tc>
        <w:tc>
          <w:tcPr>
            <w:tcW w:w="2109" w:type="dxa"/>
          </w:tcPr>
          <w:p w14:paraId="59EDD3F2" w14:textId="77777777" w:rsidR="001F3DF9" w:rsidRDefault="001F3DF9" w:rsidP="002E6C7C">
            <w:pPr>
              <w:pStyle w:val="text"/>
              <w:rPr>
                <w:rFonts w:ascii="Times New Roman" w:hAnsi="Times New Roman" w:cs="Times New Roman"/>
              </w:rPr>
            </w:pPr>
            <w:r>
              <w:rPr>
                <w:rFonts w:ascii="Times New Roman" w:hAnsi="Times New Roman" w:cs="Times New Roman"/>
              </w:rPr>
              <w:t>NA</w:t>
            </w:r>
          </w:p>
        </w:tc>
        <w:tc>
          <w:tcPr>
            <w:tcW w:w="2109" w:type="dxa"/>
          </w:tcPr>
          <w:p w14:paraId="13E8D40B" w14:textId="77777777" w:rsidR="001F3DF9" w:rsidRDefault="001F3DF9" w:rsidP="002E6C7C">
            <w:pPr>
              <w:pStyle w:val="text"/>
              <w:rPr>
                <w:rFonts w:ascii="Times New Roman" w:hAnsi="Times New Roman" w:cs="Times New Roman"/>
              </w:rPr>
            </w:pPr>
          </w:p>
        </w:tc>
        <w:tc>
          <w:tcPr>
            <w:tcW w:w="2403" w:type="dxa"/>
          </w:tcPr>
          <w:p w14:paraId="661B5767" w14:textId="77777777" w:rsidR="001F3DF9" w:rsidRDefault="001F3DF9" w:rsidP="002E6C7C">
            <w:pPr>
              <w:pStyle w:val="text"/>
              <w:rPr>
                <w:rFonts w:ascii="Times New Roman" w:hAnsi="Times New Roman" w:cs="Times New Roman"/>
              </w:rPr>
            </w:pPr>
          </w:p>
        </w:tc>
      </w:tr>
      <w:tr w:rsidR="001F3DF9" w14:paraId="59041671" w14:textId="77777777" w:rsidTr="002E6C7C">
        <w:trPr>
          <w:cantSplit/>
        </w:trPr>
        <w:tc>
          <w:tcPr>
            <w:tcW w:w="2109" w:type="dxa"/>
            <w:tcBorders>
              <w:bottom w:val="single" w:sz="12" w:space="0" w:color="auto"/>
            </w:tcBorders>
          </w:tcPr>
          <w:p w14:paraId="6B52C4BB" w14:textId="77777777" w:rsidR="001F3DF9" w:rsidRDefault="001F3DF9" w:rsidP="002E6C7C">
            <w:pPr>
              <w:pStyle w:val="text"/>
              <w:rPr>
                <w:rFonts w:ascii="Times New Roman" w:hAnsi="Times New Roman" w:cs="Times New Roman"/>
              </w:rPr>
            </w:pPr>
            <w:r>
              <w:rPr>
                <w:rFonts w:ascii="Times New Roman" w:hAnsi="Times New Roman" w:cs="Times New Roman"/>
              </w:rPr>
              <w:t>XY4</w:t>
            </w:r>
          </w:p>
        </w:tc>
        <w:tc>
          <w:tcPr>
            <w:tcW w:w="2109" w:type="dxa"/>
            <w:tcBorders>
              <w:bottom w:val="single" w:sz="12" w:space="0" w:color="auto"/>
            </w:tcBorders>
          </w:tcPr>
          <w:p w14:paraId="6152368A" w14:textId="77777777" w:rsidR="001F3DF9" w:rsidRDefault="001F3DF9" w:rsidP="002E6C7C">
            <w:pPr>
              <w:pStyle w:val="text"/>
              <w:rPr>
                <w:rFonts w:ascii="Times New Roman" w:hAnsi="Times New Roman" w:cs="Times New Roman"/>
              </w:rPr>
            </w:pPr>
            <w:r>
              <w:rPr>
                <w:rFonts w:ascii="Times New Roman" w:hAnsi="Times New Roman" w:cs="Times New Roman"/>
              </w:rPr>
              <w:t xml:space="preserve">NA </w:t>
            </w:r>
          </w:p>
        </w:tc>
        <w:tc>
          <w:tcPr>
            <w:tcW w:w="2109" w:type="dxa"/>
            <w:tcBorders>
              <w:bottom w:val="single" w:sz="12" w:space="0" w:color="auto"/>
            </w:tcBorders>
          </w:tcPr>
          <w:p w14:paraId="2A0328AC" w14:textId="77777777" w:rsidR="001F3DF9" w:rsidRDefault="001F3DF9" w:rsidP="002E6C7C">
            <w:pPr>
              <w:pStyle w:val="text"/>
              <w:rPr>
                <w:rFonts w:ascii="Times New Roman" w:hAnsi="Times New Roman" w:cs="Times New Roman"/>
              </w:rPr>
            </w:pPr>
          </w:p>
        </w:tc>
        <w:tc>
          <w:tcPr>
            <w:tcW w:w="2403" w:type="dxa"/>
            <w:tcBorders>
              <w:bottom w:val="single" w:sz="12" w:space="0" w:color="auto"/>
            </w:tcBorders>
          </w:tcPr>
          <w:p w14:paraId="563C0E79" w14:textId="77777777" w:rsidR="001F3DF9" w:rsidRDefault="001F3DF9" w:rsidP="002E6C7C">
            <w:pPr>
              <w:pStyle w:val="text"/>
              <w:rPr>
                <w:rFonts w:ascii="Times New Roman" w:hAnsi="Times New Roman" w:cs="Times New Roman"/>
              </w:rPr>
            </w:pPr>
          </w:p>
        </w:tc>
      </w:tr>
    </w:tbl>
    <w:p w14:paraId="0CDDC8C4" w14:textId="77777777" w:rsidR="001F3DF9" w:rsidRDefault="001F3DF9" w:rsidP="001F3DF9"/>
    <w:p w14:paraId="336BC745" w14:textId="77777777" w:rsidR="001F3DF9" w:rsidRDefault="001F3DF9" w:rsidP="001F3DF9">
      <w:pPr>
        <w:pStyle w:val="text"/>
        <w:rPr>
          <w:rFonts w:ascii="Times New Roman" w:hAnsi="Times New Roman" w:cs="Times New Roman"/>
          <w:b/>
          <w:bCs/>
          <w:caps/>
        </w:rPr>
      </w:pPr>
      <w:r>
        <w:rPr>
          <w:rFonts w:ascii="Times New Roman" w:hAnsi="Times New Roman" w:cs="Times New Roman"/>
        </w:rPr>
        <w:br w:type="page"/>
      </w:r>
      <w:r>
        <w:rPr>
          <w:rFonts w:ascii="Times New Roman" w:hAnsi="Times New Roman" w:cs="Times New Roman"/>
          <w:b/>
          <w:bCs/>
          <w:caps/>
        </w:rPr>
        <w:t>ACTIVE parameters</w:t>
      </w:r>
    </w:p>
    <w:p w14:paraId="48C86128" w14:textId="77777777" w:rsidR="001F3DF9" w:rsidRDefault="001F3DF9" w:rsidP="001F3DF9"/>
    <w:tbl>
      <w:tblPr>
        <w:tblW w:w="0" w:type="auto"/>
        <w:tblInd w:w="108" w:type="dxa"/>
        <w:tblLayout w:type="fixed"/>
        <w:tblLook w:val="0000" w:firstRow="0" w:lastRow="0" w:firstColumn="0" w:lastColumn="0" w:noHBand="0" w:noVBand="0"/>
      </w:tblPr>
      <w:tblGrid>
        <w:gridCol w:w="1516"/>
        <w:gridCol w:w="655"/>
      </w:tblGrid>
      <w:tr w:rsidR="001F3DF9" w14:paraId="49B10EBE" w14:textId="77777777" w:rsidTr="002E6C7C">
        <w:trPr>
          <w:cantSplit/>
        </w:trPr>
        <w:tc>
          <w:tcPr>
            <w:tcW w:w="1516" w:type="dxa"/>
            <w:tcBorders>
              <w:top w:val="single" w:sz="6" w:space="0" w:color="auto"/>
              <w:left w:val="single" w:sz="6" w:space="0" w:color="auto"/>
              <w:bottom w:val="single" w:sz="6" w:space="0" w:color="auto"/>
              <w:right w:val="single" w:sz="6" w:space="0" w:color="auto"/>
            </w:tcBorders>
          </w:tcPr>
          <w:p w14:paraId="4A44131F" w14:textId="77777777" w:rsidR="001F3DF9" w:rsidRDefault="001F3DF9" w:rsidP="002E6C7C">
            <w:pPr>
              <w:pStyle w:val="text"/>
              <w:rPr>
                <w:rFonts w:ascii="Times New Roman" w:hAnsi="Times New Roman" w:cs="Times New Roman"/>
              </w:rPr>
            </w:pPr>
            <w:r>
              <w:rPr>
                <w:rFonts w:ascii="Times New Roman" w:hAnsi="Times New Roman" w:cs="Times New Roman"/>
              </w:rPr>
              <w:t>BUF_CTRL</w:t>
            </w:r>
          </w:p>
        </w:tc>
        <w:tc>
          <w:tcPr>
            <w:tcW w:w="655" w:type="dxa"/>
            <w:tcBorders>
              <w:top w:val="single" w:sz="6" w:space="0" w:color="auto"/>
              <w:left w:val="single" w:sz="6" w:space="0" w:color="auto"/>
              <w:bottom w:val="single" w:sz="6" w:space="0" w:color="auto"/>
              <w:right w:val="single" w:sz="6" w:space="0" w:color="auto"/>
            </w:tcBorders>
          </w:tcPr>
          <w:p w14:paraId="309E7311"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47ABAAC3" w14:textId="77777777" w:rsidTr="002E6C7C">
        <w:trPr>
          <w:cantSplit/>
        </w:trPr>
        <w:tc>
          <w:tcPr>
            <w:tcW w:w="1516" w:type="dxa"/>
            <w:tcBorders>
              <w:top w:val="single" w:sz="6" w:space="0" w:color="auto"/>
              <w:left w:val="single" w:sz="6" w:space="0" w:color="auto"/>
              <w:bottom w:val="single" w:sz="6" w:space="0" w:color="auto"/>
              <w:right w:val="single" w:sz="6" w:space="0" w:color="auto"/>
            </w:tcBorders>
          </w:tcPr>
          <w:p w14:paraId="288F7860" w14:textId="77777777" w:rsidR="001F3DF9" w:rsidRDefault="001F3DF9" w:rsidP="002E6C7C">
            <w:pPr>
              <w:pStyle w:val="text"/>
              <w:rPr>
                <w:rFonts w:ascii="Times New Roman" w:hAnsi="Times New Roman" w:cs="Times New Roman"/>
              </w:rPr>
            </w:pPr>
            <w:r>
              <w:rPr>
                <w:rFonts w:ascii="Times New Roman" w:hAnsi="Times New Roman" w:cs="Times New Roman"/>
              </w:rPr>
              <w:t>XYW_AD</w:t>
            </w:r>
          </w:p>
        </w:tc>
        <w:tc>
          <w:tcPr>
            <w:tcW w:w="655" w:type="dxa"/>
            <w:tcBorders>
              <w:top w:val="single" w:sz="6" w:space="0" w:color="auto"/>
              <w:left w:val="single" w:sz="6" w:space="0" w:color="auto"/>
              <w:bottom w:val="single" w:sz="6" w:space="0" w:color="auto"/>
              <w:right w:val="single" w:sz="6" w:space="0" w:color="auto"/>
            </w:tcBorders>
          </w:tcPr>
          <w:p w14:paraId="2309BD30"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29086F3D" w14:textId="77777777" w:rsidTr="002E6C7C">
        <w:trPr>
          <w:cantSplit/>
        </w:trPr>
        <w:tc>
          <w:tcPr>
            <w:tcW w:w="1516" w:type="dxa"/>
            <w:tcBorders>
              <w:top w:val="single" w:sz="6" w:space="0" w:color="auto"/>
              <w:left w:val="single" w:sz="6" w:space="0" w:color="auto"/>
              <w:bottom w:val="single" w:sz="6" w:space="0" w:color="auto"/>
              <w:right w:val="single" w:sz="6" w:space="0" w:color="auto"/>
            </w:tcBorders>
          </w:tcPr>
          <w:p w14:paraId="1FC2C9E4" w14:textId="77777777" w:rsidR="001F3DF9" w:rsidRDefault="001F3DF9" w:rsidP="002E6C7C">
            <w:pPr>
              <w:pStyle w:val="text"/>
              <w:rPr>
                <w:rFonts w:ascii="Times New Roman" w:hAnsi="Times New Roman" w:cs="Times New Roman"/>
              </w:rPr>
            </w:pPr>
            <w:r>
              <w:rPr>
                <w:rFonts w:ascii="Times New Roman" w:hAnsi="Times New Roman" w:cs="Times New Roman"/>
              </w:rPr>
              <w:t>XYW_SZ</w:t>
            </w:r>
          </w:p>
        </w:tc>
        <w:tc>
          <w:tcPr>
            <w:tcW w:w="655" w:type="dxa"/>
            <w:tcBorders>
              <w:top w:val="single" w:sz="6" w:space="0" w:color="auto"/>
              <w:left w:val="single" w:sz="6" w:space="0" w:color="auto"/>
              <w:bottom w:val="single" w:sz="6" w:space="0" w:color="auto"/>
              <w:right w:val="single" w:sz="6" w:space="0" w:color="auto"/>
            </w:tcBorders>
          </w:tcPr>
          <w:p w14:paraId="0EC7FB82"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5BA8FF90" w14:textId="77777777" w:rsidTr="002E6C7C">
        <w:trPr>
          <w:cantSplit/>
        </w:trPr>
        <w:tc>
          <w:tcPr>
            <w:tcW w:w="1516" w:type="dxa"/>
            <w:tcBorders>
              <w:top w:val="single" w:sz="6" w:space="0" w:color="auto"/>
              <w:left w:val="single" w:sz="6" w:space="0" w:color="auto"/>
              <w:bottom w:val="single" w:sz="6" w:space="0" w:color="auto"/>
              <w:right w:val="single" w:sz="6" w:space="0" w:color="auto"/>
            </w:tcBorders>
          </w:tcPr>
          <w:p w14:paraId="43A035CD" w14:textId="77777777" w:rsidR="001F3DF9" w:rsidRDefault="001F3DF9" w:rsidP="002E6C7C">
            <w:pPr>
              <w:pStyle w:val="text"/>
              <w:rPr>
                <w:rFonts w:ascii="Times New Roman" w:hAnsi="Times New Roman" w:cs="Times New Roman"/>
              </w:rPr>
            </w:pPr>
            <w:r>
              <w:rPr>
                <w:rFonts w:ascii="Times New Roman" w:hAnsi="Times New Roman" w:cs="Times New Roman"/>
              </w:rPr>
              <w:t>DE_SORG</w:t>
            </w:r>
          </w:p>
        </w:tc>
        <w:tc>
          <w:tcPr>
            <w:tcW w:w="655" w:type="dxa"/>
            <w:tcBorders>
              <w:top w:val="single" w:sz="6" w:space="0" w:color="auto"/>
              <w:left w:val="single" w:sz="6" w:space="0" w:color="auto"/>
              <w:bottom w:val="single" w:sz="6" w:space="0" w:color="auto"/>
              <w:right w:val="single" w:sz="6" w:space="0" w:color="auto"/>
            </w:tcBorders>
          </w:tcPr>
          <w:p w14:paraId="743CCD9D"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75CEE6E5" w14:textId="77777777" w:rsidTr="002E6C7C">
        <w:trPr>
          <w:cantSplit/>
        </w:trPr>
        <w:tc>
          <w:tcPr>
            <w:tcW w:w="1516" w:type="dxa"/>
            <w:tcBorders>
              <w:top w:val="single" w:sz="6" w:space="0" w:color="auto"/>
              <w:left w:val="single" w:sz="6" w:space="0" w:color="auto"/>
              <w:bottom w:val="single" w:sz="6" w:space="0" w:color="auto"/>
              <w:right w:val="single" w:sz="6" w:space="0" w:color="auto"/>
            </w:tcBorders>
          </w:tcPr>
          <w:p w14:paraId="7D611724" w14:textId="77777777" w:rsidR="001F3DF9" w:rsidRDefault="001F3DF9" w:rsidP="002E6C7C">
            <w:pPr>
              <w:pStyle w:val="text"/>
              <w:rPr>
                <w:rFonts w:ascii="Times New Roman" w:hAnsi="Times New Roman" w:cs="Times New Roman"/>
              </w:rPr>
            </w:pPr>
            <w:r>
              <w:rPr>
                <w:rFonts w:ascii="Times New Roman" w:hAnsi="Times New Roman" w:cs="Times New Roman"/>
              </w:rPr>
              <w:t>DE_DORG</w:t>
            </w:r>
          </w:p>
        </w:tc>
        <w:tc>
          <w:tcPr>
            <w:tcW w:w="655" w:type="dxa"/>
            <w:tcBorders>
              <w:top w:val="single" w:sz="6" w:space="0" w:color="auto"/>
              <w:left w:val="single" w:sz="6" w:space="0" w:color="auto"/>
              <w:bottom w:val="single" w:sz="6" w:space="0" w:color="auto"/>
              <w:right w:val="single" w:sz="6" w:space="0" w:color="auto"/>
            </w:tcBorders>
          </w:tcPr>
          <w:p w14:paraId="10C1CC7F"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6EE6C2C5" w14:textId="77777777" w:rsidTr="002E6C7C">
        <w:trPr>
          <w:cantSplit/>
        </w:trPr>
        <w:tc>
          <w:tcPr>
            <w:tcW w:w="1516" w:type="dxa"/>
            <w:tcBorders>
              <w:top w:val="single" w:sz="6" w:space="0" w:color="auto"/>
              <w:left w:val="single" w:sz="6" w:space="0" w:color="auto"/>
              <w:bottom w:val="single" w:sz="6" w:space="0" w:color="auto"/>
              <w:right w:val="single" w:sz="6" w:space="0" w:color="auto"/>
            </w:tcBorders>
          </w:tcPr>
          <w:p w14:paraId="1D7CD954" w14:textId="77777777" w:rsidR="001F3DF9" w:rsidRDefault="001F3DF9" w:rsidP="002E6C7C">
            <w:pPr>
              <w:pStyle w:val="text"/>
              <w:rPr>
                <w:rFonts w:ascii="Times New Roman" w:hAnsi="Times New Roman" w:cs="Times New Roman"/>
              </w:rPr>
            </w:pPr>
            <w:r>
              <w:rPr>
                <w:rFonts w:ascii="Times New Roman" w:hAnsi="Times New Roman" w:cs="Times New Roman"/>
              </w:rPr>
              <w:t>DE_SPTCH</w:t>
            </w:r>
          </w:p>
        </w:tc>
        <w:tc>
          <w:tcPr>
            <w:tcW w:w="655" w:type="dxa"/>
            <w:tcBorders>
              <w:top w:val="single" w:sz="6" w:space="0" w:color="auto"/>
              <w:left w:val="single" w:sz="6" w:space="0" w:color="auto"/>
              <w:bottom w:val="single" w:sz="6" w:space="0" w:color="auto"/>
              <w:right w:val="single" w:sz="6" w:space="0" w:color="auto"/>
            </w:tcBorders>
          </w:tcPr>
          <w:p w14:paraId="59AA21FD"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7E9454B1" w14:textId="77777777" w:rsidTr="002E6C7C">
        <w:trPr>
          <w:cantSplit/>
        </w:trPr>
        <w:tc>
          <w:tcPr>
            <w:tcW w:w="1516" w:type="dxa"/>
            <w:tcBorders>
              <w:top w:val="single" w:sz="6" w:space="0" w:color="auto"/>
              <w:left w:val="single" w:sz="6" w:space="0" w:color="auto"/>
              <w:bottom w:val="single" w:sz="6" w:space="0" w:color="auto"/>
              <w:right w:val="single" w:sz="6" w:space="0" w:color="auto"/>
            </w:tcBorders>
          </w:tcPr>
          <w:p w14:paraId="25CAF3EF" w14:textId="77777777" w:rsidR="001F3DF9" w:rsidRDefault="001F3DF9" w:rsidP="002E6C7C">
            <w:pPr>
              <w:pStyle w:val="text"/>
              <w:rPr>
                <w:rFonts w:ascii="Times New Roman" w:hAnsi="Times New Roman" w:cs="Times New Roman"/>
              </w:rPr>
            </w:pPr>
            <w:r>
              <w:rPr>
                <w:rFonts w:ascii="Times New Roman" w:hAnsi="Times New Roman" w:cs="Times New Roman"/>
              </w:rPr>
              <w:t>DE_ZPTCH</w:t>
            </w:r>
          </w:p>
        </w:tc>
        <w:tc>
          <w:tcPr>
            <w:tcW w:w="655" w:type="dxa"/>
            <w:tcBorders>
              <w:top w:val="single" w:sz="6" w:space="0" w:color="auto"/>
              <w:left w:val="single" w:sz="6" w:space="0" w:color="auto"/>
              <w:bottom w:val="single" w:sz="6" w:space="0" w:color="auto"/>
              <w:right w:val="single" w:sz="6" w:space="0" w:color="auto"/>
            </w:tcBorders>
          </w:tcPr>
          <w:p w14:paraId="75FCCEBE"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228BD668" w14:textId="77777777" w:rsidTr="002E6C7C">
        <w:trPr>
          <w:cantSplit/>
        </w:trPr>
        <w:tc>
          <w:tcPr>
            <w:tcW w:w="1516" w:type="dxa"/>
            <w:tcBorders>
              <w:top w:val="single" w:sz="6" w:space="0" w:color="auto"/>
              <w:left w:val="single" w:sz="6" w:space="0" w:color="auto"/>
              <w:bottom w:val="single" w:sz="6" w:space="0" w:color="auto"/>
              <w:right w:val="single" w:sz="6" w:space="0" w:color="auto"/>
            </w:tcBorders>
          </w:tcPr>
          <w:p w14:paraId="1B820C4E" w14:textId="77777777" w:rsidR="001F3DF9" w:rsidRDefault="001F3DF9" w:rsidP="002E6C7C">
            <w:pPr>
              <w:pStyle w:val="text"/>
              <w:rPr>
                <w:rFonts w:ascii="Times New Roman" w:hAnsi="Times New Roman" w:cs="Times New Roman"/>
              </w:rPr>
            </w:pPr>
            <w:r>
              <w:rPr>
                <w:rFonts w:ascii="Times New Roman" w:hAnsi="Times New Roman" w:cs="Times New Roman"/>
              </w:rPr>
              <w:t>DE_DPTCH</w:t>
            </w:r>
          </w:p>
        </w:tc>
        <w:tc>
          <w:tcPr>
            <w:tcW w:w="655" w:type="dxa"/>
            <w:tcBorders>
              <w:top w:val="single" w:sz="6" w:space="0" w:color="auto"/>
              <w:left w:val="single" w:sz="6" w:space="0" w:color="auto"/>
              <w:bottom w:val="single" w:sz="6" w:space="0" w:color="auto"/>
              <w:right w:val="single" w:sz="6" w:space="0" w:color="auto"/>
            </w:tcBorders>
          </w:tcPr>
          <w:p w14:paraId="671EC581"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095B878F" w14:textId="77777777" w:rsidTr="002E6C7C">
        <w:trPr>
          <w:cantSplit/>
        </w:trPr>
        <w:tc>
          <w:tcPr>
            <w:tcW w:w="1516" w:type="dxa"/>
            <w:tcBorders>
              <w:top w:val="single" w:sz="6" w:space="0" w:color="auto"/>
              <w:left w:val="single" w:sz="6" w:space="0" w:color="auto"/>
              <w:bottom w:val="single" w:sz="6" w:space="0" w:color="auto"/>
              <w:right w:val="single" w:sz="6" w:space="0" w:color="auto"/>
            </w:tcBorders>
          </w:tcPr>
          <w:p w14:paraId="69AD26E0" w14:textId="77777777" w:rsidR="001F3DF9" w:rsidRDefault="001F3DF9" w:rsidP="002E6C7C">
            <w:pPr>
              <w:pStyle w:val="text"/>
              <w:rPr>
                <w:rFonts w:ascii="Times New Roman" w:hAnsi="Times New Roman" w:cs="Times New Roman"/>
              </w:rPr>
            </w:pPr>
            <w:r>
              <w:rPr>
                <w:rFonts w:ascii="Times New Roman" w:hAnsi="Times New Roman" w:cs="Times New Roman"/>
              </w:rPr>
              <w:t>CMD_OPC</w:t>
            </w:r>
          </w:p>
        </w:tc>
        <w:tc>
          <w:tcPr>
            <w:tcW w:w="655" w:type="dxa"/>
            <w:tcBorders>
              <w:top w:val="single" w:sz="6" w:space="0" w:color="auto"/>
              <w:left w:val="single" w:sz="6" w:space="0" w:color="auto"/>
              <w:bottom w:val="single" w:sz="6" w:space="0" w:color="auto"/>
              <w:right w:val="single" w:sz="6" w:space="0" w:color="auto"/>
            </w:tcBorders>
          </w:tcPr>
          <w:p w14:paraId="32B94A13" w14:textId="77777777" w:rsidR="001F3DF9" w:rsidRDefault="001F3DF9" w:rsidP="002E6C7C">
            <w:pPr>
              <w:pStyle w:val="text"/>
              <w:rPr>
                <w:rFonts w:ascii="Times New Roman" w:hAnsi="Times New Roman" w:cs="Times New Roman"/>
              </w:rPr>
            </w:pPr>
            <w:r>
              <w:rPr>
                <w:rFonts w:ascii="Times New Roman" w:hAnsi="Times New Roman" w:cs="Times New Roman"/>
              </w:rPr>
              <w:t>0x2</w:t>
            </w:r>
          </w:p>
        </w:tc>
      </w:tr>
      <w:tr w:rsidR="001F3DF9" w14:paraId="4D4E6FA0" w14:textId="77777777" w:rsidTr="002E6C7C">
        <w:trPr>
          <w:cantSplit/>
        </w:trPr>
        <w:tc>
          <w:tcPr>
            <w:tcW w:w="1516" w:type="dxa"/>
            <w:tcBorders>
              <w:top w:val="single" w:sz="6" w:space="0" w:color="auto"/>
              <w:left w:val="single" w:sz="6" w:space="0" w:color="auto"/>
              <w:bottom w:val="single" w:sz="6" w:space="0" w:color="auto"/>
              <w:right w:val="single" w:sz="6" w:space="0" w:color="auto"/>
            </w:tcBorders>
          </w:tcPr>
          <w:p w14:paraId="176C2576" w14:textId="77777777" w:rsidR="001F3DF9" w:rsidRDefault="001F3DF9" w:rsidP="002E6C7C">
            <w:pPr>
              <w:pStyle w:val="text"/>
              <w:rPr>
                <w:rFonts w:ascii="Times New Roman" w:hAnsi="Times New Roman" w:cs="Times New Roman"/>
              </w:rPr>
            </w:pPr>
            <w:r>
              <w:rPr>
                <w:rFonts w:ascii="Times New Roman" w:hAnsi="Times New Roman" w:cs="Times New Roman"/>
              </w:rPr>
              <w:t>CMD_ROP</w:t>
            </w:r>
          </w:p>
        </w:tc>
        <w:tc>
          <w:tcPr>
            <w:tcW w:w="655" w:type="dxa"/>
            <w:tcBorders>
              <w:top w:val="single" w:sz="6" w:space="0" w:color="auto"/>
              <w:left w:val="single" w:sz="6" w:space="0" w:color="auto"/>
              <w:bottom w:val="single" w:sz="6" w:space="0" w:color="auto"/>
              <w:right w:val="single" w:sz="6" w:space="0" w:color="auto"/>
            </w:tcBorders>
          </w:tcPr>
          <w:p w14:paraId="2AE5CF4C"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0F10D39E" w14:textId="77777777" w:rsidTr="002E6C7C">
        <w:trPr>
          <w:cantSplit/>
        </w:trPr>
        <w:tc>
          <w:tcPr>
            <w:tcW w:w="1516" w:type="dxa"/>
            <w:tcBorders>
              <w:top w:val="single" w:sz="6" w:space="0" w:color="auto"/>
              <w:left w:val="single" w:sz="6" w:space="0" w:color="auto"/>
              <w:bottom w:val="single" w:sz="6" w:space="0" w:color="auto"/>
              <w:right w:val="single" w:sz="6" w:space="0" w:color="auto"/>
            </w:tcBorders>
          </w:tcPr>
          <w:p w14:paraId="551D1EDF" w14:textId="77777777" w:rsidR="001F3DF9" w:rsidRDefault="001F3DF9" w:rsidP="002E6C7C">
            <w:pPr>
              <w:pStyle w:val="text"/>
              <w:rPr>
                <w:rFonts w:ascii="Times New Roman" w:hAnsi="Times New Roman" w:cs="Times New Roman"/>
              </w:rPr>
            </w:pPr>
            <w:r>
              <w:rPr>
                <w:rFonts w:ascii="Times New Roman" w:hAnsi="Times New Roman" w:cs="Times New Roman"/>
              </w:rPr>
              <w:t>CMD_STYLE</w:t>
            </w:r>
          </w:p>
        </w:tc>
        <w:tc>
          <w:tcPr>
            <w:tcW w:w="655" w:type="dxa"/>
            <w:tcBorders>
              <w:top w:val="single" w:sz="6" w:space="0" w:color="auto"/>
              <w:left w:val="single" w:sz="6" w:space="0" w:color="auto"/>
              <w:bottom w:val="single" w:sz="6" w:space="0" w:color="auto"/>
              <w:right w:val="single" w:sz="6" w:space="0" w:color="auto"/>
            </w:tcBorders>
          </w:tcPr>
          <w:p w14:paraId="5936315E"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39B431C7" w14:textId="77777777" w:rsidTr="002E6C7C">
        <w:trPr>
          <w:cantSplit/>
        </w:trPr>
        <w:tc>
          <w:tcPr>
            <w:tcW w:w="1516" w:type="dxa"/>
            <w:tcBorders>
              <w:top w:val="single" w:sz="6" w:space="0" w:color="auto"/>
              <w:left w:val="single" w:sz="6" w:space="0" w:color="auto"/>
              <w:bottom w:val="single" w:sz="6" w:space="0" w:color="auto"/>
              <w:right w:val="single" w:sz="6" w:space="0" w:color="auto"/>
            </w:tcBorders>
          </w:tcPr>
          <w:p w14:paraId="13932087" w14:textId="77777777" w:rsidR="001F3DF9" w:rsidRDefault="001F3DF9" w:rsidP="002E6C7C">
            <w:pPr>
              <w:pStyle w:val="text"/>
              <w:rPr>
                <w:rFonts w:ascii="Times New Roman" w:hAnsi="Times New Roman" w:cs="Times New Roman"/>
              </w:rPr>
            </w:pPr>
            <w:r>
              <w:rPr>
                <w:rFonts w:ascii="Times New Roman" w:hAnsi="Times New Roman" w:cs="Times New Roman"/>
              </w:rPr>
              <w:t>CMD_PATRN</w:t>
            </w:r>
          </w:p>
        </w:tc>
        <w:tc>
          <w:tcPr>
            <w:tcW w:w="655" w:type="dxa"/>
            <w:tcBorders>
              <w:top w:val="single" w:sz="6" w:space="0" w:color="auto"/>
              <w:left w:val="single" w:sz="6" w:space="0" w:color="auto"/>
              <w:bottom w:val="single" w:sz="6" w:space="0" w:color="auto"/>
              <w:right w:val="single" w:sz="6" w:space="0" w:color="auto"/>
            </w:tcBorders>
          </w:tcPr>
          <w:p w14:paraId="0E53A381"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3BEEBB99" w14:textId="77777777" w:rsidTr="002E6C7C">
        <w:trPr>
          <w:cantSplit/>
        </w:trPr>
        <w:tc>
          <w:tcPr>
            <w:tcW w:w="1516" w:type="dxa"/>
            <w:tcBorders>
              <w:top w:val="single" w:sz="6" w:space="0" w:color="auto"/>
              <w:left w:val="single" w:sz="6" w:space="0" w:color="auto"/>
              <w:bottom w:val="single" w:sz="6" w:space="0" w:color="auto"/>
              <w:right w:val="single" w:sz="6" w:space="0" w:color="auto"/>
            </w:tcBorders>
          </w:tcPr>
          <w:p w14:paraId="50E675AF" w14:textId="77777777" w:rsidR="001F3DF9" w:rsidRDefault="001F3DF9" w:rsidP="002E6C7C">
            <w:pPr>
              <w:pStyle w:val="text"/>
              <w:rPr>
                <w:rFonts w:ascii="Times New Roman" w:hAnsi="Times New Roman" w:cs="Times New Roman"/>
              </w:rPr>
            </w:pPr>
            <w:r>
              <w:rPr>
                <w:rFonts w:ascii="Times New Roman" w:hAnsi="Times New Roman" w:cs="Times New Roman"/>
              </w:rPr>
              <w:t>CMD_CLP</w:t>
            </w:r>
          </w:p>
        </w:tc>
        <w:tc>
          <w:tcPr>
            <w:tcW w:w="655" w:type="dxa"/>
            <w:tcBorders>
              <w:top w:val="single" w:sz="6" w:space="0" w:color="auto"/>
              <w:left w:val="single" w:sz="6" w:space="0" w:color="auto"/>
              <w:bottom w:val="single" w:sz="6" w:space="0" w:color="auto"/>
              <w:right w:val="single" w:sz="6" w:space="0" w:color="auto"/>
            </w:tcBorders>
          </w:tcPr>
          <w:p w14:paraId="343DA4F9"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786B0BC8" w14:textId="77777777" w:rsidTr="002E6C7C">
        <w:trPr>
          <w:cantSplit/>
        </w:trPr>
        <w:tc>
          <w:tcPr>
            <w:tcW w:w="1516" w:type="dxa"/>
            <w:tcBorders>
              <w:top w:val="single" w:sz="6" w:space="0" w:color="auto"/>
              <w:left w:val="single" w:sz="6" w:space="0" w:color="auto"/>
              <w:bottom w:val="single" w:sz="6" w:space="0" w:color="auto"/>
              <w:right w:val="single" w:sz="6" w:space="0" w:color="auto"/>
            </w:tcBorders>
          </w:tcPr>
          <w:p w14:paraId="509FBFF0" w14:textId="77777777" w:rsidR="001F3DF9" w:rsidRDefault="001F3DF9" w:rsidP="002E6C7C">
            <w:pPr>
              <w:pStyle w:val="text"/>
              <w:rPr>
                <w:rFonts w:ascii="Times New Roman" w:hAnsi="Times New Roman" w:cs="Times New Roman"/>
              </w:rPr>
            </w:pPr>
            <w:r>
              <w:rPr>
                <w:rFonts w:ascii="Times New Roman" w:hAnsi="Times New Roman" w:cs="Times New Roman"/>
              </w:rPr>
              <w:t>FORE</w:t>
            </w:r>
          </w:p>
        </w:tc>
        <w:tc>
          <w:tcPr>
            <w:tcW w:w="655" w:type="dxa"/>
            <w:tcBorders>
              <w:top w:val="single" w:sz="6" w:space="0" w:color="auto"/>
              <w:left w:val="single" w:sz="6" w:space="0" w:color="auto"/>
              <w:bottom w:val="single" w:sz="6" w:space="0" w:color="auto"/>
              <w:right w:val="single" w:sz="6" w:space="0" w:color="auto"/>
            </w:tcBorders>
          </w:tcPr>
          <w:p w14:paraId="1B932E7C"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1F5537FB" w14:textId="77777777" w:rsidTr="002E6C7C">
        <w:trPr>
          <w:cantSplit/>
        </w:trPr>
        <w:tc>
          <w:tcPr>
            <w:tcW w:w="1516" w:type="dxa"/>
            <w:tcBorders>
              <w:top w:val="single" w:sz="6" w:space="0" w:color="auto"/>
              <w:left w:val="single" w:sz="6" w:space="0" w:color="auto"/>
              <w:bottom w:val="single" w:sz="6" w:space="0" w:color="auto"/>
              <w:right w:val="single" w:sz="6" w:space="0" w:color="auto"/>
            </w:tcBorders>
          </w:tcPr>
          <w:p w14:paraId="3DAFF576" w14:textId="77777777" w:rsidR="001F3DF9" w:rsidRDefault="001F3DF9" w:rsidP="002E6C7C">
            <w:pPr>
              <w:pStyle w:val="text"/>
              <w:rPr>
                <w:rFonts w:ascii="Times New Roman" w:hAnsi="Times New Roman" w:cs="Times New Roman"/>
              </w:rPr>
            </w:pPr>
            <w:r>
              <w:rPr>
                <w:rFonts w:ascii="Times New Roman" w:hAnsi="Times New Roman" w:cs="Times New Roman"/>
              </w:rPr>
              <w:t>BACK</w:t>
            </w:r>
          </w:p>
        </w:tc>
        <w:tc>
          <w:tcPr>
            <w:tcW w:w="655" w:type="dxa"/>
            <w:tcBorders>
              <w:top w:val="single" w:sz="6" w:space="0" w:color="auto"/>
              <w:left w:val="single" w:sz="6" w:space="0" w:color="auto"/>
              <w:bottom w:val="single" w:sz="6" w:space="0" w:color="auto"/>
              <w:right w:val="single" w:sz="6" w:space="0" w:color="auto"/>
            </w:tcBorders>
          </w:tcPr>
          <w:p w14:paraId="226888CF"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00AA760B" w14:textId="77777777" w:rsidTr="002E6C7C">
        <w:trPr>
          <w:cantSplit/>
        </w:trPr>
        <w:tc>
          <w:tcPr>
            <w:tcW w:w="1516" w:type="dxa"/>
            <w:tcBorders>
              <w:top w:val="single" w:sz="6" w:space="0" w:color="auto"/>
              <w:left w:val="single" w:sz="6" w:space="0" w:color="auto"/>
              <w:bottom w:val="single" w:sz="6" w:space="0" w:color="auto"/>
              <w:right w:val="single" w:sz="6" w:space="0" w:color="auto"/>
            </w:tcBorders>
          </w:tcPr>
          <w:p w14:paraId="2351564D" w14:textId="77777777" w:rsidR="001F3DF9" w:rsidRDefault="001F3DF9" w:rsidP="002E6C7C">
            <w:pPr>
              <w:pStyle w:val="text"/>
              <w:rPr>
                <w:rFonts w:ascii="Times New Roman" w:hAnsi="Times New Roman" w:cs="Times New Roman"/>
              </w:rPr>
            </w:pPr>
            <w:r>
              <w:rPr>
                <w:rFonts w:ascii="Times New Roman" w:hAnsi="Times New Roman" w:cs="Times New Roman"/>
              </w:rPr>
              <w:t>MASK</w:t>
            </w:r>
          </w:p>
        </w:tc>
        <w:tc>
          <w:tcPr>
            <w:tcW w:w="655" w:type="dxa"/>
            <w:tcBorders>
              <w:top w:val="single" w:sz="6" w:space="0" w:color="auto"/>
              <w:left w:val="single" w:sz="6" w:space="0" w:color="auto"/>
              <w:bottom w:val="single" w:sz="6" w:space="0" w:color="auto"/>
              <w:right w:val="single" w:sz="6" w:space="0" w:color="auto"/>
            </w:tcBorders>
          </w:tcPr>
          <w:p w14:paraId="026891B5"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453877F7" w14:textId="77777777" w:rsidTr="002E6C7C">
        <w:trPr>
          <w:cantSplit/>
        </w:trPr>
        <w:tc>
          <w:tcPr>
            <w:tcW w:w="1516" w:type="dxa"/>
            <w:tcBorders>
              <w:top w:val="single" w:sz="6" w:space="0" w:color="auto"/>
              <w:left w:val="single" w:sz="6" w:space="0" w:color="auto"/>
              <w:bottom w:val="single" w:sz="6" w:space="0" w:color="auto"/>
              <w:right w:val="single" w:sz="6" w:space="0" w:color="auto"/>
            </w:tcBorders>
          </w:tcPr>
          <w:p w14:paraId="267F3AB3" w14:textId="77777777" w:rsidR="001F3DF9" w:rsidRDefault="001F3DF9" w:rsidP="002E6C7C">
            <w:pPr>
              <w:pStyle w:val="text"/>
              <w:rPr>
                <w:rFonts w:ascii="Times New Roman" w:hAnsi="Times New Roman" w:cs="Times New Roman"/>
              </w:rPr>
            </w:pPr>
            <w:r>
              <w:rPr>
                <w:rFonts w:ascii="Times New Roman" w:hAnsi="Times New Roman" w:cs="Times New Roman"/>
              </w:rPr>
              <w:t>DE_KEY</w:t>
            </w:r>
          </w:p>
        </w:tc>
        <w:tc>
          <w:tcPr>
            <w:tcW w:w="655" w:type="dxa"/>
            <w:tcBorders>
              <w:top w:val="single" w:sz="6" w:space="0" w:color="auto"/>
              <w:left w:val="single" w:sz="6" w:space="0" w:color="auto"/>
              <w:bottom w:val="single" w:sz="6" w:space="0" w:color="auto"/>
              <w:right w:val="single" w:sz="6" w:space="0" w:color="auto"/>
            </w:tcBorders>
          </w:tcPr>
          <w:p w14:paraId="79FBA010"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0B05709C" w14:textId="77777777" w:rsidTr="002E6C7C">
        <w:trPr>
          <w:cantSplit/>
        </w:trPr>
        <w:tc>
          <w:tcPr>
            <w:tcW w:w="1516" w:type="dxa"/>
            <w:tcBorders>
              <w:top w:val="single" w:sz="6" w:space="0" w:color="auto"/>
              <w:left w:val="single" w:sz="6" w:space="0" w:color="auto"/>
              <w:bottom w:val="single" w:sz="6" w:space="0" w:color="auto"/>
              <w:right w:val="single" w:sz="6" w:space="0" w:color="auto"/>
            </w:tcBorders>
          </w:tcPr>
          <w:p w14:paraId="225F216A" w14:textId="77777777" w:rsidR="001F3DF9" w:rsidRDefault="001F3DF9" w:rsidP="002E6C7C">
            <w:pPr>
              <w:pStyle w:val="text"/>
              <w:rPr>
                <w:rFonts w:ascii="Times New Roman" w:hAnsi="Times New Roman" w:cs="Times New Roman"/>
              </w:rPr>
            </w:pPr>
            <w:r>
              <w:rPr>
                <w:rFonts w:ascii="Times New Roman" w:hAnsi="Times New Roman" w:cs="Times New Roman"/>
              </w:rPr>
              <w:t>LPAT</w:t>
            </w:r>
          </w:p>
        </w:tc>
        <w:tc>
          <w:tcPr>
            <w:tcW w:w="655" w:type="dxa"/>
            <w:tcBorders>
              <w:top w:val="single" w:sz="6" w:space="0" w:color="auto"/>
              <w:left w:val="single" w:sz="6" w:space="0" w:color="auto"/>
              <w:bottom w:val="single" w:sz="6" w:space="0" w:color="auto"/>
              <w:right w:val="single" w:sz="6" w:space="0" w:color="auto"/>
            </w:tcBorders>
          </w:tcPr>
          <w:p w14:paraId="36919B74"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29CFC321" w14:textId="77777777" w:rsidTr="002E6C7C">
        <w:trPr>
          <w:cantSplit/>
        </w:trPr>
        <w:tc>
          <w:tcPr>
            <w:tcW w:w="1516" w:type="dxa"/>
            <w:tcBorders>
              <w:top w:val="single" w:sz="6" w:space="0" w:color="auto"/>
              <w:left w:val="single" w:sz="6" w:space="0" w:color="auto"/>
              <w:bottom w:val="single" w:sz="6" w:space="0" w:color="auto"/>
              <w:right w:val="single" w:sz="6" w:space="0" w:color="auto"/>
            </w:tcBorders>
          </w:tcPr>
          <w:p w14:paraId="6ABDBE60" w14:textId="77777777" w:rsidR="001F3DF9" w:rsidRDefault="001F3DF9" w:rsidP="002E6C7C">
            <w:pPr>
              <w:pStyle w:val="text"/>
              <w:rPr>
                <w:rFonts w:ascii="Times New Roman" w:hAnsi="Times New Roman" w:cs="Times New Roman"/>
              </w:rPr>
            </w:pPr>
            <w:r>
              <w:rPr>
                <w:rFonts w:ascii="Times New Roman" w:hAnsi="Times New Roman" w:cs="Times New Roman"/>
              </w:rPr>
              <w:t>PCTRL</w:t>
            </w:r>
          </w:p>
        </w:tc>
        <w:tc>
          <w:tcPr>
            <w:tcW w:w="655" w:type="dxa"/>
            <w:tcBorders>
              <w:top w:val="single" w:sz="6" w:space="0" w:color="auto"/>
              <w:left w:val="single" w:sz="6" w:space="0" w:color="auto"/>
              <w:bottom w:val="single" w:sz="6" w:space="0" w:color="auto"/>
              <w:right w:val="single" w:sz="6" w:space="0" w:color="auto"/>
            </w:tcBorders>
          </w:tcPr>
          <w:p w14:paraId="0C3D6170"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3C285464" w14:textId="77777777" w:rsidTr="002E6C7C">
        <w:trPr>
          <w:cantSplit/>
        </w:trPr>
        <w:tc>
          <w:tcPr>
            <w:tcW w:w="1516" w:type="dxa"/>
            <w:tcBorders>
              <w:top w:val="single" w:sz="6" w:space="0" w:color="auto"/>
              <w:left w:val="single" w:sz="6" w:space="0" w:color="auto"/>
              <w:bottom w:val="single" w:sz="6" w:space="0" w:color="auto"/>
              <w:right w:val="single" w:sz="6" w:space="0" w:color="auto"/>
            </w:tcBorders>
          </w:tcPr>
          <w:p w14:paraId="227DA0BB" w14:textId="77777777" w:rsidR="001F3DF9" w:rsidRDefault="001F3DF9" w:rsidP="002E6C7C">
            <w:pPr>
              <w:pStyle w:val="text"/>
              <w:rPr>
                <w:rFonts w:ascii="Times New Roman" w:hAnsi="Times New Roman" w:cs="Times New Roman"/>
              </w:rPr>
            </w:pPr>
            <w:r>
              <w:rPr>
                <w:rFonts w:ascii="Times New Roman" w:hAnsi="Times New Roman" w:cs="Times New Roman"/>
              </w:rPr>
              <w:t>CLPTL</w:t>
            </w:r>
          </w:p>
        </w:tc>
        <w:tc>
          <w:tcPr>
            <w:tcW w:w="655" w:type="dxa"/>
            <w:tcBorders>
              <w:top w:val="single" w:sz="6" w:space="0" w:color="auto"/>
              <w:left w:val="single" w:sz="6" w:space="0" w:color="auto"/>
              <w:bottom w:val="single" w:sz="6" w:space="0" w:color="auto"/>
              <w:right w:val="single" w:sz="6" w:space="0" w:color="auto"/>
            </w:tcBorders>
          </w:tcPr>
          <w:p w14:paraId="488BF44F"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242811F8" w14:textId="77777777" w:rsidTr="002E6C7C">
        <w:trPr>
          <w:cantSplit/>
        </w:trPr>
        <w:tc>
          <w:tcPr>
            <w:tcW w:w="1516" w:type="dxa"/>
            <w:tcBorders>
              <w:top w:val="single" w:sz="6" w:space="0" w:color="auto"/>
              <w:left w:val="single" w:sz="6" w:space="0" w:color="auto"/>
              <w:bottom w:val="single" w:sz="6" w:space="0" w:color="auto"/>
              <w:right w:val="single" w:sz="6" w:space="0" w:color="auto"/>
            </w:tcBorders>
          </w:tcPr>
          <w:p w14:paraId="723A4410" w14:textId="77777777" w:rsidR="001F3DF9" w:rsidRDefault="001F3DF9" w:rsidP="002E6C7C">
            <w:pPr>
              <w:pStyle w:val="text"/>
              <w:rPr>
                <w:rFonts w:ascii="Times New Roman" w:hAnsi="Times New Roman" w:cs="Times New Roman"/>
              </w:rPr>
            </w:pPr>
            <w:r>
              <w:rPr>
                <w:rFonts w:ascii="Times New Roman" w:hAnsi="Times New Roman" w:cs="Times New Roman"/>
              </w:rPr>
              <w:t>CLPBR</w:t>
            </w:r>
          </w:p>
        </w:tc>
        <w:tc>
          <w:tcPr>
            <w:tcW w:w="655" w:type="dxa"/>
            <w:tcBorders>
              <w:top w:val="single" w:sz="6" w:space="0" w:color="auto"/>
              <w:left w:val="single" w:sz="6" w:space="0" w:color="auto"/>
              <w:bottom w:val="single" w:sz="6" w:space="0" w:color="auto"/>
              <w:right w:val="single" w:sz="6" w:space="0" w:color="auto"/>
            </w:tcBorders>
          </w:tcPr>
          <w:p w14:paraId="4051FB72"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4148399E" w14:textId="77777777" w:rsidTr="002E6C7C">
        <w:trPr>
          <w:cantSplit/>
        </w:trPr>
        <w:tc>
          <w:tcPr>
            <w:tcW w:w="1516" w:type="dxa"/>
            <w:tcBorders>
              <w:top w:val="single" w:sz="6" w:space="0" w:color="auto"/>
              <w:left w:val="single" w:sz="6" w:space="0" w:color="auto"/>
              <w:bottom w:val="single" w:sz="6" w:space="0" w:color="auto"/>
              <w:right w:val="single" w:sz="6" w:space="0" w:color="auto"/>
            </w:tcBorders>
          </w:tcPr>
          <w:p w14:paraId="30460A7F" w14:textId="77777777" w:rsidR="001F3DF9" w:rsidRDefault="001F3DF9" w:rsidP="002E6C7C">
            <w:pPr>
              <w:pStyle w:val="text"/>
              <w:rPr>
                <w:rFonts w:ascii="Times New Roman" w:hAnsi="Times New Roman" w:cs="Times New Roman"/>
              </w:rPr>
            </w:pPr>
            <w:r>
              <w:rPr>
                <w:rFonts w:ascii="Times New Roman" w:hAnsi="Times New Roman" w:cs="Times New Roman"/>
              </w:rPr>
              <w:t>DE_ZORG</w:t>
            </w:r>
          </w:p>
        </w:tc>
        <w:tc>
          <w:tcPr>
            <w:tcW w:w="655" w:type="dxa"/>
            <w:tcBorders>
              <w:top w:val="single" w:sz="6" w:space="0" w:color="auto"/>
              <w:left w:val="single" w:sz="6" w:space="0" w:color="auto"/>
              <w:bottom w:val="single" w:sz="6" w:space="0" w:color="auto"/>
              <w:right w:val="single" w:sz="6" w:space="0" w:color="auto"/>
            </w:tcBorders>
          </w:tcPr>
          <w:p w14:paraId="0A0D74D8"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t>-</w:t>
            </w:r>
          </w:p>
        </w:tc>
      </w:tr>
      <w:tr w:rsidR="001F3DF9" w14:paraId="76CCB342" w14:textId="77777777" w:rsidTr="002E6C7C">
        <w:trPr>
          <w:cantSplit/>
        </w:trPr>
        <w:tc>
          <w:tcPr>
            <w:tcW w:w="1516" w:type="dxa"/>
            <w:tcBorders>
              <w:top w:val="single" w:sz="6" w:space="0" w:color="auto"/>
              <w:left w:val="single" w:sz="6" w:space="0" w:color="auto"/>
              <w:bottom w:val="single" w:sz="6" w:space="0" w:color="auto"/>
              <w:right w:val="single" w:sz="6" w:space="0" w:color="auto"/>
            </w:tcBorders>
          </w:tcPr>
          <w:p w14:paraId="0AD73041" w14:textId="77777777" w:rsidR="001F3DF9" w:rsidRDefault="001F3DF9" w:rsidP="002E6C7C">
            <w:pPr>
              <w:pStyle w:val="text"/>
              <w:rPr>
                <w:rFonts w:ascii="Times New Roman" w:hAnsi="Times New Roman" w:cs="Times New Roman"/>
              </w:rPr>
            </w:pPr>
            <w:r>
              <w:rPr>
                <w:rFonts w:ascii="Times New Roman" w:hAnsi="Times New Roman" w:cs="Times New Roman"/>
              </w:rPr>
              <w:t>LOD0_ORG</w:t>
            </w:r>
          </w:p>
        </w:tc>
        <w:tc>
          <w:tcPr>
            <w:tcW w:w="655" w:type="dxa"/>
            <w:tcBorders>
              <w:top w:val="single" w:sz="6" w:space="0" w:color="auto"/>
              <w:left w:val="single" w:sz="6" w:space="0" w:color="auto"/>
              <w:bottom w:val="single" w:sz="6" w:space="0" w:color="auto"/>
              <w:right w:val="single" w:sz="6" w:space="0" w:color="auto"/>
            </w:tcBorders>
          </w:tcPr>
          <w:p w14:paraId="7C62D685"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t>-</w:t>
            </w:r>
          </w:p>
        </w:tc>
      </w:tr>
      <w:tr w:rsidR="001F3DF9" w14:paraId="13B0FE36" w14:textId="77777777" w:rsidTr="002E6C7C">
        <w:trPr>
          <w:cantSplit/>
        </w:trPr>
        <w:tc>
          <w:tcPr>
            <w:tcW w:w="1516" w:type="dxa"/>
            <w:tcBorders>
              <w:top w:val="single" w:sz="6" w:space="0" w:color="auto"/>
              <w:left w:val="single" w:sz="6" w:space="0" w:color="auto"/>
              <w:bottom w:val="single" w:sz="6" w:space="0" w:color="auto"/>
              <w:right w:val="single" w:sz="6" w:space="0" w:color="auto"/>
            </w:tcBorders>
          </w:tcPr>
          <w:p w14:paraId="2605F06D" w14:textId="77777777" w:rsidR="001F3DF9" w:rsidRDefault="001F3DF9" w:rsidP="002E6C7C">
            <w:pPr>
              <w:pStyle w:val="text"/>
              <w:rPr>
                <w:rFonts w:ascii="Times New Roman" w:hAnsi="Times New Roman" w:cs="Times New Roman"/>
              </w:rPr>
            </w:pPr>
            <w:r>
              <w:rPr>
                <w:rFonts w:ascii="Times New Roman" w:hAnsi="Times New Roman" w:cs="Times New Roman"/>
              </w:rPr>
              <w:t>LOD1_ORG</w:t>
            </w:r>
          </w:p>
        </w:tc>
        <w:tc>
          <w:tcPr>
            <w:tcW w:w="655" w:type="dxa"/>
            <w:tcBorders>
              <w:top w:val="single" w:sz="6" w:space="0" w:color="auto"/>
              <w:left w:val="single" w:sz="6" w:space="0" w:color="auto"/>
              <w:bottom w:val="single" w:sz="6" w:space="0" w:color="auto"/>
              <w:right w:val="single" w:sz="6" w:space="0" w:color="auto"/>
            </w:tcBorders>
          </w:tcPr>
          <w:p w14:paraId="4CE54C68"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t>-</w:t>
            </w:r>
          </w:p>
        </w:tc>
      </w:tr>
      <w:tr w:rsidR="001F3DF9" w14:paraId="43679969" w14:textId="77777777" w:rsidTr="002E6C7C">
        <w:trPr>
          <w:cantSplit/>
        </w:trPr>
        <w:tc>
          <w:tcPr>
            <w:tcW w:w="1516" w:type="dxa"/>
            <w:tcBorders>
              <w:top w:val="single" w:sz="6" w:space="0" w:color="auto"/>
              <w:left w:val="single" w:sz="6" w:space="0" w:color="auto"/>
              <w:bottom w:val="single" w:sz="6" w:space="0" w:color="auto"/>
              <w:right w:val="single" w:sz="6" w:space="0" w:color="auto"/>
            </w:tcBorders>
          </w:tcPr>
          <w:p w14:paraId="08151B96" w14:textId="77777777" w:rsidR="001F3DF9" w:rsidRDefault="001F3DF9" w:rsidP="002E6C7C">
            <w:pPr>
              <w:pStyle w:val="text"/>
              <w:rPr>
                <w:rFonts w:ascii="Times New Roman" w:hAnsi="Times New Roman" w:cs="Times New Roman"/>
              </w:rPr>
            </w:pPr>
            <w:r>
              <w:rPr>
                <w:rFonts w:ascii="Times New Roman" w:hAnsi="Times New Roman" w:cs="Times New Roman"/>
              </w:rPr>
              <w:t>LOD2_ORG</w:t>
            </w:r>
          </w:p>
        </w:tc>
        <w:tc>
          <w:tcPr>
            <w:tcW w:w="655" w:type="dxa"/>
            <w:tcBorders>
              <w:top w:val="single" w:sz="6" w:space="0" w:color="auto"/>
              <w:left w:val="single" w:sz="6" w:space="0" w:color="auto"/>
              <w:bottom w:val="single" w:sz="6" w:space="0" w:color="auto"/>
              <w:right w:val="single" w:sz="6" w:space="0" w:color="auto"/>
            </w:tcBorders>
          </w:tcPr>
          <w:p w14:paraId="2CD00549"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t>-</w:t>
            </w:r>
          </w:p>
        </w:tc>
      </w:tr>
      <w:tr w:rsidR="001F3DF9" w14:paraId="1FA6FF34" w14:textId="77777777" w:rsidTr="002E6C7C">
        <w:trPr>
          <w:cantSplit/>
        </w:trPr>
        <w:tc>
          <w:tcPr>
            <w:tcW w:w="1516" w:type="dxa"/>
            <w:tcBorders>
              <w:top w:val="single" w:sz="6" w:space="0" w:color="auto"/>
              <w:left w:val="single" w:sz="6" w:space="0" w:color="auto"/>
              <w:bottom w:val="single" w:sz="6" w:space="0" w:color="auto"/>
              <w:right w:val="single" w:sz="6" w:space="0" w:color="auto"/>
            </w:tcBorders>
          </w:tcPr>
          <w:p w14:paraId="78752D74" w14:textId="77777777" w:rsidR="001F3DF9" w:rsidRDefault="001F3DF9" w:rsidP="002E6C7C">
            <w:pPr>
              <w:pStyle w:val="text"/>
              <w:rPr>
                <w:rFonts w:ascii="Times New Roman" w:hAnsi="Times New Roman" w:cs="Times New Roman"/>
              </w:rPr>
            </w:pPr>
            <w:r>
              <w:rPr>
                <w:rFonts w:ascii="Times New Roman" w:hAnsi="Times New Roman" w:cs="Times New Roman"/>
              </w:rPr>
              <w:t>LOD3_ORG</w:t>
            </w:r>
          </w:p>
        </w:tc>
        <w:tc>
          <w:tcPr>
            <w:tcW w:w="655" w:type="dxa"/>
            <w:tcBorders>
              <w:top w:val="single" w:sz="6" w:space="0" w:color="auto"/>
              <w:left w:val="single" w:sz="6" w:space="0" w:color="auto"/>
              <w:bottom w:val="single" w:sz="6" w:space="0" w:color="auto"/>
              <w:right w:val="single" w:sz="6" w:space="0" w:color="auto"/>
            </w:tcBorders>
          </w:tcPr>
          <w:p w14:paraId="425DB2F3"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t>-</w:t>
            </w:r>
          </w:p>
        </w:tc>
      </w:tr>
      <w:tr w:rsidR="001F3DF9" w14:paraId="7928C06A" w14:textId="77777777" w:rsidTr="002E6C7C">
        <w:trPr>
          <w:cantSplit/>
        </w:trPr>
        <w:tc>
          <w:tcPr>
            <w:tcW w:w="1516" w:type="dxa"/>
            <w:tcBorders>
              <w:top w:val="single" w:sz="6" w:space="0" w:color="auto"/>
              <w:left w:val="single" w:sz="6" w:space="0" w:color="auto"/>
              <w:bottom w:val="single" w:sz="6" w:space="0" w:color="auto"/>
              <w:right w:val="single" w:sz="6" w:space="0" w:color="auto"/>
            </w:tcBorders>
          </w:tcPr>
          <w:p w14:paraId="64992915" w14:textId="77777777" w:rsidR="001F3DF9" w:rsidRDefault="001F3DF9" w:rsidP="002E6C7C">
            <w:pPr>
              <w:pStyle w:val="text"/>
              <w:rPr>
                <w:rFonts w:ascii="Times New Roman" w:hAnsi="Times New Roman" w:cs="Times New Roman"/>
              </w:rPr>
            </w:pPr>
            <w:r>
              <w:rPr>
                <w:rFonts w:ascii="Times New Roman" w:hAnsi="Times New Roman" w:cs="Times New Roman"/>
              </w:rPr>
              <w:t>LOD4_ORG</w:t>
            </w:r>
          </w:p>
        </w:tc>
        <w:tc>
          <w:tcPr>
            <w:tcW w:w="655" w:type="dxa"/>
            <w:tcBorders>
              <w:top w:val="single" w:sz="6" w:space="0" w:color="auto"/>
              <w:left w:val="single" w:sz="6" w:space="0" w:color="auto"/>
              <w:bottom w:val="single" w:sz="6" w:space="0" w:color="auto"/>
              <w:right w:val="single" w:sz="6" w:space="0" w:color="auto"/>
            </w:tcBorders>
          </w:tcPr>
          <w:p w14:paraId="62C9F77F"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t>-</w:t>
            </w:r>
          </w:p>
        </w:tc>
      </w:tr>
      <w:tr w:rsidR="001F3DF9" w14:paraId="20ACAC44" w14:textId="77777777" w:rsidTr="002E6C7C">
        <w:trPr>
          <w:cantSplit/>
        </w:trPr>
        <w:tc>
          <w:tcPr>
            <w:tcW w:w="1516" w:type="dxa"/>
            <w:tcBorders>
              <w:top w:val="single" w:sz="6" w:space="0" w:color="auto"/>
              <w:left w:val="single" w:sz="6" w:space="0" w:color="auto"/>
              <w:bottom w:val="single" w:sz="6" w:space="0" w:color="auto"/>
              <w:right w:val="single" w:sz="6" w:space="0" w:color="auto"/>
            </w:tcBorders>
          </w:tcPr>
          <w:p w14:paraId="2B6A9753" w14:textId="77777777" w:rsidR="001F3DF9" w:rsidRDefault="001F3DF9" w:rsidP="002E6C7C">
            <w:pPr>
              <w:pStyle w:val="text"/>
              <w:rPr>
                <w:rFonts w:ascii="Times New Roman" w:hAnsi="Times New Roman" w:cs="Times New Roman"/>
              </w:rPr>
            </w:pPr>
            <w:r>
              <w:rPr>
                <w:rFonts w:ascii="Times New Roman" w:hAnsi="Times New Roman" w:cs="Times New Roman"/>
              </w:rPr>
              <w:t>TPAL_ORG</w:t>
            </w:r>
          </w:p>
        </w:tc>
        <w:tc>
          <w:tcPr>
            <w:tcW w:w="655" w:type="dxa"/>
            <w:tcBorders>
              <w:top w:val="single" w:sz="6" w:space="0" w:color="auto"/>
              <w:left w:val="single" w:sz="6" w:space="0" w:color="auto"/>
              <w:bottom w:val="single" w:sz="6" w:space="0" w:color="auto"/>
              <w:right w:val="single" w:sz="6" w:space="0" w:color="auto"/>
            </w:tcBorders>
          </w:tcPr>
          <w:p w14:paraId="333C0586"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t>-</w:t>
            </w:r>
          </w:p>
        </w:tc>
      </w:tr>
      <w:tr w:rsidR="001F3DF9" w14:paraId="362F5D16" w14:textId="77777777" w:rsidTr="002E6C7C">
        <w:trPr>
          <w:cantSplit/>
        </w:trPr>
        <w:tc>
          <w:tcPr>
            <w:tcW w:w="1516" w:type="dxa"/>
            <w:tcBorders>
              <w:top w:val="single" w:sz="6" w:space="0" w:color="auto"/>
              <w:left w:val="single" w:sz="6" w:space="0" w:color="auto"/>
              <w:bottom w:val="single" w:sz="6" w:space="0" w:color="auto"/>
              <w:right w:val="single" w:sz="6" w:space="0" w:color="auto"/>
            </w:tcBorders>
          </w:tcPr>
          <w:p w14:paraId="1B59643A" w14:textId="77777777" w:rsidR="001F3DF9" w:rsidRDefault="001F3DF9" w:rsidP="002E6C7C">
            <w:pPr>
              <w:pStyle w:val="text"/>
              <w:rPr>
                <w:rFonts w:ascii="Times New Roman" w:hAnsi="Times New Roman" w:cs="Times New Roman"/>
              </w:rPr>
            </w:pPr>
            <w:r>
              <w:rPr>
                <w:rFonts w:ascii="Times New Roman" w:hAnsi="Times New Roman" w:cs="Times New Roman"/>
              </w:rPr>
              <w:t>HITH</w:t>
            </w:r>
          </w:p>
        </w:tc>
        <w:tc>
          <w:tcPr>
            <w:tcW w:w="655" w:type="dxa"/>
            <w:tcBorders>
              <w:top w:val="single" w:sz="6" w:space="0" w:color="auto"/>
              <w:left w:val="single" w:sz="6" w:space="0" w:color="auto"/>
              <w:bottom w:val="single" w:sz="6" w:space="0" w:color="auto"/>
              <w:right w:val="single" w:sz="6" w:space="0" w:color="auto"/>
            </w:tcBorders>
          </w:tcPr>
          <w:p w14:paraId="4F66CF66"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t>-</w:t>
            </w:r>
          </w:p>
        </w:tc>
      </w:tr>
      <w:tr w:rsidR="001F3DF9" w14:paraId="2491E48A" w14:textId="77777777" w:rsidTr="002E6C7C">
        <w:trPr>
          <w:cantSplit/>
        </w:trPr>
        <w:tc>
          <w:tcPr>
            <w:tcW w:w="1516" w:type="dxa"/>
            <w:tcBorders>
              <w:top w:val="single" w:sz="6" w:space="0" w:color="auto"/>
              <w:left w:val="single" w:sz="6" w:space="0" w:color="auto"/>
              <w:bottom w:val="single" w:sz="6" w:space="0" w:color="auto"/>
              <w:right w:val="single" w:sz="6" w:space="0" w:color="auto"/>
            </w:tcBorders>
          </w:tcPr>
          <w:p w14:paraId="5212F772" w14:textId="77777777" w:rsidR="001F3DF9" w:rsidRDefault="001F3DF9" w:rsidP="002E6C7C">
            <w:pPr>
              <w:pStyle w:val="text"/>
              <w:rPr>
                <w:rFonts w:ascii="Times New Roman" w:hAnsi="Times New Roman" w:cs="Times New Roman"/>
              </w:rPr>
            </w:pPr>
            <w:r>
              <w:rPr>
                <w:rFonts w:ascii="Times New Roman" w:hAnsi="Times New Roman" w:cs="Times New Roman"/>
              </w:rPr>
              <w:t>YON</w:t>
            </w:r>
          </w:p>
        </w:tc>
        <w:tc>
          <w:tcPr>
            <w:tcW w:w="655" w:type="dxa"/>
            <w:tcBorders>
              <w:top w:val="single" w:sz="6" w:space="0" w:color="auto"/>
              <w:left w:val="single" w:sz="6" w:space="0" w:color="auto"/>
              <w:bottom w:val="single" w:sz="6" w:space="0" w:color="auto"/>
              <w:right w:val="single" w:sz="6" w:space="0" w:color="auto"/>
            </w:tcBorders>
          </w:tcPr>
          <w:p w14:paraId="3CABC42E"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t>-</w:t>
            </w:r>
          </w:p>
        </w:tc>
      </w:tr>
      <w:tr w:rsidR="001F3DF9" w14:paraId="2FFD8A70" w14:textId="77777777" w:rsidTr="002E6C7C">
        <w:trPr>
          <w:cantSplit/>
        </w:trPr>
        <w:tc>
          <w:tcPr>
            <w:tcW w:w="1516" w:type="dxa"/>
            <w:tcBorders>
              <w:top w:val="single" w:sz="6" w:space="0" w:color="auto"/>
              <w:left w:val="single" w:sz="6" w:space="0" w:color="auto"/>
              <w:bottom w:val="single" w:sz="6" w:space="0" w:color="auto"/>
              <w:right w:val="single" w:sz="6" w:space="0" w:color="auto"/>
            </w:tcBorders>
          </w:tcPr>
          <w:p w14:paraId="0BF95515" w14:textId="77777777" w:rsidR="001F3DF9" w:rsidRDefault="001F3DF9" w:rsidP="002E6C7C">
            <w:pPr>
              <w:pStyle w:val="text"/>
              <w:rPr>
                <w:rFonts w:ascii="Times New Roman" w:hAnsi="Times New Roman" w:cs="Times New Roman"/>
              </w:rPr>
            </w:pPr>
            <w:r>
              <w:rPr>
                <w:rFonts w:ascii="Times New Roman" w:hAnsi="Times New Roman" w:cs="Times New Roman"/>
              </w:rPr>
              <w:t>FOG_COLOR</w:t>
            </w:r>
          </w:p>
        </w:tc>
        <w:tc>
          <w:tcPr>
            <w:tcW w:w="655" w:type="dxa"/>
            <w:tcBorders>
              <w:top w:val="single" w:sz="6" w:space="0" w:color="auto"/>
              <w:left w:val="single" w:sz="6" w:space="0" w:color="auto"/>
              <w:bottom w:val="single" w:sz="6" w:space="0" w:color="auto"/>
              <w:right w:val="single" w:sz="6" w:space="0" w:color="auto"/>
            </w:tcBorders>
          </w:tcPr>
          <w:p w14:paraId="7741BD06"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t>-</w:t>
            </w:r>
          </w:p>
        </w:tc>
      </w:tr>
      <w:tr w:rsidR="001F3DF9" w14:paraId="38855506" w14:textId="77777777" w:rsidTr="002E6C7C">
        <w:trPr>
          <w:cantSplit/>
        </w:trPr>
        <w:tc>
          <w:tcPr>
            <w:tcW w:w="1516" w:type="dxa"/>
            <w:tcBorders>
              <w:top w:val="single" w:sz="6" w:space="0" w:color="auto"/>
              <w:left w:val="single" w:sz="6" w:space="0" w:color="auto"/>
              <w:bottom w:val="single" w:sz="6" w:space="0" w:color="auto"/>
              <w:right w:val="single" w:sz="6" w:space="0" w:color="auto"/>
            </w:tcBorders>
          </w:tcPr>
          <w:p w14:paraId="2CB4BCE3" w14:textId="77777777" w:rsidR="001F3DF9" w:rsidRDefault="001F3DF9" w:rsidP="002E6C7C">
            <w:pPr>
              <w:pStyle w:val="text"/>
              <w:rPr>
                <w:rFonts w:ascii="Times New Roman" w:hAnsi="Times New Roman" w:cs="Times New Roman"/>
              </w:rPr>
            </w:pPr>
            <w:r>
              <w:rPr>
                <w:rFonts w:ascii="Times New Roman" w:hAnsi="Times New Roman" w:cs="Times New Roman"/>
              </w:rPr>
              <w:t>ALPHA</w:t>
            </w:r>
          </w:p>
        </w:tc>
        <w:tc>
          <w:tcPr>
            <w:tcW w:w="655" w:type="dxa"/>
            <w:tcBorders>
              <w:top w:val="single" w:sz="6" w:space="0" w:color="auto"/>
              <w:left w:val="single" w:sz="6" w:space="0" w:color="auto"/>
              <w:bottom w:val="single" w:sz="6" w:space="0" w:color="auto"/>
              <w:right w:val="single" w:sz="6" w:space="0" w:color="auto"/>
            </w:tcBorders>
          </w:tcPr>
          <w:p w14:paraId="2CBF0DE8"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sym w:font="ZapfDingbats" w:char="F033"/>
            </w:r>
          </w:p>
        </w:tc>
      </w:tr>
      <w:tr w:rsidR="001F3DF9" w14:paraId="030C619B" w14:textId="77777777" w:rsidTr="002E6C7C">
        <w:trPr>
          <w:cantSplit/>
        </w:trPr>
        <w:tc>
          <w:tcPr>
            <w:tcW w:w="1516" w:type="dxa"/>
            <w:tcBorders>
              <w:top w:val="single" w:sz="6" w:space="0" w:color="auto"/>
              <w:left w:val="single" w:sz="6" w:space="0" w:color="auto"/>
              <w:bottom w:val="single" w:sz="6" w:space="0" w:color="auto"/>
              <w:right w:val="single" w:sz="6" w:space="0" w:color="auto"/>
            </w:tcBorders>
          </w:tcPr>
          <w:p w14:paraId="6E1B958D" w14:textId="77777777" w:rsidR="001F3DF9" w:rsidRDefault="001F3DF9" w:rsidP="002E6C7C">
            <w:pPr>
              <w:pStyle w:val="text"/>
              <w:rPr>
                <w:rFonts w:ascii="Times New Roman" w:hAnsi="Times New Roman" w:cs="Times New Roman"/>
              </w:rPr>
            </w:pPr>
            <w:r>
              <w:rPr>
                <w:rFonts w:ascii="Times New Roman" w:hAnsi="Times New Roman" w:cs="Times New Roman"/>
              </w:rPr>
              <w:t>ACNTRL</w:t>
            </w:r>
          </w:p>
        </w:tc>
        <w:tc>
          <w:tcPr>
            <w:tcW w:w="655" w:type="dxa"/>
            <w:tcBorders>
              <w:top w:val="single" w:sz="6" w:space="0" w:color="auto"/>
              <w:left w:val="single" w:sz="6" w:space="0" w:color="auto"/>
              <w:bottom w:val="single" w:sz="6" w:space="0" w:color="auto"/>
              <w:right w:val="single" w:sz="6" w:space="0" w:color="auto"/>
            </w:tcBorders>
          </w:tcPr>
          <w:p w14:paraId="33454247"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sym w:font="ZapfDingbats" w:char="F033"/>
            </w:r>
          </w:p>
        </w:tc>
      </w:tr>
      <w:tr w:rsidR="001F3DF9" w14:paraId="0BC41D26" w14:textId="77777777" w:rsidTr="002E6C7C">
        <w:trPr>
          <w:cantSplit/>
        </w:trPr>
        <w:tc>
          <w:tcPr>
            <w:tcW w:w="1516" w:type="dxa"/>
            <w:tcBorders>
              <w:top w:val="single" w:sz="6" w:space="0" w:color="auto"/>
              <w:left w:val="single" w:sz="6" w:space="0" w:color="auto"/>
              <w:bottom w:val="single" w:sz="6" w:space="0" w:color="auto"/>
              <w:right w:val="single" w:sz="6" w:space="0" w:color="auto"/>
            </w:tcBorders>
          </w:tcPr>
          <w:p w14:paraId="0D09398C" w14:textId="77777777" w:rsidR="001F3DF9" w:rsidRDefault="001F3DF9" w:rsidP="002E6C7C">
            <w:pPr>
              <w:pStyle w:val="text"/>
              <w:rPr>
                <w:rFonts w:ascii="Times New Roman" w:hAnsi="Times New Roman" w:cs="Times New Roman"/>
              </w:rPr>
            </w:pPr>
            <w:r>
              <w:rPr>
                <w:rFonts w:ascii="Times New Roman" w:hAnsi="Times New Roman" w:cs="Times New Roman"/>
              </w:rPr>
              <w:t>3D_CNTRL</w:t>
            </w:r>
          </w:p>
        </w:tc>
        <w:tc>
          <w:tcPr>
            <w:tcW w:w="655" w:type="dxa"/>
            <w:tcBorders>
              <w:top w:val="single" w:sz="6" w:space="0" w:color="auto"/>
              <w:left w:val="single" w:sz="6" w:space="0" w:color="auto"/>
              <w:bottom w:val="single" w:sz="6" w:space="0" w:color="auto"/>
              <w:right w:val="single" w:sz="6" w:space="0" w:color="auto"/>
            </w:tcBorders>
          </w:tcPr>
          <w:p w14:paraId="35F17938"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t>-</w:t>
            </w:r>
          </w:p>
        </w:tc>
      </w:tr>
      <w:tr w:rsidR="001F3DF9" w14:paraId="7953E63E" w14:textId="77777777" w:rsidTr="002E6C7C">
        <w:trPr>
          <w:cantSplit/>
        </w:trPr>
        <w:tc>
          <w:tcPr>
            <w:tcW w:w="1516" w:type="dxa"/>
            <w:tcBorders>
              <w:top w:val="single" w:sz="6" w:space="0" w:color="auto"/>
              <w:left w:val="single" w:sz="6" w:space="0" w:color="auto"/>
              <w:bottom w:val="single" w:sz="6" w:space="0" w:color="auto"/>
              <w:right w:val="single" w:sz="6" w:space="0" w:color="auto"/>
            </w:tcBorders>
          </w:tcPr>
          <w:p w14:paraId="7D9EEDC1" w14:textId="77777777" w:rsidR="001F3DF9" w:rsidRDefault="001F3DF9" w:rsidP="002E6C7C">
            <w:pPr>
              <w:pStyle w:val="text"/>
              <w:rPr>
                <w:rFonts w:ascii="Times New Roman" w:hAnsi="Times New Roman" w:cs="Times New Roman"/>
              </w:rPr>
            </w:pPr>
            <w:r>
              <w:rPr>
                <w:rFonts w:ascii="Times New Roman" w:hAnsi="Times New Roman" w:cs="Times New Roman"/>
              </w:rPr>
              <w:t>TEX_CNTRL</w:t>
            </w:r>
          </w:p>
        </w:tc>
        <w:tc>
          <w:tcPr>
            <w:tcW w:w="655" w:type="dxa"/>
            <w:tcBorders>
              <w:top w:val="single" w:sz="6" w:space="0" w:color="auto"/>
              <w:left w:val="single" w:sz="6" w:space="0" w:color="auto"/>
              <w:bottom w:val="single" w:sz="6" w:space="0" w:color="auto"/>
              <w:right w:val="single" w:sz="6" w:space="0" w:color="auto"/>
            </w:tcBorders>
          </w:tcPr>
          <w:p w14:paraId="5513F2BB"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t>-</w:t>
            </w:r>
          </w:p>
        </w:tc>
      </w:tr>
    </w:tbl>
    <w:p w14:paraId="22B4D176" w14:textId="77777777" w:rsidR="001F3DF9" w:rsidRDefault="001F3DF9" w:rsidP="001F3DF9">
      <w:pPr>
        <w:pStyle w:val="Heading2"/>
        <w:tabs>
          <w:tab w:val="left" w:pos="360"/>
        </w:tabs>
      </w:pPr>
      <w:bookmarkStart w:id="291" w:name="_Toc332687800"/>
      <w:bookmarkStart w:id="292" w:name="_Toc332695241"/>
      <w:bookmarkStart w:id="293" w:name="_Toc332695701"/>
      <w:r>
        <w:br w:type="page"/>
      </w:r>
    </w:p>
    <w:p w14:paraId="0DD455F1" w14:textId="77777777" w:rsidR="001F3DF9" w:rsidRDefault="001F3DF9" w:rsidP="001F3DF9">
      <w:pPr>
        <w:pStyle w:val="Heading2"/>
        <w:tabs>
          <w:tab w:val="left" w:pos="360"/>
        </w:tabs>
      </w:pPr>
      <w:r>
        <w:t>6.4</w:t>
      </w:r>
      <w:r>
        <w:tab/>
        <w:t xml:space="preserve"> PLINE</w:t>
      </w:r>
      <w:bookmarkEnd w:id="291"/>
      <w:bookmarkEnd w:id="292"/>
      <w:bookmarkEnd w:id="293"/>
    </w:p>
    <w:p w14:paraId="25F1A943" w14:textId="77777777" w:rsidR="001F3DF9" w:rsidRDefault="001F3DF9" w:rsidP="001F3DF9">
      <w:pPr>
        <w:tabs>
          <w:tab w:val="left" w:pos="720"/>
        </w:tabs>
      </w:pPr>
    </w:p>
    <w:p w14:paraId="42F73759" w14:textId="77777777" w:rsidR="001F3DF9" w:rsidRDefault="001F3DF9" w:rsidP="001F3DF9">
      <w:pPr>
        <w:tabs>
          <w:tab w:val="left" w:pos="720"/>
        </w:tabs>
      </w:pPr>
      <w:r>
        <w:rPr>
          <w:b/>
          <w:bCs/>
        </w:rPr>
        <w:t>Command Name:</w:t>
      </w:r>
      <w:r>
        <w:t xml:space="preserve"> Poly Line</w:t>
      </w:r>
    </w:p>
    <w:p w14:paraId="21131A2A" w14:textId="77777777" w:rsidR="001F3DF9" w:rsidRDefault="001F3DF9" w:rsidP="001F3DF9">
      <w:pPr>
        <w:tabs>
          <w:tab w:val="left" w:pos="720"/>
        </w:tabs>
      </w:pPr>
      <w:r>
        <w:rPr>
          <w:b/>
          <w:bCs/>
        </w:rPr>
        <w:t>Command Mnemonic:</w:t>
      </w:r>
      <w:r>
        <w:t xml:space="preserve"> PLINE</w:t>
      </w:r>
    </w:p>
    <w:p w14:paraId="74DF8603" w14:textId="77777777" w:rsidR="001F3DF9" w:rsidRDefault="001F3DF9" w:rsidP="001F3DF9">
      <w:pPr>
        <w:tabs>
          <w:tab w:val="left" w:pos="720"/>
        </w:tabs>
      </w:pPr>
    </w:p>
    <w:p w14:paraId="3E25093E" w14:textId="77777777" w:rsidR="001F3DF9" w:rsidRDefault="001F3DF9" w:rsidP="001F3DF9">
      <w:pPr>
        <w:tabs>
          <w:tab w:val="left" w:pos="720"/>
        </w:tabs>
        <w:rPr>
          <w:b/>
          <w:bCs/>
        </w:rPr>
      </w:pPr>
      <w:r>
        <w:rPr>
          <w:b/>
          <w:bCs/>
        </w:rPr>
        <w:t>Command Description:</w:t>
      </w:r>
    </w:p>
    <w:p w14:paraId="2DE05595" w14:textId="77777777" w:rsidR="001F3DF9" w:rsidRDefault="001F3DF9" w:rsidP="001F3DF9">
      <w:pPr>
        <w:tabs>
          <w:tab w:val="left" w:pos="720"/>
        </w:tabs>
        <w:rPr>
          <w:b/>
          <w:bCs/>
        </w:rPr>
      </w:pPr>
    </w:p>
    <w:p w14:paraId="1240089A" w14:textId="77777777" w:rsidR="001F3DF9" w:rsidRDefault="001F3DF9" w:rsidP="001F3DF9">
      <w:pPr>
        <w:tabs>
          <w:tab w:val="left" w:pos="720"/>
        </w:tabs>
        <w:jc w:val="both"/>
      </w:pPr>
      <w:r>
        <w:t xml:space="preserve">The PLINE command draws straight lines beginning at the destination of the last command. It uses modified Bresenham's  Algorithm to ensure that a line drawn from point A to point B will exactly match a line drawn from point B to point A. This command accepts end point for a line in XY format. </w:t>
      </w:r>
    </w:p>
    <w:p w14:paraId="3D96BCC2" w14:textId="77777777" w:rsidR="001F3DF9" w:rsidRDefault="001F3DF9" w:rsidP="001F3DF9">
      <w:pPr>
        <w:tabs>
          <w:tab w:val="left" w:pos="720"/>
        </w:tabs>
        <w:jc w:val="both"/>
      </w:pPr>
    </w:p>
    <w:p w14:paraId="5AD43CE3" w14:textId="77777777" w:rsidR="001F3DF9" w:rsidRDefault="001F3DF9" w:rsidP="001F3DF9">
      <w:pPr>
        <w:tabs>
          <w:tab w:val="left" w:pos="720"/>
        </w:tabs>
      </w:pPr>
      <w:r>
        <w:t>Command  capabilities:</w:t>
      </w:r>
    </w:p>
    <w:p w14:paraId="1B30A536" w14:textId="77777777" w:rsidR="001F3DF9" w:rsidRDefault="001F3DF9" w:rsidP="001F3DF9">
      <w:pPr>
        <w:tabs>
          <w:tab w:val="left" w:pos="720"/>
        </w:tabs>
      </w:pPr>
    </w:p>
    <w:p w14:paraId="343ECCCE" w14:textId="77777777" w:rsidR="001F3DF9" w:rsidRDefault="001F3DF9" w:rsidP="001F3DF9">
      <w:pPr>
        <w:pStyle w:val="bulletedlist"/>
        <w:numPr>
          <w:ilvl w:val="0"/>
          <w:numId w:val="1"/>
        </w:numPr>
        <w:overflowPunct/>
        <w:ind w:left="0" w:firstLine="0"/>
        <w:textAlignment w:val="auto"/>
        <w:rPr>
          <w:rFonts w:ascii="Times New Roman" w:hAnsi="Times New Roman"/>
        </w:rPr>
      </w:pPr>
      <w:r>
        <w:rPr>
          <w:rFonts w:ascii="Times New Roman" w:hAnsi="Times New Roman"/>
        </w:rPr>
        <w:t xml:space="preserve">16 raster operations as defined by the  ROP field of the command register. </w:t>
      </w:r>
    </w:p>
    <w:p w14:paraId="6843B98C" w14:textId="77777777" w:rsidR="001F3DF9" w:rsidRDefault="001F3DF9" w:rsidP="001F3DF9">
      <w:pPr>
        <w:pStyle w:val="bulletedlist"/>
        <w:numPr>
          <w:ilvl w:val="0"/>
          <w:numId w:val="1"/>
        </w:numPr>
        <w:overflowPunct/>
        <w:ind w:left="0" w:firstLine="0"/>
        <w:textAlignment w:val="auto"/>
        <w:rPr>
          <w:rFonts w:ascii="Times New Roman" w:hAnsi="Times New Roman"/>
        </w:rPr>
      </w:pPr>
      <w:r>
        <w:rPr>
          <w:rFonts w:ascii="Times New Roman" w:hAnsi="Times New Roman"/>
        </w:rPr>
        <w:t>Gouraud shading.</w:t>
      </w:r>
    </w:p>
    <w:p w14:paraId="09323157" w14:textId="77777777" w:rsidR="001F3DF9" w:rsidRDefault="001F3DF9" w:rsidP="001F3DF9">
      <w:pPr>
        <w:pStyle w:val="bulletedlist"/>
        <w:numPr>
          <w:ilvl w:val="0"/>
          <w:numId w:val="1"/>
        </w:numPr>
        <w:overflowPunct/>
        <w:ind w:left="0" w:firstLine="0"/>
        <w:textAlignment w:val="auto"/>
        <w:rPr>
          <w:rFonts w:ascii="Times New Roman" w:hAnsi="Times New Roman"/>
        </w:rPr>
      </w:pPr>
      <w:r>
        <w:rPr>
          <w:rFonts w:ascii="Times New Roman" w:hAnsi="Times New Roman"/>
        </w:rPr>
        <w:t>32 bit scaled patterning.</w:t>
      </w:r>
    </w:p>
    <w:p w14:paraId="659B8549" w14:textId="77777777" w:rsidR="001F3DF9" w:rsidRDefault="001F3DF9" w:rsidP="001F3DF9">
      <w:pPr>
        <w:pStyle w:val="bulletedlist"/>
        <w:numPr>
          <w:ilvl w:val="0"/>
          <w:numId w:val="1"/>
        </w:numPr>
        <w:overflowPunct/>
        <w:ind w:left="0" w:firstLine="0"/>
        <w:textAlignment w:val="auto"/>
        <w:rPr>
          <w:rFonts w:ascii="Times New Roman" w:hAnsi="Times New Roman"/>
        </w:rPr>
      </w:pPr>
      <w:r>
        <w:rPr>
          <w:rFonts w:ascii="Times New Roman" w:hAnsi="Times New Roman"/>
        </w:rPr>
        <w:t>Color expansion.</w:t>
      </w:r>
    </w:p>
    <w:p w14:paraId="1A552195" w14:textId="77777777" w:rsidR="001F3DF9" w:rsidRDefault="001F3DF9" w:rsidP="001F3DF9">
      <w:pPr>
        <w:pStyle w:val="bulletedlist"/>
        <w:numPr>
          <w:ilvl w:val="0"/>
          <w:numId w:val="1"/>
        </w:numPr>
        <w:overflowPunct/>
        <w:ind w:left="0" w:firstLine="0"/>
        <w:textAlignment w:val="auto"/>
        <w:rPr>
          <w:rFonts w:ascii="Times New Roman" w:hAnsi="Times New Roman"/>
        </w:rPr>
      </w:pPr>
      <w:r>
        <w:rPr>
          <w:rFonts w:ascii="Times New Roman" w:hAnsi="Times New Roman"/>
        </w:rPr>
        <w:t>Screen door transparency.</w:t>
      </w:r>
    </w:p>
    <w:p w14:paraId="4EF5FF5C" w14:textId="77777777" w:rsidR="001F3DF9" w:rsidRDefault="001F3DF9" w:rsidP="001F3DF9">
      <w:pPr>
        <w:pStyle w:val="bulletedlist"/>
        <w:numPr>
          <w:ilvl w:val="0"/>
          <w:numId w:val="1"/>
        </w:numPr>
        <w:overflowPunct/>
        <w:ind w:left="0" w:firstLine="0"/>
        <w:textAlignment w:val="auto"/>
        <w:rPr>
          <w:rFonts w:ascii="Times New Roman" w:hAnsi="Times New Roman"/>
        </w:rPr>
      </w:pPr>
      <w:r>
        <w:rPr>
          <w:rFonts w:ascii="Times New Roman" w:hAnsi="Times New Roman"/>
        </w:rPr>
        <w:t>Bit plane masking.</w:t>
      </w:r>
    </w:p>
    <w:p w14:paraId="4E524908" w14:textId="77777777" w:rsidR="001F3DF9" w:rsidRDefault="001F3DF9" w:rsidP="001F3DF9">
      <w:pPr>
        <w:pStyle w:val="bulletedlist"/>
        <w:numPr>
          <w:ilvl w:val="0"/>
          <w:numId w:val="1"/>
        </w:numPr>
        <w:overflowPunct/>
        <w:ind w:left="0" w:firstLine="0"/>
        <w:textAlignment w:val="auto"/>
        <w:rPr>
          <w:rFonts w:ascii="Times New Roman" w:hAnsi="Times New Roman"/>
        </w:rPr>
      </w:pPr>
      <w:r>
        <w:rPr>
          <w:rFonts w:ascii="Times New Roman" w:hAnsi="Times New Roman"/>
        </w:rPr>
        <w:t>Open GL Blending</w:t>
      </w:r>
    </w:p>
    <w:p w14:paraId="45C8A53A" w14:textId="77777777" w:rsidR="001F3DF9" w:rsidRDefault="001F3DF9" w:rsidP="001F3DF9">
      <w:pPr>
        <w:pStyle w:val="bulletedlist"/>
        <w:ind w:left="0" w:firstLine="0"/>
        <w:rPr>
          <w:rFonts w:ascii="Times New Roman" w:hAnsi="Times New Roman"/>
        </w:rPr>
      </w:pPr>
    </w:p>
    <w:p w14:paraId="3D777C6F" w14:textId="77777777" w:rsidR="001F3DF9" w:rsidRDefault="001F3DF9" w:rsidP="001F3DF9">
      <w:pPr>
        <w:framePr w:w="868" w:h="432" w:hSpace="180" w:wrap="auto" w:vAnchor="text" w:hAnchor="page" w:x="1789" w:y="15"/>
        <w:pBdr>
          <w:top w:val="single" w:sz="6" w:space="1" w:color="auto"/>
          <w:left w:val="single" w:sz="6" w:space="1" w:color="auto"/>
          <w:bottom w:val="single" w:sz="6" w:space="1" w:color="auto"/>
          <w:right w:val="single" w:sz="6" w:space="1" w:color="auto"/>
        </w:pBdr>
        <w:jc w:val="center"/>
      </w:pPr>
      <w:r>
        <w:t>0x5</w:t>
      </w:r>
    </w:p>
    <w:p w14:paraId="2BED8A6A" w14:textId="77777777" w:rsidR="001F3DF9" w:rsidRDefault="001F3DF9" w:rsidP="001F3DF9">
      <w:pPr>
        <w:pStyle w:val="text"/>
        <w:rPr>
          <w:rFonts w:ascii="Arial" w:hAnsi="Arial" w:cs="Arial"/>
          <w:b/>
          <w:bCs/>
        </w:rPr>
      </w:pPr>
      <w:r>
        <w:rPr>
          <w:rFonts w:ascii="Times New Roman" w:hAnsi="Times New Roman" w:cs="Times New Roman"/>
        </w:rPr>
        <w:t>OPCODE</w:t>
      </w:r>
    </w:p>
    <w:p w14:paraId="52E3C10D" w14:textId="77777777" w:rsidR="001F3DF9" w:rsidRDefault="001F3DF9" w:rsidP="001F3DF9">
      <w:pPr>
        <w:pStyle w:val="text"/>
        <w:rPr>
          <w:rFonts w:ascii="Times New Roman" w:hAnsi="Times New Roman" w:cs="Times New Roman"/>
        </w:rPr>
      </w:pPr>
    </w:p>
    <w:tbl>
      <w:tblPr>
        <w:tblW w:w="0" w:type="auto"/>
        <w:tblInd w:w="1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432"/>
        <w:gridCol w:w="1738"/>
        <w:gridCol w:w="1330"/>
        <w:gridCol w:w="2250"/>
      </w:tblGrid>
      <w:tr w:rsidR="001F3DF9" w14:paraId="16E7F8FC" w14:textId="77777777" w:rsidTr="002E6C7C">
        <w:trPr>
          <w:cantSplit/>
        </w:trPr>
        <w:tc>
          <w:tcPr>
            <w:tcW w:w="1432" w:type="dxa"/>
            <w:tcBorders>
              <w:top w:val="single" w:sz="12" w:space="0" w:color="auto"/>
            </w:tcBorders>
          </w:tcPr>
          <w:p w14:paraId="0671E093" w14:textId="77777777" w:rsidR="001F3DF9" w:rsidRDefault="001F3DF9" w:rsidP="002E6C7C">
            <w:pPr>
              <w:pStyle w:val="text"/>
              <w:rPr>
                <w:rFonts w:ascii="Times New Roman" w:hAnsi="Times New Roman" w:cs="Times New Roman"/>
                <w:b/>
                <w:bCs/>
              </w:rPr>
            </w:pPr>
            <w:r>
              <w:rPr>
                <w:rFonts w:ascii="Times New Roman" w:hAnsi="Times New Roman" w:cs="Times New Roman"/>
                <w:b/>
                <w:bCs/>
              </w:rPr>
              <w:t>REGISTER</w:t>
            </w:r>
          </w:p>
        </w:tc>
        <w:tc>
          <w:tcPr>
            <w:tcW w:w="1738" w:type="dxa"/>
            <w:tcBorders>
              <w:top w:val="single" w:sz="12" w:space="0" w:color="auto"/>
            </w:tcBorders>
          </w:tcPr>
          <w:p w14:paraId="59C11A81" w14:textId="77777777" w:rsidR="001F3DF9" w:rsidRDefault="001F3DF9" w:rsidP="002E6C7C">
            <w:pPr>
              <w:pStyle w:val="text"/>
              <w:rPr>
                <w:rFonts w:ascii="Times New Roman" w:hAnsi="Times New Roman" w:cs="Times New Roman"/>
                <w:b/>
                <w:bCs/>
              </w:rPr>
            </w:pPr>
            <w:r>
              <w:rPr>
                <w:rFonts w:ascii="Times New Roman" w:hAnsi="Times New Roman" w:cs="Times New Roman"/>
                <w:b/>
                <w:bCs/>
              </w:rPr>
              <w:t>PARAMETER</w:t>
            </w:r>
          </w:p>
        </w:tc>
        <w:tc>
          <w:tcPr>
            <w:tcW w:w="1330" w:type="dxa"/>
            <w:tcBorders>
              <w:top w:val="single" w:sz="12" w:space="0" w:color="auto"/>
            </w:tcBorders>
          </w:tcPr>
          <w:p w14:paraId="60229C0E" w14:textId="77777777" w:rsidR="001F3DF9" w:rsidRDefault="001F3DF9" w:rsidP="002E6C7C">
            <w:pPr>
              <w:pStyle w:val="text"/>
              <w:rPr>
                <w:rFonts w:ascii="Times New Roman" w:hAnsi="Times New Roman" w:cs="Times New Roman"/>
                <w:b/>
                <w:bCs/>
              </w:rPr>
            </w:pPr>
            <w:r>
              <w:rPr>
                <w:rFonts w:ascii="Times New Roman" w:hAnsi="Times New Roman" w:cs="Times New Roman"/>
                <w:b/>
                <w:bCs/>
              </w:rPr>
              <w:t>FORMAT</w:t>
            </w:r>
          </w:p>
        </w:tc>
        <w:tc>
          <w:tcPr>
            <w:tcW w:w="2250" w:type="dxa"/>
            <w:tcBorders>
              <w:top w:val="single" w:sz="12" w:space="0" w:color="auto"/>
            </w:tcBorders>
          </w:tcPr>
          <w:p w14:paraId="2AC9B315" w14:textId="77777777" w:rsidR="001F3DF9" w:rsidRDefault="001F3DF9" w:rsidP="002E6C7C">
            <w:pPr>
              <w:pStyle w:val="text"/>
              <w:rPr>
                <w:rFonts w:ascii="Times New Roman" w:hAnsi="Times New Roman" w:cs="Times New Roman"/>
                <w:b/>
                <w:bCs/>
              </w:rPr>
            </w:pPr>
            <w:r>
              <w:rPr>
                <w:rFonts w:ascii="Times New Roman" w:hAnsi="Times New Roman" w:cs="Times New Roman"/>
                <w:b/>
                <w:bCs/>
              </w:rPr>
              <w:t>DESCRIPTION</w:t>
            </w:r>
          </w:p>
        </w:tc>
      </w:tr>
      <w:tr w:rsidR="001F3DF9" w14:paraId="6C9306F0" w14:textId="77777777" w:rsidTr="002E6C7C">
        <w:trPr>
          <w:cantSplit/>
        </w:trPr>
        <w:tc>
          <w:tcPr>
            <w:tcW w:w="1432" w:type="dxa"/>
            <w:tcBorders>
              <w:top w:val="nil"/>
            </w:tcBorders>
          </w:tcPr>
          <w:p w14:paraId="5C47928B" w14:textId="77777777" w:rsidR="001F3DF9" w:rsidRDefault="001F3DF9" w:rsidP="002E6C7C">
            <w:pPr>
              <w:pStyle w:val="text"/>
              <w:rPr>
                <w:rFonts w:ascii="Times New Roman" w:hAnsi="Times New Roman" w:cs="Times New Roman"/>
              </w:rPr>
            </w:pPr>
            <w:r>
              <w:rPr>
                <w:rFonts w:ascii="Times New Roman" w:hAnsi="Times New Roman" w:cs="Times New Roman"/>
              </w:rPr>
              <w:t>XY0</w:t>
            </w:r>
          </w:p>
        </w:tc>
        <w:tc>
          <w:tcPr>
            <w:tcW w:w="1738" w:type="dxa"/>
            <w:tcBorders>
              <w:top w:val="nil"/>
            </w:tcBorders>
          </w:tcPr>
          <w:p w14:paraId="40CDC4C6" w14:textId="77777777" w:rsidR="001F3DF9" w:rsidRDefault="001F3DF9" w:rsidP="002E6C7C">
            <w:pPr>
              <w:pStyle w:val="text"/>
              <w:rPr>
                <w:rFonts w:ascii="Times New Roman" w:hAnsi="Times New Roman" w:cs="Times New Roman"/>
              </w:rPr>
            </w:pPr>
            <w:r>
              <w:rPr>
                <w:rFonts w:ascii="Times New Roman" w:hAnsi="Times New Roman" w:cs="Times New Roman"/>
              </w:rPr>
              <w:t>NA</w:t>
            </w:r>
          </w:p>
        </w:tc>
        <w:tc>
          <w:tcPr>
            <w:tcW w:w="1330" w:type="dxa"/>
            <w:tcBorders>
              <w:top w:val="nil"/>
            </w:tcBorders>
          </w:tcPr>
          <w:p w14:paraId="3102B772" w14:textId="77777777" w:rsidR="001F3DF9" w:rsidRDefault="001F3DF9" w:rsidP="002E6C7C">
            <w:pPr>
              <w:pStyle w:val="text"/>
              <w:rPr>
                <w:rFonts w:ascii="Times New Roman" w:hAnsi="Times New Roman" w:cs="Times New Roman"/>
              </w:rPr>
            </w:pPr>
          </w:p>
        </w:tc>
        <w:tc>
          <w:tcPr>
            <w:tcW w:w="2250" w:type="dxa"/>
            <w:tcBorders>
              <w:top w:val="nil"/>
            </w:tcBorders>
          </w:tcPr>
          <w:p w14:paraId="5044703F" w14:textId="77777777" w:rsidR="001F3DF9" w:rsidRDefault="001F3DF9" w:rsidP="002E6C7C">
            <w:pPr>
              <w:pStyle w:val="text"/>
              <w:rPr>
                <w:rFonts w:ascii="Times New Roman" w:hAnsi="Times New Roman" w:cs="Times New Roman"/>
              </w:rPr>
            </w:pPr>
          </w:p>
        </w:tc>
      </w:tr>
      <w:tr w:rsidR="001F3DF9" w14:paraId="1263AC29" w14:textId="77777777" w:rsidTr="002E6C7C">
        <w:trPr>
          <w:cantSplit/>
        </w:trPr>
        <w:tc>
          <w:tcPr>
            <w:tcW w:w="1432" w:type="dxa"/>
          </w:tcPr>
          <w:p w14:paraId="5F7E0E29" w14:textId="77777777" w:rsidR="001F3DF9" w:rsidRDefault="001F3DF9" w:rsidP="002E6C7C">
            <w:pPr>
              <w:pStyle w:val="text"/>
              <w:rPr>
                <w:rFonts w:ascii="Times New Roman" w:hAnsi="Times New Roman" w:cs="Times New Roman"/>
              </w:rPr>
            </w:pPr>
            <w:r>
              <w:rPr>
                <w:rFonts w:ascii="Times New Roman" w:hAnsi="Times New Roman" w:cs="Times New Roman"/>
              </w:rPr>
              <w:t xml:space="preserve">XY1  </w:t>
            </w:r>
            <w:r>
              <w:rPr>
                <w:rFonts w:ascii="Times New Roman" w:hAnsi="Times New Roman" w:cs="Times New Roman"/>
              </w:rPr>
              <w:sym w:font="ZapfDingbats" w:char="F048"/>
            </w:r>
          </w:p>
        </w:tc>
        <w:tc>
          <w:tcPr>
            <w:tcW w:w="1738" w:type="dxa"/>
          </w:tcPr>
          <w:p w14:paraId="01F2272C" w14:textId="77777777" w:rsidR="001F3DF9" w:rsidRDefault="001F3DF9" w:rsidP="002E6C7C">
            <w:pPr>
              <w:pStyle w:val="text"/>
              <w:rPr>
                <w:rFonts w:ascii="Times New Roman" w:hAnsi="Times New Roman" w:cs="Times New Roman"/>
              </w:rPr>
            </w:pPr>
            <w:r>
              <w:rPr>
                <w:rFonts w:ascii="Times New Roman" w:hAnsi="Times New Roman" w:cs="Times New Roman"/>
              </w:rPr>
              <w:t>Destination</w:t>
            </w:r>
          </w:p>
        </w:tc>
        <w:tc>
          <w:tcPr>
            <w:tcW w:w="1330" w:type="dxa"/>
          </w:tcPr>
          <w:p w14:paraId="41D56228" w14:textId="77777777" w:rsidR="001F3DF9" w:rsidRDefault="001F3DF9" w:rsidP="002E6C7C">
            <w:pPr>
              <w:pStyle w:val="text"/>
              <w:rPr>
                <w:rFonts w:ascii="Times New Roman" w:hAnsi="Times New Roman" w:cs="Times New Roman"/>
              </w:rPr>
            </w:pPr>
            <w:r>
              <w:rPr>
                <w:rFonts w:ascii="Times New Roman" w:hAnsi="Times New Roman" w:cs="Times New Roman"/>
              </w:rPr>
              <w:t>X-Y</w:t>
            </w:r>
          </w:p>
        </w:tc>
        <w:tc>
          <w:tcPr>
            <w:tcW w:w="2250" w:type="dxa"/>
          </w:tcPr>
          <w:p w14:paraId="32236197" w14:textId="77777777" w:rsidR="001F3DF9" w:rsidRDefault="001F3DF9" w:rsidP="002E6C7C">
            <w:pPr>
              <w:pStyle w:val="text"/>
              <w:rPr>
                <w:rFonts w:ascii="Times New Roman" w:hAnsi="Times New Roman" w:cs="Times New Roman"/>
              </w:rPr>
            </w:pPr>
            <w:r>
              <w:rPr>
                <w:rFonts w:ascii="Times New Roman" w:hAnsi="Times New Roman" w:cs="Times New Roman"/>
              </w:rPr>
              <w:t>End point of line</w:t>
            </w:r>
          </w:p>
        </w:tc>
      </w:tr>
      <w:tr w:rsidR="001F3DF9" w14:paraId="1E0B7D34" w14:textId="77777777" w:rsidTr="002E6C7C">
        <w:trPr>
          <w:cantSplit/>
        </w:trPr>
        <w:tc>
          <w:tcPr>
            <w:tcW w:w="1432" w:type="dxa"/>
          </w:tcPr>
          <w:p w14:paraId="14D04D41" w14:textId="77777777" w:rsidR="001F3DF9" w:rsidRDefault="001F3DF9" w:rsidP="002E6C7C">
            <w:pPr>
              <w:pStyle w:val="text"/>
              <w:rPr>
                <w:rFonts w:ascii="Times New Roman" w:hAnsi="Times New Roman" w:cs="Times New Roman"/>
              </w:rPr>
            </w:pPr>
            <w:r>
              <w:rPr>
                <w:rFonts w:ascii="Times New Roman" w:hAnsi="Times New Roman" w:cs="Times New Roman"/>
              </w:rPr>
              <w:t>XY2</w:t>
            </w:r>
          </w:p>
        </w:tc>
        <w:tc>
          <w:tcPr>
            <w:tcW w:w="1738" w:type="dxa"/>
          </w:tcPr>
          <w:p w14:paraId="16307E79" w14:textId="77777777" w:rsidR="001F3DF9" w:rsidRDefault="001F3DF9" w:rsidP="002E6C7C">
            <w:pPr>
              <w:pStyle w:val="text"/>
              <w:rPr>
                <w:rFonts w:ascii="Times New Roman" w:hAnsi="Times New Roman" w:cs="Times New Roman"/>
              </w:rPr>
            </w:pPr>
            <w:r>
              <w:rPr>
                <w:rFonts w:ascii="Times New Roman" w:hAnsi="Times New Roman" w:cs="Times New Roman"/>
              </w:rPr>
              <w:t>NA</w:t>
            </w:r>
          </w:p>
        </w:tc>
        <w:tc>
          <w:tcPr>
            <w:tcW w:w="1330" w:type="dxa"/>
          </w:tcPr>
          <w:p w14:paraId="5D70A2D9" w14:textId="77777777" w:rsidR="001F3DF9" w:rsidRDefault="001F3DF9" w:rsidP="002E6C7C">
            <w:pPr>
              <w:pStyle w:val="text"/>
              <w:rPr>
                <w:rFonts w:ascii="Times New Roman" w:hAnsi="Times New Roman" w:cs="Times New Roman"/>
              </w:rPr>
            </w:pPr>
          </w:p>
        </w:tc>
        <w:tc>
          <w:tcPr>
            <w:tcW w:w="2250" w:type="dxa"/>
          </w:tcPr>
          <w:p w14:paraId="45245631" w14:textId="77777777" w:rsidR="001F3DF9" w:rsidRDefault="001F3DF9" w:rsidP="002E6C7C">
            <w:pPr>
              <w:pStyle w:val="text"/>
              <w:rPr>
                <w:rFonts w:ascii="Times New Roman" w:hAnsi="Times New Roman" w:cs="Times New Roman"/>
              </w:rPr>
            </w:pPr>
          </w:p>
        </w:tc>
      </w:tr>
      <w:tr w:rsidR="001F3DF9" w14:paraId="49B40DE6" w14:textId="77777777" w:rsidTr="002E6C7C">
        <w:trPr>
          <w:cantSplit/>
        </w:trPr>
        <w:tc>
          <w:tcPr>
            <w:tcW w:w="1432" w:type="dxa"/>
          </w:tcPr>
          <w:p w14:paraId="39CF00D8" w14:textId="77777777" w:rsidR="001F3DF9" w:rsidRDefault="001F3DF9" w:rsidP="002E6C7C">
            <w:pPr>
              <w:pStyle w:val="text"/>
              <w:rPr>
                <w:rFonts w:ascii="Times New Roman" w:hAnsi="Times New Roman" w:cs="Times New Roman"/>
              </w:rPr>
            </w:pPr>
            <w:r>
              <w:rPr>
                <w:rFonts w:ascii="Times New Roman" w:hAnsi="Times New Roman" w:cs="Times New Roman"/>
              </w:rPr>
              <w:t>XY3</w:t>
            </w:r>
          </w:p>
        </w:tc>
        <w:tc>
          <w:tcPr>
            <w:tcW w:w="1738" w:type="dxa"/>
          </w:tcPr>
          <w:p w14:paraId="556026D9" w14:textId="77777777" w:rsidR="001F3DF9" w:rsidRDefault="001F3DF9" w:rsidP="002E6C7C">
            <w:pPr>
              <w:pStyle w:val="text"/>
              <w:rPr>
                <w:rFonts w:ascii="Times New Roman" w:hAnsi="Times New Roman" w:cs="Times New Roman"/>
              </w:rPr>
            </w:pPr>
            <w:r>
              <w:rPr>
                <w:rFonts w:ascii="Times New Roman" w:hAnsi="Times New Roman" w:cs="Times New Roman"/>
              </w:rPr>
              <w:t>NA</w:t>
            </w:r>
          </w:p>
        </w:tc>
        <w:tc>
          <w:tcPr>
            <w:tcW w:w="1330" w:type="dxa"/>
          </w:tcPr>
          <w:p w14:paraId="64BF3E81" w14:textId="77777777" w:rsidR="001F3DF9" w:rsidRDefault="001F3DF9" w:rsidP="002E6C7C">
            <w:pPr>
              <w:pStyle w:val="text"/>
              <w:rPr>
                <w:rFonts w:ascii="Times New Roman" w:hAnsi="Times New Roman" w:cs="Times New Roman"/>
              </w:rPr>
            </w:pPr>
          </w:p>
        </w:tc>
        <w:tc>
          <w:tcPr>
            <w:tcW w:w="2250" w:type="dxa"/>
          </w:tcPr>
          <w:p w14:paraId="17CDB561" w14:textId="77777777" w:rsidR="001F3DF9" w:rsidRDefault="001F3DF9" w:rsidP="002E6C7C">
            <w:pPr>
              <w:pStyle w:val="text"/>
              <w:rPr>
                <w:rFonts w:ascii="Times New Roman" w:hAnsi="Times New Roman" w:cs="Times New Roman"/>
              </w:rPr>
            </w:pPr>
          </w:p>
        </w:tc>
      </w:tr>
      <w:tr w:rsidR="001F3DF9" w14:paraId="46FABD9A" w14:textId="77777777" w:rsidTr="002E6C7C">
        <w:trPr>
          <w:cantSplit/>
        </w:trPr>
        <w:tc>
          <w:tcPr>
            <w:tcW w:w="1432" w:type="dxa"/>
            <w:tcBorders>
              <w:bottom w:val="single" w:sz="12" w:space="0" w:color="auto"/>
            </w:tcBorders>
          </w:tcPr>
          <w:p w14:paraId="1B860B38" w14:textId="77777777" w:rsidR="001F3DF9" w:rsidRDefault="001F3DF9" w:rsidP="002E6C7C">
            <w:pPr>
              <w:pStyle w:val="text"/>
              <w:rPr>
                <w:rFonts w:ascii="Times New Roman" w:hAnsi="Times New Roman" w:cs="Times New Roman"/>
              </w:rPr>
            </w:pPr>
            <w:r>
              <w:rPr>
                <w:rFonts w:ascii="Times New Roman" w:hAnsi="Times New Roman" w:cs="Times New Roman"/>
              </w:rPr>
              <w:t>XY4</w:t>
            </w:r>
          </w:p>
        </w:tc>
        <w:tc>
          <w:tcPr>
            <w:tcW w:w="1738" w:type="dxa"/>
            <w:tcBorders>
              <w:bottom w:val="single" w:sz="12" w:space="0" w:color="auto"/>
            </w:tcBorders>
          </w:tcPr>
          <w:p w14:paraId="006934F2" w14:textId="77777777" w:rsidR="001F3DF9" w:rsidRDefault="001F3DF9" w:rsidP="002E6C7C">
            <w:pPr>
              <w:pStyle w:val="text"/>
              <w:rPr>
                <w:rFonts w:ascii="Times New Roman" w:hAnsi="Times New Roman" w:cs="Times New Roman"/>
              </w:rPr>
            </w:pPr>
            <w:r>
              <w:rPr>
                <w:rFonts w:ascii="Times New Roman" w:hAnsi="Times New Roman" w:cs="Times New Roman"/>
              </w:rPr>
              <w:t xml:space="preserve">NA </w:t>
            </w:r>
          </w:p>
        </w:tc>
        <w:tc>
          <w:tcPr>
            <w:tcW w:w="1330" w:type="dxa"/>
            <w:tcBorders>
              <w:bottom w:val="single" w:sz="12" w:space="0" w:color="auto"/>
            </w:tcBorders>
          </w:tcPr>
          <w:p w14:paraId="5F20D3F8" w14:textId="77777777" w:rsidR="001F3DF9" w:rsidRDefault="001F3DF9" w:rsidP="002E6C7C">
            <w:pPr>
              <w:pStyle w:val="text"/>
              <w:rPr>
                <w:rFonts w:ascii="Times New Roman" w:hAnsi="Times New Roman" w:cs="Times New Roman"/>
              </w:rPr>
            </w:pPr>
          </w:p>
        </w:tc>
        <w:tc>
          <w:tcPr>
            <w:tcW w:w="2250" w:type="dxa"/>
            <w:tcBorders>
              <w:bottom w:val="single" w:sz="12" w:space="0" w:color="auto"/>
            </w:tcBorders>
          </w:tcPr>
          <w:p w14:paraId="0970C9CF" w14:textId="77777777" w:rsidR="001F3DF9" w:rsidRDefault="001F3DF9" w:rsidP="002E6C7C">
            <w:pPr>
              <w:pStyle w:val="text"/>
              <w:rPr>
                <w:rFonts w:ascii="Times New Roman" w:hAnsi="Times New Roman" w:cs="Times New Roman"/>
              </w:rPr>
            </w:pPr>
          </w:p>
        </w:tc>
      </w:tr>
    </w:tbl>
    <w:p w14:paraId="1C4887A7" w14:textId="77777777" w:rsidR="001F3DF9" w:rsidRDefault="001F3DF9" w:rsidP="001F3DF9"/>
    <w:p w14:paraId="2588C8D1" w14:textId="77777777" w:rsidR="001F3DF9" w:rsidRDefault="001F3DF9" w:rsidP="001F3DF9">
      <w:pPr>
        <w:pStyle w:val="text"/>
        <w:rPr>
          <w:rFonts w:ascii="Times New Roman" w:hAnsi="Times New Roman" w:cs="Times New Roman"/>
          <w:b/>
          <w:bCs/>
          <w:caps/>
        </w:rPr>
      </w:pPr>
      <w:r>
        <w:rPr>
          <w:rFonts w:ascii="Times New Roman" w:hAnsi="Times New Roman" w:cs="Times New Roman"/>
        </w:rPr>
        <w:br w:type="page"/>
      </w:r>
      <w:r>
        <w:rPr>
          <w:rFonts w:ascii="Times New Roman" w:hAnsi="Times New Roman" w:cs="Times New Roman"/>
          <w:b/>
          <w:bCs/>
          <w:caps/>
        </w:rPr>
        <w:t>ACTIVE parameters</w:t>
      </w:r>
    </w:p>
    <w:p w14:paraId="0B8CC7C8" w14:textId="77777777" w:rsidR="001F3DF9" w:rsidRDefault="001F3DF9" w:rsidP="001F3DF9"/>
    <w:tbl>
      <w:tblPr>
        <w:tblW w:w="0" w:type="auto"/>
        <w:tblInd w:w="108" w:type="dxa"/>
        <w:tblLayout w:type="fixed"/>
        <w:tblLook w:val="0000" w:firstRow="0" w:lastRow="0" w:firstColumn="0" w:lastColumn="0" w:noHBand="0" w:noVBand="0"/>
      </w:tblPr>
      <w:tblGrid>
        <w:gridCol w:w="1553"/>
        <w:gridCol w:w="655"/>
      </w:tblGrid>
      <w:tr w:rsidR="001F3DF9" w14:paraId="40385DFC"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32D8EC91" w14:textId="77777777" w:rsidR="001F3DF9" w:rsidRDefault="001F3DF9" w:rsidP="002E6C7C">
            <w:pPr>
              <w:pStyle w:val="text"/>
              <w:rPr>
                <w:rFonts w:ascii="Times New Roman" w:hAnsi="Times New Roman" w:cs="Times New Roman"/>
              </w:rPr>
            </w:pPr>
            <w:r>
              <w:rPr>
                <w:rFonts w:ascii="Times New Roman" w:hAnsi="Times New Roman" w:cs="Times New Roman"/>
              </w:rPr>
              <w:t>BUF_CTRL</w:t>
            </w:r>
          </w:p>
        </w:tc>
        <w:tc>
          <w:tcPr>
            <w:tcW w:w="655" w:type="dxa"/>
            <w:tcBorders>
              <w:top w:val="single" w:sz="6" w:space="0" w:color="auto"/>
              <w:left w:val="single" w:sz="6" w:space="0" w:color="auto"/>
              <w:bottom w:val="single" w:sz="6" w:space="0" w:color="auto"/>
              <w:right w:val="single" w:sz="6" w:space="0" w:color="auto"/>
            </w:tcBorders>
          </w:tcPr>
          <w:p w14:paraId="46F85742"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007EDDAD"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4D7A72AC" w14:textId="77777777" w:rsidR="001F3DF9" w:rsidRDefault="001F3DF9" w:rsidP="002E6C7C">
            <w:pPr>
              <w:pStyle w:val="text"/>
              <w:rPr>
                <w:rFonts w:ascii="Times New Roman" w:hAnsi="Times New Roman" w:cs="Times New Roman"/>
              </w:rPr>
            </w:pPr>
            <w:r>
              <w:rPr>
                <w:rFonts w:ascii="Times New Roman" w:hAnsi="Times New Roman" w:cs="Times New Roman"/>
              </w:rPr>
              <w:t>XYW_AD</w:t>
            </w:r>
          </w:p>
        </w:tc>
        <w:tc>
          <w:tcPr>
            <w:tcW w:w="655" w:type="dxa"/>
            <w:tcBorders>
              <w:top w:val="single" w:sz="6" w:space="0" w:color="auto"/>
              <w:left w:val="single" w:sz="6" w:space="0" w:color="auto"/>
              <w:bottom w:val="single" w:sz="6" w:space="0" w:color="auto"/>
              <w:right w:val="single" w:sz="6" w:space="0" w:color="auto"/>
            </w:tcBorders>
          </w:tcPr>
          <w:p w14:paraId="6D8E206D"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04F0C4B6"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1E0AF4DD" w14:textId="77777777" w:rsidR="001F3DF9" w:rsidRDefault="001F3DF9" w:rsidP="002E6C7C">
            <w:pPr>
              <w:pStyle w:val="text"/>
              <w:rPr>
                <w:rFonts w:ascii="Times New Roman" w:hAnsi="Times New Roman" w:cs="Times New Roman"/>
              </w:rPr>
            </w:pPr>
            <w:r>
              <w:rPr>
                <w:rFonts w:ascii="Times New Roman" w:hAnsi="Times New Roman" w:cs="Times New Roman"/>
              </w:rPr>
              <w:t>XYW_SZ</w:t>
            </w:r>
          </w:p>
        </w:tc>
        <w:tc>
          <w:tcPr>
            <w:tcW w:w="655" w:type="dxa"/>
            <w:tcBorders>
              <w:top w:val="single" w:sz="6" w:space="0" w:color="auto"/>
              <w:left w:val="single" w:sz="6" w:space="0" w:color="auto"/>
              <w:bottom w:val="single" w:sz="6" w:space="0" w:color="auto"/>
              <w:right w:val="single" w:sz="6" w:space="0" w:color="auto"/>
            </w:tcBorders>
          </w:tcPr>
          <w:p w14:paraId="256092E9"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21FF4190"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23B71D99" w14:textId="77777777" w:rsidR="001F3DF9" w:rsidRDefault="001F3DF9" w:rsidP="002E6C7C">
            <w:pPr>
              <w:pStyle w:val="text"/>
              <w:rPr>
                <w:rFonts w:ascii="Times New Roman" w:hAnsi="Times New Roman" w:cs="Times New Roman"/>
              </w:rPr>
            </w:pPr>
            <w:r>
              <w:rPr>
                <w:rFonts w:ascii="Times New Roman" w:hAnsi="Times New Roman" w:cs="Times New Roman"/>
              </w:rPr>
              <w:t>DE_SORG</w:t>
            </w:r>
          </w:p>
        </w:tc>
        <w:tc>
          <w:tcPr>
            <w:tcW w:w="655" w:type="dxa"/>
            <w:tcBorders>
              <w:top w:val="single" w:sz="6" w:space="0" w:color="auto"/>
              <w:left w:val="single" w:sz="6" w:space="0" w:color="auto"/>
              <w:bottom w:val="single" w:sz="6" w:space="0" w:color="auto"/>
              <w:right w:val="single" w:sz="6" w:space="0" w:color="auto"/>
            </w:tcBorders>
          </w:tcPr>
          <w:p w14:paraId="42F73D80"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7050C940"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5882FC3D" w14:textId="77777777" w:rsidR="001F3DF9" w:rsidRDefault="001F3DF9" w:rsidP="002E6C7C">
            <w:pPr>
              <w:pStyle w:val="text"/>
              <w:rPr>
                <w:rFonts w:ascii="Times New Roman" w:hAnsi="Times New Roman" w:cs="Times New Roman"/>
              </w:rPr>
            </w:pPr>
            <w:r>
              <w:rPr>
                <w:rFonts w:ascii="Times New Roman" w:hAnsi="Times New Roman" w:cs="Times New Roman"/>
              </w:rPr>
              <w:t>DE_DORG</w:t>
            </w:r>
          </w:p>
        </w:tc>
        <w:tc>
          <w:tcPr>
            <w:tcW w:w="655" w:type="dxa"/>
            <w:tcBorders>
              <w:top w:val="single" w:sz="6" w:space="0" w:color="auto"/>
              <w:left w:val="single" w:sz="6" w:space="0" w:color="auto"/>
              <w:bottom w:val="single" w:sz="6" w:space="0" w:color="auto"/>
              <w:right w:val="single" w:sz="6" w:space="0" w:color="auto"/>
            </w:tcBorders>
          </w:tcPr>
          <w:p w14:paraId="3413A294"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3EE4C999"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66459302" w14:textId="77777777" w:rsidR="001F3DF9" w:rsidRDefault="001F3DF9" w:rsidP="002E6C7C">
            <w:pPr>
              <w:pStyle w:val="text"/>
              <w:rPr>
                <w:rFonts w:ascii="Times New Roman" w:hAnsi="Times New Roman" w:cs="Times New Roman"/>
              </w:rPr>
            </w:pPr>
            <w:r>
              <w:rPr>
                <w:rFonts w:ascii="Times New Roman" w:hAnsi="Times New Roman" w:cs="Times New Roman"/>
              </w:rPr>
              <w:t>DE_ZPTCH</w:t>
            </w:r>
          </w:p>
        </w:tc>
        <w:tc>
          <w:tcPr>
            <w:tcW w:w="655" w:type="dxa"/>
            <w:tcBorders>
              <w:top w:val="single" w:sz="6" w:space="0" w:color="auto"/>
              <w:left w:val="single" w:sz="6" w:space="0" w:color="auto"/>
              <w:bottom w:val="single" w:sz="6" w:space="0" w:color="auto"/>
              <w:right w:val="single" w:sz="6" w:space="0" w:color="auto"/>
            </w:tcBorders>
          </w:tcPr>
          <w:p w14:paraId="1625B02F"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59D6E58D"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6A16DA35" w14:textId="77777777" w:rsidR="001F3DF9" w:rsidRDefault="001F3DF9" w:rsidP="002E6C7C">
            <w:pPr>
              <w:pStyle w:val="text"/>
              <w:rPr>
                <w:rFonts w:ascii="Times New Roman" w:hAnsi="Times New Roman" w:cs="Times New Roman"/>
              </w:rPr>
            </w:pPr>
            <w:r>
              <w:rPr>
                <w:rFonts w:ascii="Times New Roman" w:hAnsi="Times New Roman" w:cs="Times New Roman"/>
              </w:rPr>
              <w:t>DE_SPTCH</w:t>
            </w:r>
          </w:p>
        </w:tc>
        <w:tc>
          <w:tcPr>
            <w:tcW w:w="655" w:type="dxa"/>
            <w:tcBorders>
              <w:top w:val="single" w:sz="6" w:space="0" w:color="auto"/>
              <w:left w:val="single" w:sz="6" w:space="0" w:color="auto"/>
              <w:bottom w:val="single" w:sz="6" w:space="0" w:color="auto"/>
              <w:right w:val="single" w:sz="6" w:space="0" w:color="auto"/>
            </w:tcBorders>
          </w:tcPr>
          <w:p w14:paraId="09BE051D"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397E9BC6"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24313F05" w14:textId="77777777" w:rsidR="001F3DF9" w:rsidRDefault="001F3DF9" w:rsidP="002E6C7C">
            <w:pPr>
              <w:pStyle w:val="text"/>
              <w:rPr>
                <w:rFonts w:ascii="Times New Roman" w:hAnsi="Times New Roman" w:cs="Times New Roman"/>
              </w:rPr>
            </w:pPr>
            <w:r>
              <w:rPr>
                <w:rFonts w:ascii="Times New Roman" w:hAnsi="Times New Roman" w:cs="Times New Roman"/>
              </w:rPr>
              <w:t>DE_DPTCH</w:t>
            </w:r>
          </w:p>
        </w:tc>
        <w:tc>
          <w:tcPr>
            <w:tcW w:w="655" w:type="dxa"/>
            <w:tcBorders>
              <w:top w:val="single" w:sz="6" w:space="0" w:color="auto"/>
              <w:left w:val="single" w:sz="6" w:space="0" w:color="auto"/>
              <w:bottom w:val="single" w:sz="6" w:space="0" w:color="auto"/>
              <w:right w:val="single" w:sz="6" w:space="0" w:color="auto"/>
            </w:tcBorders>
          </w:tcPr>
          <w:p w14:paraId="104B72C5"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0B2D9F26"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492ADB36" w14:textId="77777777" w:rsidR="001F3DF9" w:rsidRDefault="001F3DF9" w:rsidP="002E6C7C">
            <w:pPr>
              <w:pStyle w:val="text"/>
              <w:rPr>
                <w:rFonts w:ascii="Times New Roman" w:hAnsi="Times New Roman" w:cs="Times New Roman"/>
              </w:rPr>
            </w:pPr>
            <w:r>
              <w:rPr>
                <w:rFonts w:ascii="Times New Roman" w:hAnsi="Times New Roman" w:cs="Times New Roman"/>
              </w:rPr>
              <w:t>CMD_OPC</w:t>
            </w:r>
          </w:p>
        </w:tc>
        <w:tc>
          <w:tcPr>
            <w:tcW w:w="655" w:type="dxa"/>
            <w:tcBorders>
              <w:top w:val="single" w:sz="6" w:space="0" w:color="auto"/>
              <w:left w:val="single" w:sz="6" w:space="0" w:color="auto"/>
              <w:bottom w:val="single" w:sz="6" w:space="0" w:color="auto"/>
              <w:right w:val="single" w:sz="6" w:space="0" w:color="auto"/>
            </w:tcBorders>
          </w:tcPr>
          <w:p w14:paraId="0C28901F" w14:textId="77777777" w:rsidR="001F3DF9" w:rsidRDefault="001F3DF9" w:rsidP="002E6C7C">
            <w:pPr>
              <w:pStyle w:val="text"/>
              <w:rPr>
                <w:rFonts w:ascii="Times New Roman" w:hAnsi="Times New Roman" w:cs="Times New Roman"/>
              </w:rPr>
            </w:pPr>
            <w:r>
              <w:rPr>
                <w:rFonts w:ascii="Times New Roman" w:hAnsi="Times New Roman" w:cs="Times New Roman"/>
              </w:rPr>
              <w:t>0x5</w:t>
            </w:r>
          </w:p>
        </w:tc>
      </w:tr>
      <w:tr w:rsidR="001F3DF9" w14:paraId="0384156B"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703F3CE2" w14:textId="77777777" w:rsidR="001F3DF9" w:rsidRDefault="001F3DF9" w:rsidP="002E6C7C">
            <w:pPr>
              <w:pStyle w:val="text"/>
              <w:rPr>
                <w:rFonts w:ascii="Times New Roman" w:hAnsi="Times New Roman" w:cs="Times New Roman"/>
              </w:rPr>
            </w:pPr>
            <w:r>
              <w:rPr>
                <w:rFonts w:ascii="Times New Roman" w:hAnsi="Times New Roman" w:cs="Times New Roman"/>
              </w:rPr>
              <w:t>CMD_ROP</w:t>
            </w:r>
          </w:p>
        </w:tc>
        <w:tc>
          <w:tcPr>
            <w:tcW w:w="655" w:type="dxa"/>
            <w:tcBorders>
              <w:top w:val="single" w:sz="6" w:space="0" w:color="auto"/>
              <w:left w:val="single" w:sz="6" w:space="0" w:color="auto"/>
              <w:bottom w:val="single" w:sz="6" w:space="0" w:color="auto"/>
              <w:right w:val="single" w:sz="6" w:space="0" w:color="auto"/>
            </w:tcBorders>
          </w:tcPr>
          <w:p w14:paraId="450FA043"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1B7F4F36"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7D364CA2" w14:textId="77777777" w:rsidR="001F3DF9" w:rsidRDefault="001F3DF9" w:rsidP="002E6C7C">
            <w:pPr>
              <w:pStyle w:val="text"/>
              <w:rPr>
                <w:rFonts w:ascii="Times New Roman" w:hAnsi="Times New Roman" w:cs="Times New Roman"/>
              </w:rPr>
            </w:pPr>
            <w:r>
              <w:rPr>
                <w:rFonts w:ascii="Times New Roman" w:hAnsi="Times New Roman" w:cs="Times New Roman"/>
              </w:rPr>
              <w:t>CMD_STYLE</w:t>
            </w:r>
          </w:p>
        </w:tc>
        <w:tc>
          <w:tcPr>
            <w:tcW w:w="655" w:type="dxa"/>
            <w:tcBorders>
              <w:top w:val="single" w:sz="6" w:space="0" w:color="auto"/>
              <w:left w:val="single" w:sz="6" w:space="0" w:color="auto"/>
              <w:bottom w:val="single" w:sz="6" w:space="0" w:color="auto"/>
              <w:right w:val="single" w:sz="6" w:space="0" w:color="auto"/>
            </w:tcBorders>
          </w:tcPr>
          <w:p w14:paraId="2726EDD8"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32F3C48B"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7E0E98FD" w14:textId="77777777" w:rsidR="001F3DF9" w:rsidRDefault="001F3DF9" w:rsidP="002E6C7C">
            <w:pPr>
              <w:pStyle w:val="text"/>
              <w:rPr>
                <w:rFonts w:ascii="Times New Roman" w:hAnsi="Times New Roman" w:cs="Times New Roman"/>
              </w:rPr>
            </w:pPr>
            <w:r>
              <w:rPr>
                <w:rFonts w:ascii="Times New Roman" w:hAnsi="Times New Roman" w:cs="Times New Roman"/>
              </w:rPr>
              <w:t>CMD_PATRN</w:t>
            </w:r>
          </w:p>
        </w:tc>
        <w:tc>
          <w:tcPr>
            <w:tcW w:w="655" w:type="dxa"/>
            <w:tcBorders>
              <w:top w:val="single" w:sz="6" w:space="0" w:color="auto"/>
              <w:left w:val="single" w:sz="6" w:space="0" w:color="auto"/>
              <w:bottom w:val="single" w:sz="6" w:space="0" w:color="auto"/>
              <w:right w:val="single" w:sz="6" w:space="0" w:color="auto"/>
            </w:tcBorders>
          </w:tcPr>
          <w:p w14:paraId="111021F7"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0C6474D8"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4CC7CABB" w14:textId="77777777" w:rsidR="001F3DF9" w:rsidRDefault="001F3DF9" w:rsidP="002E6C7C">
            <w:pPr>
              <w:pStyle w:val="text"/>
              <w:rPr>
                <w:rFonts w:ascii="Times New Roman" w:hAnsi="Times New Roman" w:cs="Times New Roman"/>
              </w:rPr>
            </w:pPr>
            <w:r>
              <w:rPr>
                <w:rFonts w:ascii="Times New Roman" w:hAnsi="Times New Roman" w:cs="Times New Roman"/>
              </w:rPr>
              <w:t>CMD_CLP</w:t>
            </w:r>
          </w:p>
        </w:tc>
        <w:tc>
          <w:tcPr>
            <w:tcW w:w="655" w:type="dxa"/>
            <w:tcBorders>
              <w:top w:val="single" w:sz="6" w:space="0" w:color="auto"/>
              <w:left w:val="single" w:sz="6" w:space="0" w:color="auto"/>
              <w:bottom w:val="single" w:sz="6" w:space="0" w:color="auto"/>
              <w:right w:val="single" w:sz="6" w:space="0" w:color="auto"/>
            </w:tcBorders>
          </w:tcPr>
          <w:p w14:paraId="27B957A7"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533F5318"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04E3276A" w14:textId="77777777" w:rsidR="001F3DF9" w:rsidRDefault="001F3DF9" w:rsidP="002E6C7C">
            <w:pPr>
              <w:pStyle w:val="text"/>
              <w:rPr>
                <w:rFonts w:ascii="Times New Roman" w:hAnsi="Times New Roman" w:cs="Times New Roman"/>
              </w:rPr>
            </w:pPr>
            <w:r>
              <w:rPr>
                <w:rFonts w:ascii="Times New Roman" w:hAnsi="Times New Roman" w:cs="Times New Roman"/>
              </w:rPr>
              <w:t>FORE</w:t>
            </w:r>
          </w:p>
        </w:tc>
        <w:tc>
          <w:tcPr>
            <w:tcW w:w="655" w:type="dxa"/>
            <w:tcBorders>
              <w:top w:val="single" w:sz="6" w:space="0" w:color="auto"/>
              <w:left w:val="single" w:sz="6" w:space="0" w:color="auto"/>
              <w:bottom w:val="single" w:sz="6" w:space="0" w:color="auto"/>
              <w:right w:val="single" w:sz="6" w:space="0" w:color="auto"/>
            </w:tcBorders>
          </w:tcPr>
          <w:p w14:paraId="196BAFAE"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7E4FEA31"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3F6391FE" w14:textId="77777777" w:rsidR="001F3DF9" w:rsidRDefault="001F3DF9" w:rsidP="002E6C7C">
            <w:pPr>
              <w:pStyle w:val="text"/>
              <w:rPr>
                <w:rFonts w:ascii="Times New Roman" w:hAnsi="Times New Roman" w:cs="Times New Roman"/>
              </w:rPr>
            </w:pPr>
            <w:r>
              <w:rPr>
                <w:rFonts w:ascii="Times New Roman" w:hAnsi="Times New Roman" w:cs="Times New Roman"/>
              </w:rPr>
              <w:t>BACK</w:t>
            </w:r>
          </w:p>
        </w:tc>
        <w:tc>
          <w:tcPr>
            <w:tcW w:w="655" w:type="dxa"/>
            <w:tcBorders>
              <w:top w:val="single" w:sz="6" w:space="0" w:color="auto"/>
              <w:left w:val="single" w:sz="6" w:space="0" w:color="auto"/>
              <w:bottom w:val="single" w:sz="6" w:space="0" w:color="auto"/>
              <w:right w:val="single" w:sz="6" w:space="0" w:color="auto"/>
            </w:tcBorders>
          </w:tcPr>
          <w:p w14:paraId="69E481AE"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4F329CB6"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5AD84EEA" w14:textId="77777777" w:rsidR="001F3DF9" w:rsidRDefault="001F3DF9" w:rsidP="002E6C7C">
            <w:pPr>
              <w:pStyle w:val="text"/>
              <w:rPr>
                <w:rFonts w:ascii="Times New Roman" w:hAnsi="Times New Roman" w:cs="Times New Roman"/>
              </w:rPr>
            </w:pPr>
            <w:r>
              <w:rPr>
                <w:rFonts w:ascii="Times New Roman" w:hAnsi="Times New Roman" w:cs="Times New Roman"/>
              </w:rPr>
              <w:t>MASK</w:t>
            </w:r>
          </w:p>
        </w:tc>
        <w:tc>
          <w:tcPr>
            <w:tcW w:w="655" w:type="dxa"/>
            <w:tcBorders>
              <w:top w:val="single" w:sz="6" w:space="0" w:color="auto"/>
              <w:left w:val="single" w:sz="6" w:space="0" w:color="auto"/>
              <w:bottom w:val="single" w:sz="6" w:space="0" w:color="auto"/>
              <w:right w:val="single" w:sz="6" w:space="0" w:color="auto"/>
            </w:tcBorders>
          </w:tcPr>
          <w:p w14:paraId="37583D40"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72F02D25"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63B2D180" w14:textId="77777777" w:rsidR="001F3DF9" w:rsidRDefault="001F3DF9" w:rsidP="002E6C7C">
            <w:pPr>
              <w:pStyle w:val="text"/>
              <w:rPr>
                <w:rFonts w:ascii="Times New Roman" w:hAnsi="Times New Roman" w:cs="Times New Roman"/>
              </w:rPr>
            </w:pPr>
            <w:r>
              <w:rPr>
                <w:rFonts w:ascii="Times New Roman" w:hAnsi="Times New Roman" w:cs="Times New Roman"/>
              </w:rPr>
              <w:t>DE_KEY</w:t>
            </w:r>
          </w:p>
        </w:tc>
        <w:tc>
          <w:tcPr>
            <w:tcW w:w="655" w:type="dxa"/>
            <w:tcBorders>
              <w:top w:val="single" w:sz="6" w:space="0" w:color="auto"/>
              <w:left w:val="single" w:sz="6" w:space="0" w:color="auto"/>
              <w:bottom w:val="single" w:sz="6" w:space="0" w:color="auto"/>
              <w:right w:val="single" w:sz="6" w:space="0" w:color="auto"/>
            </w:tcBorders>
          </w:tcPr>
          <w:p w14:paraId="5E1BFE1B"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3AC5C9A4"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0300CE65" w14:textId="77777777" w:rsidR="001F3DF9" w:rsidRDefault="001F3DF9" w:rsidP="002E6C7C">
            <w:pPr>
              <w:pStyle w:val="text"/>
              <w:rPr>
                <w:rFonts w:ascii="Times New Roman" w:hAnsi="Times New Roman" w:cs="Times New Roman"/>
              </w:rPr>
            </w:pPr>
            <w:r>
              <w:rPr>
                <w:rFonts w:ascii="Times New Roman" w:hAnsi="Times New Roman" w:cs="Times New Roman"/>
              </w:rPr>
              <w:t>LPAT</w:t>
            </w:r>
          </w:p>
        </w:tc>
        <w:tc>
          <w:tcPr>
            <w:tcW w:w="655" w:type="dxa"/>
            <w:tcBorders>
              <w:top w:val="single" w:sz="6" w:space="0" w:color="auto"/>
              <w:left w:val="single" w:sz="6" w:space="0" w:color="auto"/>
              <w:bottom w:val="single" w:sz="6" w:space="0" w:color="auto"/>
              <w:right w:val="single" w:sz="6" w:space="0" w:color="auto"/>
            </w:tcBorders>
          </w:tcPr>
          <w:p w14:paraId="50FAA62C"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674DD9B7"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50D57963" w14:textId="77777777" w:rsidR="001F3DF9" w:rsidRDefault="001F3DF9" w:rsidP="002E6C7C">
            <w:pPr>
              <w:pStyle w:val="text"/>
              <w:rPr>
                <w:rFonts w:ascii="Times New Roman" w:hAnsi="Times New Roman" w:cs="Times New Roman"/>
              </w:rPr>
            </w:pPr>
            <w:r>
              <w:rPr>
                <w:rFonts w:ascii="Times New Roman" w:hAnsi="Times New Roman" w:cs="Times New Roman"/>
              </w:rPr>
              <w:t>PCTRL</w:t>
            </w:r>
          </w:p>
        </w:tc>
        <w:tc>
          <w:tcPr>
            <w:tcW w:w="655" w:type="dxa"/>
            <w:tcBorders>
              <w:top w:val="single" w:sz="6" w:space="0" w:color="auto"/>
              <w:left w:val="single" w:sz="6" w:space="0" w:color="auto"/>
              <w:bottom w:val="single" w:sz="6" w:space="0" w:color="auto"/>
              <w:right w:val="single" w:sz="6" w:space="0" w:color="auto"/>
            </w:tcBorders>
          </w:tcPr>
          <w:p w14:paraId="289E9884"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2FDDC45D"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30A6328C" w14:textId="77777777" w:rsidR="001F3DF9" w:rsidRDefault="001F3DF9" w:rsidP="002E6C7C">
            <w:pPr>
              <w:pStyle w:val="text"/>
              <w:rPr>
                <w:rFonts w:ascii="Times New Roman" w:hAnsi="Times New Roman" w:cs="Times New Roman"/>
              </w:rPr>
            </w:pPr>
            <w:r>
              <w:rPr>
                <w:rFonts w:ascii="Times New Roman" w:hAnsi="Times New Roman" w:cs="Times New Roman"/>
              </w:rPr>
              <w:t>CLPTL</w:t>
            </w:r>
          </w:p>
        </w:tc>
        <w:tc>
          <w:tcPr>
            <w:tcW w:w="655" w:type="dxa"/>
            <w:tcBorders>
              <w:top w:val="single" w:sz="6" w:space="0" w:color="auto"/>
              <w:left w:val="single" w:sz="6" w:space="0" w:color="auto"/>
              <w:bottom w:val="single" w:sz="6" w:space="0" w:color="auto"/>
              <w:right w:val="single" w:sz="6" w:space="0" w:color="auto"/>
            </w:tcBorders>
          </w:tcPr>
          <w:p w14:paraId="72EE025E"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610AE6CE"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69C2F322" w14:textId="77777777" w:rsidR="001F3DF9" w:rsidRDefault="001F3DF9" w:rsidP="002E6C7C">
            <w:pPr>
              <w:pStyle w:val="text"/>
              <w:rPr>
                <w:rFonts w:ascii="Times New Roman" w:hAnsi="Times New Roman" w:cs="Times New Roman"/>
              </w:rPr>
            </w:pPr>
            <w:r>
              <w:rPr>
                <w:rFonts w:ascii="Times New Roman" w:hAnsi="Times New Roman" w:cs="Times New Roman"/>
              </w:rPr>
              <w:t>CLPBR</w:t>
            </w:r>
          </w:p>
        </w:tc>
        <w:tc>
          <w:tcPr>
            <w:tcW w:w="655" w:type="dxa"/>
            <w:tcBorders>
              <w:top w:val="single" w:sz="6" w:space="0" w:color="auto"/>
              <w:left w:val="single" w:sz="6" w:space="0" w:color="auto"/>
              <w:bottom w:val="single" w:sz="6" w:space="0" w:color="auto"/>
              <w:right w:val="single" w:sz="6" w:space="0" w:color="auto"/>
            </w:tcBorders>
          </w:tcPr>
          <w:p w14:paraId="76F646E6"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523C151E"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7A455369" w14:textId="77777777" w:rsidR="001F3DF9" w:rsidRDefault="001F3DF9" w:rsidP="002E6C7C">
            <w:pPr>
              <w:pStyle w:val="text"/>
              <w:rPr>
                <w:rFonts w:ascii="Times New Roman" w:hAnsi="Times New Roman" w:cs="Times New Roman"/>
              </w:rPr>
            </w:pPr>
            <w:r>
              <w:rPr>
                <w:rFonts w:ascii="Times New Roman" w:hAnsi="Times New Roman" w:cs="Times New Roman"/>
              </w:rPr>
              <w:t>DE_ZORG</w:t>
            </w:r>
          </w:p>
        </w:tc>
        <w:tc>
          <w:tcPr>
            <w:tcW w:w="655" w:type="dxa"/>
            <w:tcBorders>
              <w:top w:val="single" w:sz="6" w:space="0" w:color="auto"/>
              <w:left w:val="single" w:sz="6" w:space="0" w:color="auto"/>
              <w:bottom w:val="single" w:sz="6" w:space="0" w:color="auto"/>
              <w:right w:val="single" w:sz="6" w:space="0" w:color="auto"/>
            </w:tcBorders>
          </w:tcPr>
          <w:p w14:paraId="509DD689"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t>-</w:t>
            </w:r>
          </w:p>
        </w:tc>
      </w:tr>
      <w:tr w:rsidR="001F3DF9" w14:paraId="79E3DD42"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66030773" w14:textId="77777777" w:rsidR="001F3DF9" w:rsidRDefault="001F3DF9" w:rsidP="002E6C7C">
            <w:pPr>
              <w:pStyle w:val="text"/>
              <w:rPr>
                <w:rFonts w:ascii="Times New Roman" w:hAnsi="Times New Roman" w:cs="Times New Roman"/>
              </w:rPr>
            </w:pPr>
            <w:r>
              <w:rPr>
                <w:rFonts w:ascii="Times New Roman" w:hAnsi="Times New Roman" w:cs="Times New Roman"/>
              </w:rPr>
              <w:t>LOD0_ORG</w:t>
            </w:r>
          </w:p>
        </w:tc>
        <w:tc>
          <w:tcPr>
            <w:tcW w:w="655" w:type="dxa"/>
            <w:tcBorders>
              <w:top w:val="single" w:sz="6" w:space="0" w:color="auto"/>
              <w:left w:val="single" w:sz="6" w:space="0" w:color="auto"/>
              <w:bottom w:val="single" w:sz="6" w:space="0" w:color="auto"/>
              <w:right w:val="single" w:sz="6" w:space="0" w:color="auto"/>
            </w:tcBorders>
          </w:tcPr>
          <w:p w14:paraId="1D41A1AB"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t>-</w:t>
            </w:r>
          </w:p>
        </w:tc>
      </w:tr>
      <w:tr w:rsidR="001F3DF9" w14:paraId="7A16A8B9"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35AC1966" w14:textId="77777777" w:rsidR="001F3DF9" w:rsidRDefault="001F3DF9" w:rsidP="002E6C7C">
            <w:pPr>
              <w:pStyle w:val="text"/>
              <w:rPr>
                <w:rFonts w:ascii="Times New Roman" w:hAnsi="Times New Roman" w:cs="Times New Roman"/>
              </w:rPr>
            </w:pPr>
            <w:r>
              <w:rPr>
                <w:rFonts w:ascii="Times New Roman" w:hAnsi="Times New Roman" w:cs="Times New Roman"/>
              </w:rPr>
              <w:t>LOD1_ORG</w:t>
            </w:r>
          </w:p>
        </w:tc>
        <w:tc>
          <w:tcPr>
            <w:tcW w:w="655" w:type="dxa"/>
            <w:tcBorders>
              <w:top w:val="single" w:sz="6" w:space="0" w:color="auto"/>
              <w:left w:val="single" w:sz="6" w:space="0" w:color="auto"/>
              <w:bottom w:val="single" w:sz="6" w:space="0" w:color="auto"/>
              <w:right w:val="single" w:sz="6" w:space="0" w:color="auto"/>
            </w:tcBorders>
          </w:tcPr>
          <w:p w14:paraId="2657319A"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t>-</w:t>
            </w:r>
          </w:p>
        </w:tc>
      </w:tr>
      <w:tr w:rsidR="001F3DF9" w14:paraId="3F624888"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5253C1DC" w14:textId="77777777" w:rsidR="001F3DF9" w:rsidRDefault="001F3DF9" w:rsidP="002E6C7C">
            <w:pPr>
              <w:pStyle w:val="text"/>
              <w:rPr>
                <w:rFonts w:ascii="Times New Roman" w:hAnsi="Times New Roman" w:cs="Times New Roman"/>
              </w:rPr>
            </w:pPr>
            <w:r>
              <w:rPr>
                <w:rFonts w:ascii="Times New Roman" w:hAnsi="Times New Roman" w:cs="Times New Roman"/>
              </w:rPr>
              <w:t>LOD2_ORG</w:t>
            </w:r>
          </w:p>
        </w:tc>
        <w:tc>
          <w:tcPr>
            <w:tcW w:w="655" w:type="dxa"/>
            <w:tcBorders>
              <w:top w:val="single" w:sz="6" w:space="0" w:color="auto"/>
              <w:left w:val="single" w:sz="6" w:space="0" w:color="auto"/>
              <w:bottom w:val="single" w:sz="6" w:space="0" w:color="auto"/>
              <w:right w:val="single" w:sz="6" w:space="0" w:color="auto"/>
            </w:tcBorders>
          </w:tcPr>
          <w:p w14:paraId="7240EA1D"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t>-</w:t>
            </w:r>
          </w:p>
        </w:tc>
      </w:tr>
      <w:tr w:rsidR="001F3DF9" w14:paraId="6E538804"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388555C2" w14:textId="77777777" w:rsidR="001F3DF9" w:rsidRDefault="001F3DF9" w:rsidP="002E6C7C">
            <w:pPr>
              <w:pStyle w:val="text"/>
              <w:rPr>
                <w:rFonts w:ascii="Times New Roman" w:hAnsi="Times New Roman" w:cs="Times New Roman"/>
              </w:rPr>
            </w:pPr>
            <w:r>
              <w:rPr>
                <w:rFonts w:ascii="Times New Roman" w:hAnsi="Times New Roman" w:cs="Times New Roman"/>
              </w:rPr>
              <w:t>LOD3_ORG</w:t>
            </w:r>
          </w:p>
        </w:tc>
        <w:tc>
          <w:tcPr>
            <w:tcW w:w="655" w:type="dxa"/>
            <w:tcBorders>
              <w:top w:val="single" w:sz="6" w:space="0" w:color="auto"/>
              <w:left w:val="single" w:sz="6" w:space="0" w:color="auto"/>
              <w:bottom w:val="single" w:sz="6" w:space="0" w:color="auto"/>
              <w:right w:val="single" w:sz="6" w:space="0" w:color="auto"/>
            </w:tcBorders>
          </w:tcPr>
          <w:p w14:paraId="6E37D0D6"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t>-</w:t>
            </w:r>
          </w:p>
        </w:tc>
      </w:tr>
      <w:tr w:rsidR="001F3DF9" w14:paraId="1FEF58EF"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1595FF69" w14:textId="77777777" w:rsidR="001F3DF9" w:rsidRDefault="001F3DF9" w:rsidP="002E6C7C">
            <w:pPr>
              <w:pStyle w:val="text"/>
              <w:rPr>
                <w:rFonts w:ascii="Times New Roman" w:hAnsi="Times New Roman" w:cs="Times New Roman"/>
              </w:rPr>
            </w:pPr>
            <w:r>
              <w:rPr>
                <w:rFonts w:ascii="Times New Roman" w:hAnsi="Times New Roman" w:cs="Times New Roman"/>
              </w:rPr>
              <w:t>LOD4_ORG</w:t>
            </w:r>
          </w:p>
        </w:tc>
        <w:tc>
          <w:tcPr>
            <w:tcW w:w="655" w:type="dxa"/>
            <w:tcBorders>
              <w:top w:val="single" w:sz="6" w:space="0" w:color="auto"/>
              <w:left w:val="single" w:sz="6" w:space="0" w:color="auto"/>
              <w:bottom w:val="single" w:sz="6" w:space="0" w:color="auto"/>
              <w:right w:val="single" w:sz="6" w:space="0" w:color="auto"/>
            </w:tcBorders>
          </w:tcPr>
          <w:p w14:paraId="36741FA9"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t>-</w:t>
            </w:r>
          </w:p>
        </w:tc>
      </w:tr>
      <w:tr w:rsidR="001F3DF9" w14:paraId="5547DDB6"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3C3387B1" w14:textId="77777777" w:rsidR="001F3DF9" w:rsidRDefault="001F3DF9" w:rsidP="002E6C7C">
            <w:pPr>
              <w:pStyle w:val="text"/>
              <w:rPr>
                <w:rFonts w:ascii="Times New Roman" w:hAnsi="Times New Roman" w:cs="Times New Roman"/>
              </w:rPr>
            </w:pPr>
            <w:r>
              <w:rPr>
                <w:rFonts w:ascii="Times New Roman" w:hAnsi="Times New Roman" w:cs="Times New Roman"/>
              </w:rPr>
              <w:t>TPAL_ORG</w:t>
            </w:r>
          </w:p>
        </w:tc>
        <w:tc>
          <w:tcPr>
            <w:tcW w:w="655" w:type="dxa"/>
            <w:tcBorders>
              <w:top w:val="single" w:sz="6" w:space="0" w:color="auto"/>
              <w:left w:val="single" w:sz="6" w:space="0" w:color="auto"/>
              <w:bottom w:val="single" w:sz="6" w:space="0" w:color="auto"/>
              <w:right w:val="single" w:sz="6" w:space="0" w:color="auto"/>
            </w:tcBorders>
          </w:tcPr>
          <w:p w14:paraId="1FE953FD"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t>-</w:t>
            </w:r>
          </w:p>
        </w:tc>
      </w:tr>
      <w:tr w:rsidR="001F3DF9" w14:paraId="6E5C4E11"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41116FED" w14:textId="77777777" w:rsidR="001F3DF9" w:rsidRDefault="001F3DF9" w:rsidP="002E6C7C">
            <w:pPr>
              <w:pStyle w:val="text"/>
              <w:rPr>
                <w:rFonts w:ascii="Times New Roman" w:hAnsi="Times New Roman" w:cs="Times New Roman"/>
              </w:rPr>
            </w:pPr>
            <w:r>
              <w:rPr>
                <w:rFonts w:ascii="Times New Roman" w:hAnsi="Times New Roman" w:cs="Times New Roman"/>
              </w:rPr>
              <w:t>HITH</w:t>
            </w:r>
          </w:p>
        </w:tc>
        <w:tc>
          <w:tcPr>
            <w:tcW w:w="655" w:type="dxa"/>
            <w:tcBorders>
              <w:top w:val="single" w:sz="6" w:space="0" w:color="auto"/>
              <w:left w:val="single" w:sz="6" w:space="0" w:color="auto"/>
              <w:bottom w:val="single" w:sz="6" w:space="0" w:color="auto"/>
              <w:right w:val="single" w:sz="6" w:space="0" w:color="auto"/>
            </w:tcBorders>
          </w:tcPr>
          <w:p w14:paraId="54FFA4A6"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t>-</w:t>
            </w:r>
          </w:p>
        </w:tc>
      </w:tr>
      <w:tr w:rsidR="001F3DF9" w14:paraId="3C3D39FE"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662BD33E" w14:textId="77777777" w:rsidR="001F3DF9" w:rsidRDefault="001F3DF9" w:rsidP="002E6C7C">
            <w:pPr>
              <w:pStyle w:val="text"/>
              <w:rPr>
                <w:rFonts w:ascii="Times New Roman" w:hAnsi="Times New Roman" w:cs="Times New Roman"/>
              </w:rPr>
            </w:pPr>
            <w:r>
              <w:rPr>
                <w:rFonts w:ascii="Times New Roman" w:hAnsi="Times New Roman" w:cs="Times New Roman"/>
              </w:rPr>
              <w:t>YON</w:t>
            </w:r>
          </w:p>
        </w:tc>
        <w:tc>
          <w:tcPr>
            <w:tcW w:w="655" w:type="dxa"/>
            <w:tcBorders>
              <w:top w:val="single" w:sz="6" w:space="0" w:color="auto"/>
              <w:left w:val="single" w:sz="6" w:space="0" w:color="auto"/>
              <w:bottom w:val="single" w:sz="6" w:space="0" w:color="auto"/>
              <w:right w:val="single" w:sz="6" w:space="0" w:color="auto"/>
            </w:tcBorders>
          </w:tcPr>
          <w:p w14:paraId="3A53CF1C"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t>-</w:t>
            </w:r>
          </w:p>
        </w:tc>
      </w:tr>
      <w:tr w:rsidR="001F3DF9" w14:paraId="1319D114"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13E6906E" w14:textId="77777777" w:rsidR="001F3DF9" w:rsidRDefault="001F3DF9" w:rsidP="002E6C7C">
            <w:pPr>
              <w:pStyle w:val="text"/>
              <w:rPr>
                <w:rFonts w:ascii="Times New Roman" w:hAnsi="Times New Roman" w:cs="Times New Roman"/>
              </w:rPr>
            </w:pPr>
            <w:r>
              <w:rPr>
                <w:rFonts w:ascii="Times New Roman" w:hAnsi="Times New Roman" w:cs="Times New Roman"/>
              </w:rPr>
              <w:t>FOG_COLOR</w:t>
            </w:r>
          </w:p>
        </w:tc>
        <w:tc>
          <w:tcPr>
            <w:tcW w:w="655" w:type="dxa"/>
            <w:tcBorders>
              <w:top w:val="single" w:sz="6" w:space="0" w:color="auto"/>
              <w:left w:val="single" w:sz="6" w:space="0" w:color="auto"/>
              <w:bottom w:val="single" w:sz="6" w:space="0" w:color="auto"/>
              <w:right w:val="single" w:sz="6" w:space="0" w:color="auto"/>
            </w:tcBorders>
          </w:tcPr>
          <w:p w14:paraId="0F3F868F"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t>-</w:t>
            </w:r>
          </w:p>
        </w:tc>
      </w:tr>
      <w:tr w:rsidR="001F3DF9" w14:paraId="3B215531"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6076976C" w14:textId="77777777" w:rsidR="001F3DF9" w:rsidRDefault="001F3DF9" w:rsidP="002E6C7C">
            <w:pPr>
              <w:pStyle w:val="text"/>
              <w:rPr>
                <w:rFonts w:ascii="Times New Roman" w:hAnsi="Times New Roman" w:cs="Times New Roman"/>
              </w:rPr>
            </w:pPr>
            <w:r>
              <w:rPr>
                <w:rFonts w:ascii="Times New Roman" w:hAnsi="Times New Roman" w:cs="Times New Roman"/>
              </w:rPr>
              <w:t>ALPHA</w:t>
            </w:r>
          </w:p>
        </w:tc>
        <w:tc>
          <w:tcPr>
            <w:tcW w:w="655" w:type="dxa"/>
            <w:tcBorders>
              <w:top w:val="single" w:sz="6" w:space="0" w:color="auto"/>
              <w:left w:val="single" w:sz="6" w:space="0" w:color="auto"/>
              <w:bottom w:val="single" w:sz="6" w:space="0" w:color="auto"/>
              <w:right w:val="single" w:sz="6" w:space="0" w:color="auto"/>
            </w:tcBorders>
          </w:tcPr>
          <w:p w14:paraId="409BFC0D"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sym w:font="ZapfDingbats" w:char="F033"/>
            </w:r>
          </w:p>
        </w:tc>
      </w:tr>
      <w:tr w:rsidR="001F3DF9" w14:paraId="354A5D4A"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08CE03CF" w14:textId="77777777" w:rsidR="001F3DF9" w:rsidRDefault="001F3DF9" w:rsidP="002E6C7C">
            <w:pPr>
              <w:pStyle w:val="text"/>
              <w:rPr>
                <w:rFonts w:ascii="Times New Roman" w:hAnsi="Times New Roman" w:cs="Times New Roman"/>
              </w:rPr>
            </w:pPr>
            <w:r>
              <w:rPr>
                <w:rFonts w:ascii="Times New Roman" w:hAnsi="Times New Roman" w:cs="Times New Roman"/>
              </w:rPr>
              <w:t>ACNTRL</w:t>
            </w:r>
          </w:p>
        </w:tc>
        <w:tc>
          <w:tcPr>
            <w:tcW w:w="655" w:type="dxa"/>
            <w:tcBorders>
              <w:top w:val="single" w:sz="6" w:space="0" w:color="auto"/>
              <w:left w:val="single" w:sz="6" w:space="0" w:color="auto"/>
              <w:bottom w:val="single" w:sz="6" w:space="0" w:color="auto"/>
              <w:right w:val="single" w:sz="6" w:space="0" w:color="auto"/>
            </w:tcBorders>
          </w:tcPr>
          <w:p w14:paraId="6274C8DB"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sym w:font="ZapfDingbats" w:char="F033"/>
            </w:r>
          </w:p>
        </w:tc>
      </w:tr>
      <w:tr w:rsidR="001F3DF9" w14:paraId="2A33E75C"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00E9B0A9" w14:textId="77777777" w:rsidR="001F3DF9" w:rsidRDefault="001F3DF9" w:rsidP="002E6C7C">
            <w:pPr>
              <w:pStyle w:val="text"/>
              <w:rPr>
                <w:rFonts w:ascii="Times New Roman" w:hAnsi="Times New Roman" w:cs="Times New Roman"/>
              </w:rPr>
            </w:pPr>
            <w:r>
              <w:rPr>
                <w:rFonts w:ascii="Times New Roman" w:hAnsi="Times New Roman" w:cs="Times New Roman"/>
              </w:rPr>
              <w:t>3D_CNTRL</w:t>
            </w:r>
          </w:p>
        </w:tc>
        <w:tc>
          <w:tcPr>
            <w:tcW w:w="655" w:type="dxa"/>
            <w:tcBorders>
              <w:top w:val="single" w:sz="6" w:space="0" w:color="auto"/>
              <w:left w:val="single" w:sz="6" w:space="0" w:color="auto"/>
              <w:bottom w:val="single" w:sz="6" w:space="0" w:color="auto"/>
              <w:right w:val="single" w:sz="6" w:space="0" w:color="auto"/>
            </w:tcBorders>
          </w:tcPr>
          <w:p w14:paraId="202AEF88"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t>-</w:t>
            </w:r>
          </w:p>
        </w:tc>
      </w:tr>
      <w:tr w:rsidR="001F3DF9" w14:paraId="75C19FCF"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243F872F" w14:textId="77777777" w:rsidR="001F3DF9" w:rsidRDefault="001F3DF9" w:rsidP="002E6C7C">
            <w:pPr>
              <w:pStyle w:val="text"/>
              <w:rPr>
                <w:rFonts w:ascii="Times New Roman" w:hAnsi="Times New Roman" w:cs="Times New Roman"/>
              </w:rPr>
            </w:pPr>
            <w:r>
              <w:rPr>
                <w:rFonts w:ascii="Times New Roman" w:hAnsi="Times New Roman" w:cs="Times New Roman"/>
              </w:rPr>
              <w:t>TEX_CNTRL</w:t>
            </w:r>
          </w:p>
        </w:tc>
        <w:tc>
          <w:tcPr>
            <w:tcW w:w="655" w:type="dxa"/>
            <w:tcBorders>
              <w:top w:val="single" w:sz="6" w:space="0" w:color="auto"/>
              <w:left w:val="single" w:sz="6" w:space="0" w:color="auto"/>
              <w:bottom w:val="single" w:sz="6" w:space="0" w:color="auto"/>
              <w:right w:val="single" w:sz="6" w:space="0" w:color="auto"/>
            </w:tcBorders>
          </w:tcPr>
          <w:p w14:paraId="3431CE3C"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t>-</w:t>
            </w:r>
          </w:p>
        </w:tc>
      </w:tr>
    </w:tbl>
    <w:p w14:paraId="201CBFC0" w14:textId="77777777" w:rsidR="001F3DF9" w:rsidRDefault="001F3DF9" w:rsidP="001F3DF9">
      <w:bookmarkStart w:id="294" w:name="_Toc332687801"/>
      <w:bookmarkStart w:id="295" w:name="_Toc332695242"/>
      <w:bookmarkStart w:id="296" w:name="_Toc332695702"/>
      <w:r>
        <w:br w:type="page"/>
      </w:r>
      <w:r>
        <w:tab/>
      </w:r>
    </w:p>
    <w:p w14:paraId="09F4E811" w14:textId="77777777" w:rsidR="001F3DF9" w:rsidRDefault="001F3DF9" w:rsidP="001F3DF9">
      <w:pPr>
        <w:pStyle w:val="Heading2"/>
      </w:pPr>
      <w:r>
        <w:t>6.5</w:t>
      </w:r>
      <w:r>
        <w:tab/>
        <w:t xml:space="preserve"> Line with Initial Error</w:t>
      </w:r>
      <w:bookmarkEnd w:id="294"/>
      <w:bookmarkEnd w:id="295"/>
      <w:bookmarkEnd w:id="296"/>
    </w:p>
    <w:p w14:paraId="13779A50" w14:textId="77777777" w:rsidR="001F3DF9" w:rsidRDefault="001F3DF9" w:rsidP="001F3DF9">
      <w:pPr>
        <w:tabs>
          <w:tab w:val="left" w:pos="720"/>
        </w:tabs>
      </w:pPr>
    </w:p>
    <w:p w14:paraId="6E67A323" w14:textId="77777777" w:rsidR="001F3DF9" w:rsidRDefault="001F3DF9" w:rsidP="001F3DF9">
      <w:pPr>
        <w:tabs>
          <w:tab w:val="left" w:pos="720"/>
        </w:tabs>
      </w:pPr>
      <w:r>
        <w:rPr>
          <w:b/>
          <w:bCs/>
        </w:rPr>
        <w:t>Command Name:</w:t>
      </w:r>
      <w:r>
        <w:t xml:space="preserve"> Draw line with initial error</w:t>
      </w:r>
    </w:p>
    <w:p w14:paraId="18EA58C6" w14:textId="77777777" w:rsidR="001F3DF9" w:rsidRDefault="001F3DF9" w:rsidP="001F3DF9">
      <w:pPr>
        <w:tabs>
          <w:tab w:val="left" w:pos="720"/>
        </w:tabs>
      </w:pPr>
      <w:r>
        <w:rPr>
          <w:b/>
          <w:bCs/>
        </w:rPr>
        <w:t>Command Mnemonic:</w:t>
      </w:r>
      <w:r>
        <w:t xml:space="preserve"> ELINE</w:t>
      </w:r>
    </w:p>
    <w:p w14:paraId="715C5C7F" w14:textId="77777777" w:rsidR="001F3DF9" w:rsidRDefault="001F3DF9" w:rsidP="001F3DF9">
      <w:pPr>
        <w:tabs>
          <w:tab w:val="left" w:pos="720"/>
        </w:tabs>
      </w:pPr>
    </w:p>
    <w:p w14:paraId="7F5579A8" w14:textId="77777777" w:rsidR="001F3DF9" w:rsidRDefault="001F3DF9" w:rsidP="001F3DF9">
      <w:pPr>
        <w:tabs>
          <w:tab w:val="left" w:pos="720"/>
        </w:tabs>
        <w:rPr>
          <w:b/>
          <w:bCs/>
        </w:rPr>
      </w:pPr>
      <w:r>
        <w:rPr>
          <w:b/>
          <w:bCs/>
        </w:rPr>
        <w:t>Command Description:</w:t>
      </w:r>
    </w:p>
    <w:p w14:paraId="0D291640" w14:textId="77777777" w:rsidR="001F3DF9" w:rsidRDefault="001F3DF9" w:rsidP="001F3DF9">
      <w:pPr>
        <w:tabs>
          <w:tab w:val="left" w:pos="720"/>
        </w:tabs>
        <w:jc w:val="both"/>
      </w:pPr>
      <w:r>
        <w:t xml:space="preserve">The ELINE is a variant of the LINE command which allows the setting of the initial and incremental values of the Bresenham error term. All the characteristics of the LINE command also apply to the ELINE command. The ELINE may be used when sub-pixel accuracy is required. By pre-loading the error terms, a line segment can be drawn and the pixels will match exactly as if the entire line had been drawn. In addition, the ELINE command allows triangle boundaries to be drawn to match precisely the pixels drawn by the triangle command. </w:t>
      </w:r>
    </w:p>
    <w:p w14:paraId="7C473E3C" w14:textId="77777777" w:rsidR="001F3DF9" w:rsidRDefault="001F3DF9" w:rsidP="001F3DF9">
      <w:pPr>
        <w:jc w:val="both"/>
      </w:pPr>
    </w:p>
    <w:p w14:paraId="542B6B59" w14:textId="77777777" w:rsidR="001F3DF9" w:rsidRDefault="001F3DF9" w:rsidP="001F3DF9">
      <w:r>
        <w:t>Command  capabilities:</w:t>
      </w:r>
    </w:p>
    <w:p w14:paraId="20C2105F" w14:textId="77777777" w:rsidR="001F3DF9" w:rsidRDefault="001F3DF9" w:rsidP="001F3DF9"/>
    <w:p w14:paraId="4FFADA96" w14:textId="77777777" w:rsidR="001F3DF9" w:rsidRDefault="001F3DF9" w:rsidP="001F3DF9">
      <w:pPr>
        <w:pStyle w:val="bulletedlist"/>
        <w:numPr>
          <w:ilvl w:val="0"/>
          <w:numId w:val="1"/>
        </w:numPr>
        <w:overflowPunct/>
        <w:ind w:left="0" w:firstLine="0"/>
        <w:textAlignment w:val="auto"/>
        <w:rPr>
          <w:rFonts w:ascii="Times New Roman" w:hAnsi="Times New Roman"/>
        </w:rPr>
      </w:pPr>
      <w:r>
        <w:rPr>
          <w:rFonts w:ascii="Times New Roman" w:hAnsi="Times New Roman"/>
        </w:rPr>
        <w:t xml:space="preserve">16 raster operations as defined by the  ROP field of the command register. </w:t>
      </w:r>
    </w:p>
    <w:p w14:paraId="65A090AB" w14:textId="77777777" w:rsidR="001F3DF9" w:rsidRDefault="001F3DF9" w:rsidP="001F3DF9">
      <w:pPr>
        <w:pStyle w:val="bulletedlist"/>
        <w:numPr>
          <w:ilvl w:val="0"/>
          <w:numId w:val="1"/>
        </w:numPr>
        <w:overflowPunct/>
        <w:ind w:left="0" w:firstLine="0"/>
        <w:textAlignment w:val="auto"/>
        <w:rPr>
          <w:rFonts w:ascii="Times New Roman" w:hAnsi="Times New Roman"/>
        </w:rPr>
      </w:pPr>
      <w:r>
        <w:rPr>
          <w:rFonts w:ascii="Times New Roman" w:hAnsi="Times New Roman"/>
        </w:rPr>
        <w:t>32 bit scaled patterning.</w:t>
      </w:r>
    </w:p>
    <w:p w14:paraId="5BDAEAB4" w14:textId="77777777" w:rsidR="001F3DF9" w:rsidRDefault="001F3DF9" w:rsidP="001F3DF9">
      <w:pPr>
        <w:pStyle w:val="bulletedlist"/>
        <w:numPr>
          <w:ilvl w:val="0"/>
          <w:numId w:val="1"/>
        </w:numPr>
        <w:overflowPunct/>
        <w:ind w:left="0" w:firstLine="0"/>
        <w:textAlignment w:val="auto"/>
        <w:rPr>
          <w:rFonts w:ascii="Times New Roman" w:hAnsi="Times New Roman"/>
        </w:rPr>
      </w:pPr>
      <w:r>
        <w:rPr>
          <w:rFonts w:ascii="Times New Roman" w:hAnsi="Times New Roman"/>
        </w:rPr>
        <w:t>Color expansion.</w:t>
      </w:r>
    </w:p>
    <w:p w14:paraId="786ADB85" w14:textId="77777777" w:rsidR="001F3DF9" w:rsidRDefault="001F3DF9" w:rsidP="001F3DF9">
      <w:pPr>
        <w:pStyle w:val="bulletedlist"/>
        <w:numPr>
          <w:ilvl w:val="0"/>
          <w:numId w:val="1"/>
        </w:numPr>
        <w:overflowPunct/>
        <w:ind w:left="0" w:firstLine="0"/>
        <w:textAlignment w:val="auto"/>
        <w:rPr>
          <w:rFonts w:ascii="Times New Roman" w:hAnsi="Times New Roman"/>
        </w:rPr>
      </w:pPr>
      <w:r>
        <w:rPr>
          <w:rFonts w:ascii="Times New Roman" w:hAnsi="Times New Roman"/>
        </w:rPr>
        <w:t>Screen door transparency.</w:t>
      </w:r>
    </w:p>
    <w:p w14:paraId="36747F3E" w14:textId="77777777" w:rsidR="001F3DF9" w:rsidRDefault="001F3DF9" w:rsidP="001F3DF9">
      <w:pPr>
        <w:pStyle w:val="bulletedlist"/>
        <w:numPr>
          <w:ilvl w:val="0"/>
          <w:numId w:val="1"/>
        </w:numPr>
        <w:overflowPunct/>
        <w:ind w:left="0" w:firstLine="0"/>
        <w:textAlignment w:val="auto"/>
        <w:rPr>
          <w:rFonts w:ascii="Times New Roman" w:hAnsi="Times New Roman"/>
        </w:rPr>
      </w:pPr>
      <w:r>
        <w:rPr>
          <w:rFonts w:ascii="Times New Roman" w:hAnsi="Times New Roman"/>
        </w:rPr>
        <w:t>Bit plane masking.</w:t>
      </w:r>
    </w:p>
    <w:p w14:paraId="2E42462A" w14:textId="77777777" w:rsidR="001F3DF9" w:rsidRDefault="001F3DF9" w:rsidP="001F3DF9">
      <w:pPr>
        <w:pStyle w:val="bulletedlist"/>
        <w:numPr>
          <w:ilvl w:val="0"/>
          <w:numId w:val="1"/>
        </w:numPr>
        <w:overflowPunct/>
        <w:ind w:left="0" w:firstLine="0"/>
        <w:textAlignment w:val="auto"/>
        <w:rPr>
          <w:rFonts w:ascii="Times New Roman" w:hAnsi="Times New Roman"/>
        </w:rPr>
      </w:pPr>
      <w:r>
        <w:rPr>
          <w:rFonts w:ascii="Times New Roman" w:hAnsi="Times New Roman"/>
        </w:rPr>
        <w:t>OpenGL Alpha Blending</w:t>
      </w:r>
    </w:p>
    <w:p w14:paraId="3F8A8E87" w14:textId="77777777" w:rsidR="001F3DF9" w:rsidRDefault="001F3DF9" w:rsidP="001F3DF9">
      <w:pPr>
        <w:pStyle w:val="bulletedlist"/>
        <w:rPr>
          <w:rFonts w:ascii="Times New Roman" w:hAnsi="Times New Roman"/>
        </w:rPr>
      </w:pPr>
    </w:p>
    <w:p w14:paraId="418A9FA5" w14:textId="77777777" w:rsidR="001F3DF9" w:rsidRDefault="001F3DF9" w:rsidP="001F3DF9">
      <w:pPr>
        <w:framePr w:w="886" w:h="432" w:hSpace="180" w:wrap="auto" w:vAnchor="text" w:hAnchor="page" w:x="1933" w:y="29"/>
        <w:pBdr>
          <w:top w:val="single" w:sz="6" w:space="1" w:color="auto"/>
          <w:left w:val="single" w:sz="6" w:space="1" w:color="auto"/>
          <w:bottom w:val="single" w:sz="6" w:space="1" w:color="auto"/>
          <w:right w:val="single" w:sz="6" w:space="1" w:color="auto"/>
        </w:pBdr>
        <w:jc w:val="center"/>
      </w:pPr>
      <w:r>
        <w:t>0x3</w:t>
      </w:r>
    </w:p>
    <w:p w14:paraId="7E1B452B" w14:textId="77777777" w:rsidR="001F3DF9" w:rsidRDefault="001F3DF9" w:rsidP="001F3DF9">
      <w:pPr>
        <w:pStyle w:val="text"/>
        <w:rPr>
          <w:rFonts w:ascii="Arial" w:hAnsi="Arial" w:cs="Arial"/>
          <w:b/>
          <w:bCs/>
        </w:rPr>
      </w:pPr>
      <w:r>
        <w:rPr>
          <w:rFonts w:ascii="Times New Roman" w:hAnsi="Times New Roman" w:cs="Times New Roman"/>
        </w:rPr>
        <w:t>OPCODE</w:t>
      </w:r>
    </w:p>
    <w:p w14:paraId="773986B7" w14:textId="77777777" w:rsidR="001F3DF9" w:rsidRDefault="001F3DF9" w:rsidP="001F3DF9">
      <w:pPr>
        <w:pStyle w:val="text"/>
        <w:rPr>
          <w:rFonts w:ascii="Times New Roman" w:hAnsi="Times New Roman" w:cs="Times New Roman"/>
        </w:rPr>
      </w:pPr>
    </w:p>
    <w:tbl>
      <w:tblP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5"/>
        <w:gridCol w:w="2115"/>
        <w:gridCol w:w="2115"/>
        <w:gridCol w:w="2115"/>
      </w:tblGrid>
      <w:tr w:rsidR="001F3DF9" w14:paraId="25102EF2" w14:textId="77777777" w:rsidTr="002E6C7C">
        <w:trPr>
          <w:cantSplit/>
        </w:trPr>
        <w:tc>
          <w:tcPr>
            <w:tcW w:w="2115" w:type="dxa"/>
            <w:tcBorders>
              <w:top w:val="single" w:sz="12" w:space="0" w:color="auto"/>
            </w:tcBorders>
          </w:tcPr>
          <w:p w14:paraId="74F223AC" w14:textId="77777777" w:rsidR="001F3DF9" w:rsidRDefault="001F3DF9" w:rsidP="002E6C7C">
            <w:pPr>
              <w:pStyle w:val="text"/>
              <w:rPr>
                <w:rFonts w:ascii="Times New Roman" w:hAnsi="Times New Roman" w:cs="Times New Roman"/>
                <w:b/>
                <w:bCs/>
              </w:rPr>
            </w:pPr>
            <w:r>
              <w:rPr>
                <w:rFonts w:ascii="Times New Roman" w:hAnsi="Times New Roman" w:cs="Times New Roman"/>
                <w:b/>
                <w:bCs/>
              </w:rPr>
              <w:t>REGISTER</w:t>
            </w:r>
          </w:p>
        </w:tc>
        <w:tc>
          <w:tcPr>
            <w:tcW w:w="2115" w:type="dxa"/>
            <w:tcBorders>
              <w:top w:val="single" w:sz="12" w:space="0" w:color="auto"/>
            </w:tcBorders>
          </w:tcPr>
          <w:p w14:paraId="084F6DCE" w14:textId="77777777" w:rsidR="001F3DF9" w:rsidRDefault="001F3DF9" w:rsidP="002E6C7C">
            <w:pPr>
              <w:pStyle w:val="text"/>
              <w:rPr>
                <w:rFonts w:ascii="Times New Roman" w:hAnsi="Times New Roman" w:cs="Times New Roman"/>
                <w:b/>
                <w:bCs/>
              </w:rPr>
            </w:pPr>
            <w:r>
              <w:rPr>
                <w:rFonts w:ascii="Times New Roman" w:hAnsi="Times New Roman" w:cs="Times New Roman"/>
                <w:b/>
                <w:bCs/>
              </w:rPr>
              <w:t>PARAMETER</w:t>
            </w:r>
          </w:p>
        </w:tc>
        <w:tc>
          <w:tcPr>
            <w:tcW w:w="2115" w:type="dxa"/>
            <w:tcBorders>
              <w:top w:val="single" w:sz="12" w:space="0" w:color="auto"/>
            </w:tcBorders>
          </w:tcPr>
          <w:p w14:paraId="6A343619" w14:textId="77777777" w:rsidR="001F3DF9" w:rsidRDefault="001F3DF9" w:rsidP="002E6C7C">
            <w:pPr>
              <w:pStyle w:val="text"/>
              <w:rPr>
                <w:rFonts w:ascii="Times New Roman" w:hAnsi="Times New Roman" w:cs="Times New Roman"/>
                <w:b/>
                <w:bCs/>
              </w:rPr>
            </w:pPr>
            <w:r>
              <w:rPr>
                <w:rFonts w:ascii="Times New Roman" w:hAnsi="Times New Roman" w:cs="Times New Roman"/>
                <w:b/>
                <w:bCs/>
              </w:rPr>
              <w:t>FORMAT</w:t>
            </w:r>
          </w:p>
        </w:tc>
        <w:tc>
          <w:tcPr>
            <w:tcW w:w="2115" w:type="dxa"/>
            <w:tcBorders>
              <w:top w:val="single" w:sz="12" w:space="0" w:color="auto"/>
            </w:tcBorders>
          </w:tcPr>
          <w:p w14:paraId="700C5B1C" w14:textId="77777777" w:rsidR="001F3DF9" w:rsidRDefault="001F3DF9" w:rsidP="002E6C7C">
            <w:pPr>
              <w:pStyle w:val="text"/>
              <w:rPr>
                <w:rFonts w:ascii="Times New Roman" w:hAnsi="Times New Roman" w:cs="Times New Roman"/>
                <w:b/>
                <w:bCs/>
              </w:rPr>
            </w:pPr>
            <w:r>
              <w:rPr>
                <w:rFonts w:ascii="Times New Roman" w:hAnsi="Times New Roman" w:cs="Times New Roman"/>
                <w:b/>
                <w:bCs/>
              </w:rPr>
              <w:t>DESCRIPTION</w:t>
            </w:r>
          </w:p>
        </w:tc>
      </w:tr>
      <w:tr w:rsidR="001F3DF9" w14:paraId="61078743" w14:textId="77777777" w:rsidTr="002E6C7C">
        <w:trPr>
          <w:cantSplit/>
        </w:trPr>
        <w:tc>
          <w:tcPr>
            <w:tcW w:w="2115" w:type="dxa"/>
            <w:tcBorders>
              <w:top w:val="nil"/>
            </w:tcBorders>
          </w:tcPr>
          <w:p w14:paraId="78E5B16F" w14:textId="77777777" w:rsidR="001F3DF9" w:rsidRDefault="001F3DF9" w:rsidP="002E6C7C">
            <w:pPr>
              <w:pStyle w:val="text"/>
              <w:rPr>
                <w:rFonts w:ascii="Times New Roman" w:hAnsi="Times New Roman" w:cs="Times New Roman"/>
              </w:rPr>
            </w:pPr>
            <w:r>
              <w:rPr>
                <w:rFonts w:ascii="Times New Roman" w:hAnsi="Times New Roman" w:cs="Times New Roman"/>
              </w:rPr>
              <w:t>XY0</w:t>
            </w:r>
          </w:p>
        </w:tc>
        <w:tc>
          <w:tcPr>
            <w:tcW w:w="2115" w:type="dxa"/>
            <w:tcBorders>
              <w:top w:val="nil"/>
            </w:tcBorders>
          </w:tcPr>
          <w:p w14:paraId="1ED4E005" w14:textId="77777777" w:rsidR="001F3DF9" w:rsidRDefault="001F3DF9" w:rsidP="002E6C7C">
            <w:pPr>
              <w:pStyle w:val="text"/>
              <w:rPr>
                <w:rFonts w:ascii="Times New Roman" w:hAnsi="Times New Roman" w:cs="Times New Roman"/>
              </w:rPr>
            </w:pPr>
            <w:r>
              <w:rPr>
                <w:rFonts w:ascii="Times New Roman" w:hAnsi="Times New Roman" w:cs="Times New Roman"/>
              </w:rPr>
              <w:t>Source</w:t>
            </w:r>
          </w:p>
        </w:tc>
        <w:tc>
          <w:tcPr>
            <w:tcW w:w="2115" w:type="dxa"/>
            <w:tcBorders>
              <w:top w:val="nil"/>
            </w:tcBorders>
          </w:tcPr>
          <w:p w14:paraId="67A2DA7C" w14:textId="77777777" w:rsidR="001F3DF9" w:rsidRDefault="001F3DF9" w:rsidP="002E6C7C">
            <w:pPr>
              <w:pStyle w:val="text"/>
              <w:rPr>
                <w:rFonts w:ascii="Times New Roman" w:hAnsi="Times New Roman" w:cs="Times New Roman"/>
              </w:rPr>
            </w:pPr>
            <w:r>
              <w:rPr>
                <w:rFonts w:ascii="Times New Roman" w:hAnsi="Times New Roman" w:cs="Times New Roman"/>
              </w:rPr>
              <w:t>X-Y</w:t>
            </w:r>
          </w:p>
        </w:tc>
        <w:tc>
          <w:tcPr>
            <w:tcW w:w="2115" w:type="dxa"/>
            <w:tcBorders>
              <w:top w:val="nil"/>
            </w:tcBorders>
          </w:tcPr>
          <w:p w14:paraId="6DA4A980" w14:textId="77777777" w:rsidR="001F3DF9" w:rsidRDefault="001F3DF9" w:rsidP="002E6C7C">
            <w:pPr>
              <w:pStyle w:val="text"/>
              <w:rPr>
                <w:rFonts w:ascii="Times New Roman" w:hAnsi="Times New Roman" w:cs="Times New Roman"/>
              </w:rPr>
            </w:pPr>
            <w:r>
              <w:rPr>
                <w:rFonts w:ascii="Times New Roman" w:hAnsi="Times New Roman" w:cs="Times New Roman"/>
              </w:rPr>
              <w:t>Start point of line</w:t>
            </w:r>
          </w:p>
        </w:tc>
      </w:tr>
      <w:tr w:rsidR="001F3DF9" w14:paraId="6E81578B" w14:textId="77777777" w:rsidTr="002E6C7C">
        <w:trPr>
          <w:cantSplit/>
        </w:trPr>
        <w:tc>
          <w:tcPr>
            <w:tcW w:w="2115" w:type="dxa"/>
          </w:tcPr>
          <w:p w14:paraId="78DD079A" w14:textId="77777777" w:rsidR="001F3DF9" w:rsidRDefault="001F3DF9" w:rsidP="002E6C7C">
            <w:pPr>
              <w:pStyle w:val="text"/>
              <w:rPr>
                <w:rFonts w:ascii="Times New Roman" w:hAnsi="Times New Roman" w:cs="Times New Roman"/>
              </w:rPr>
            </w:pPr>
            <w:r>
              <w:rPr>
                <w:rFonts w:ascii="Times New Roman" w:hAnsi="Times New Roman" w:cs="Times New Roman"/>
              </w:rPr>
              <w:t xml:space="preserve">XY1  </w:t>
            </w:r>
            <w:r>
              <w:rPr>
                <w:rFonts w:ascii="Times New Roman" w:hAnsi="Times New Roman" w:cs="Times New Roman"/>
              </w:rPr>
              <w:sym w:font="ZapfDingbats" w:char="F048"/>
            </w:r>
          </w:p>
        </w:tc>
        <w:tc>
          <w:tcPr>
            <w:tcW w:w="2115" w:type="dxa"/>
          </w:tcPr>
          <w:p w14:paraId="52799F39" w14:textId="77777777" w:rsidR="001F3DF9" w:rsidRDefault="001F3DF9" w:rsidP="002E6C7C">
            <w:pPr>
              <w:pStyle w:val="text"/>
              <w:rPr>
                <w:rFonts w:ascii="Times New Roman" w:hAnsi="Times New Roman" w:cs="Times New Roman"/>
              </w:rPr>
            </w:pPr>
            <w:r>
              <w:rPr>
                <w:rFonts w:ascii="Times New Roman" w:hAnsi="Times New Roman" w:cs="Times New Roman"/>
              </w:rPr>
              <w:t>Destination</w:t>
            </w:r>
          </w:p>
        </w:tc>
        <w:tc>
          <w:tcPr>
            <w:tcW w:w="2115" w:type="dxa"/>
          </w:tcPr>
          <w:p w14:paraId="1EDE2659" w14:textId="77777777" w:rsidR="001F3DF9" w:rsidRDefault="001F3DF9" w:rsidP="002E6C7C">
            <w:pPr>
              <w:pStyle w:val="text"/>
              <w:rPr>
                <w:rFonts w:ascii="Times New Roman" w:hAnsi="Times New Roman" w:cs="Times New Roman"/>
              </w:rPr>
            </w:pPr>
            <w:r>
              <w:rPr>
                <w:rFonts w:ascii="Times New Roman" w:hAnsi="Times New Roman" w:cs="Times New Roman"/>
              </w:rPr>
              <w:t>X-Y</w:t>
            </w:r>
          </w:p>
        </w:tc>
        <w:tc>
          <w:tcPr>
            <w:tcW w:w="2115" w:type="dxa"/>
          </w:tcPr>
          <w:p w14:paraId="4B71F99A" w14:textId="77777777" w:rsidR="001F3DF9" w:rsidRDefault="001F3DF9" w:rsidP="002E6C7C">
            <w:pPr>
              <w:pStyle w:val="text"/>
              <w:rPr>
                <w:rFonts w:ascii="Times New Roman" w:hAnsi="Times New Roman" w:cs="Times New Roman"/>
              </w:rPr>
            </w:pPr>
            <w:r>
              <w:rPr>
                <w:rFonts w:ascii="Times New Roman" w:hAnsi="Times New Roman" w:cs="Times New Roman"/>
              </w:rPr>
              <w:t>End point of line</w:t>
            </w:r>
          </w:p>
        </w:tc>
      </w:tr>
      <w:tr w:rsidR="001F3DF9" w14:paraId="5FA93B29" w14:textId="77777777" w:rsidTr="002E6C7C">
        <w:trPr>
          <w:cantSplit/>
        </w:trPr>
        <w:tc>
          <w:tcPr>
            <w:tcW w:w="2115" w:type="dxa"/>
          </w:tcPr>
          <w:p w14:paraId="73085E16" w14:textId="77777777" w:rsidR="001F3DF9" w:rsidRDefault="001F3DF9" w:rsidP="002E6C7C">
            <w:pPr>
              <w:pStyle w:val="text"/>
              <w:rPr>
                <w:rFonts w:ascii="Times New Roman" w:hAnsi="Times New Roman" w:cs="Times New Roman"/>
              </w:rPr>
            </w:pPr>
            <w:r>
              <w:rPr>
                <w:rFonts w:ascii="Times New Roman" w:hAnsi="Times New Roman" w:cs="Times New Roman"/>
              </w:rPr>
              <w:t>XY2</w:t>
            </w:r>
          </w:p>
        </w:tc>
        <w:tc>
          <w:tcPr>
            <w:tcW w:w="2115" w:type="dxa"/>
          </w:tcPr>
          <w:p w14:paraId="230E7618" w14:textId="77777777" w:rsidR="001F3DF9" w:rsidRDefault="001F3DF9" w:rsidP="002E6C7C">
            <w:pPr>
              <w:pStyle w:val="text"/>
              <w:rPr>
                <w:rFonts w:ascii="Times New Roman" w:hAnsi="Times New Roman" w:cs="Times New Roman"/>
              </w:rPr>
            </w:pPr>
            <w:r>
              <w:rPr>
                <w:rFonts w:ascii="Times New Roman" w:hAnsi="Times New Roman" w:cs="Times New Roman"/>
              </w:rPr>
              <w:t>ERR</w:t>
            </w:r>
          </w:p>
        </w:tc>
        <w:tc>
          <w:tcPr>
            <w:tcW w:w="2115" w:type="dxa"/>
          </w:tcPr>
          <w:p w14:paraId="7CD5332F" w14:textId="77777777" w:rsidR="001F3DF9" w:rsidRDefault="001F3DF9" w:rsidP="002E6C7C">
            <w:pPr>
              <w:pStyle w:val="text"/>
              <w:rPr>
                <w:rFonts w:ascii="Times New Roman" w:hAnsi="Times New Roman" w:cs="Times New Roman"/>
              </w:rPr>
            </w:pPr>
            <w:r>
              <w:rPr>
                <w:rFonts w:ascii="Times New Roman" w:hAnsi="Times New Roman" w:cs="Times New Roman"/>
              </w:rPr>
              <w:t>X-Y</w:t>
            </w:r>
          </w:p>
        </w:tc>
        <w:tc>
          <w:tcPr>
            <w:tcW w:w="2115" w:type="dxa"/>
          </w:tcPr>
          <w:p w14:paraId="1A198252" w14:textId="77777777" w:rsidR="001F3DF9" w:rsidRDefault="001F3DF9" w:rsidP="002E6C7C">
            <w:pPr>
              <w:pStyle w:val="text"/>
              <w:rPr>
                <w:rFonts w:ascii="Times New Roman" w:hAnsi="Times New Roman" w:cs="Times New Roman"/>
              </w:rPr>
            </w:pPr>
            <w:r>
              <w:rPr>
                <w:rFonts w:ascii="Times New Roman" w:hAnsi="Times New Roman" w:cs="Times New Roman"/>
              </w:rPr>
              <w:t>Initial Error</w:t>
            </w:r>
          </w:p>
        </w:tc>
      </w:tr>
      <w:tr w:rsidR="001F3DF9" w14:paraId="28DE0FFC" w14:textId="77777777" w:rsidTr="002E6C7C">
        <w:trPr>
          <w:cantSplit/>
        </w:trPr>
        <w:tc>
          <w:tcPr>
            <w:tcW w:w="2115" w:type="dxa"/>
          </w:tcPr>
          <w:p w14:paraId="7A4F76A6" w14:textId="77777777" w:rsidR="001F3DF9" w:rsidRDefault="001F3DF9" w:rsidP="002E6C7C">
            <w:pPr>
              <w:pStyle w:val="text"/>
              <w:rPr>
                <w:rFonts w:ascii="Times New Roman" w:hAnsi="Times New Roman" w:cs="Times New Roman"/>
              </w:rPr>
            </w:pPr>
            <w:r>
              <w:rPr>
                <w:rFonts w:ascii="Times New Roman" w:hAnsi="Times New Roman" w:cs="Times New Roman"/>
              </w:rPr>
              <w:t>XY3</w:t>
            </w:r>
          </w:p>
        </w:tc>
        <w:tc>
          <w:tcPr>
            <w:tcW w:w="2115" w:type="dxa"/>
          </w:tcPr>
          <w:p w14:paraId="5587A794" w14:textId="77777777" w:rsidR="001F3DF9" w:rsidRDefault="001F3DF9" w:rsidP="002E6C7C">
            <w:pPr>
              <w:pStyle w:val="text"/>
              <w:rPr>
                <w:rFonts w:ascii="Times New Roman" w:hAnsi="Times New Roman" w:cs="Times New Roman"/>
              </w:rPr>
            </w:pPr>
            <w:r>
              <w:rPr>
                <w:rFonts w:ascii="Times New Roman" w:hAnsi="Times New Roman" w:cs="Times New Roman"/>
              </w:rPr>
              <w:t>ERRI</w:t>
            </w:r>
          </w:p>
        </w:tc>
        <w:tc>
          <w:tcPr>
            <w:tcW w:w="2115" w:type="dxa"/>
          </w:tcPr>
          <w:p w14:paraId="5034BA8C" w14:textId="77777777" w:rsidR="001F3DF9" w:rsidRDefault="001F3DF9" w:rsidP="002E6C7C">
            <w:pPr>
              <w:pStyle w:val="text"/>
              <w:rPr>
                <w:rFonts w:ascii="Times New Roman" w:hAnsi="Times New Roman" w:cs="Times New Roman"/>
              </w:rPr>
            </w:pPr>
            <w:r>
              <w:rPr>
                <w:rFonts w:ascii="Times New Roman" w:hAnsi="Times New Roman" w:cs="Times New Roman"/>
              </w:rPr>
              <w:t>X-Y</w:t>
            </w:r>
          </w:p>
        </w:tc>
        <w:tc>
          <w:tcPr>
            <w:tcW w:w="2115" w:type="dxa"/>
          </w:tcPr>
          <w:p w14:paraId="11E56846" w14:textId="77777777" w:rsidR="001F3DF9" w:rsidRDefault="001F3DF9" w:rsidP="002E6C7C">
            <w:pPr>
              <w:pStyle w:val="text"/>
              <w:rPr>
                <w:rFonts w:ascii="Times New Roman" w:hAnsi="Times New Roman" w:cs="Times New Roman"/>
              </w:rPr>
            </w:pPr>
            <w:r>
              <w:rPr>
                <w:rFonts w:ascii="Times New Roman" w:hAnsi="Times New Roman" w:cs="Times New Roman"/>
              </w:rPr>
              <w:t>Error Increment</w:t>
            </w:r>
          </w:p>
        </w:tc>
      </w:tr>
      <w:tr w:rsidR="001F3DF9" w14:paraId="665E42F8" w14:textId="77777777" w:rsidTr="002E6C7C">
        <w:trPr>
          <w:cantSplit/>
        </w:trPr>
        <w:tc>
          <w:tcPr>
            <w:tcW w:w="2115" w:type="dxa"/>
            <w:tcBorders>
              <w:bottom w:val="single" w:sz="12" w:space="0" w:color="auto"/>
            </w:tcBorders>
          </w:tcPr>
          <w:p w14:paraId="6A18061E" w14:textId="77777777" w:rsidR="001F3DF9" w:rsidRDefault="001F3DF9" w:rsidP="002E6C7C">
            <w:pPr>
              <w:pStyle w:val="text"/>
              <w:rPr>
                <w:rFonts w:ascii="Times New Roman" w:hAnsi="Times New Roman" w:cs="Times New Roman"/>
              </w:rPr>
            </w:pPr>
            <w:r>
              <w:rPr>
                <w:rFonts w:ascii="Times New Roman" w:hAnsi="Times New Roman" w:cs="Times New Roman"/>
              </w:rPr>
              <w:t>XY4</w:t>
            </w:r>
          </w:p>
        </w:tc>
        <w:tc>
          <w:tcPr>
            <w:tcW w:w="2115" w:type="dxa"/>
            <w:tcBorders>
              <w:bottom w:val="single" w:sz="12" w:space="0" w:color="auto"/>
            </w:tcBorders>
          </w:tcPr>
          <w:p w14:paraId="36AFA95B" w14:textId="77777777" w:rsidR="001F3DF9" w:rsidRDefault="001F3DF9" w:rsidP="002E6C7C">
            <w:pPr>
              <w:pStyle w:val="text"/>
              <w:rPr>
                <w:rFonts w:ascii="Times New Roman" w:hAnsi="Times New Roman" w:cs="Times New Roman"/>
              </w:rPr>
            </w:pPr>
            <w:r>
              <w:rPr>
                <w:rFonts w:ascii="Times New Roman" w:hAnsi="Times New Roman" w:cs="Times New Roman"/>
              </w:rPr>
              <w:t xml:space="preserve">NA </w:t>
            </w:r>
          </w:p>
        </w:tc>
        <w:tc>
          <w:tcPr>
            <w:tcW w:w="2115" w:type="dxa"/>
            <w:tcBorders>
              <w:bottom w:val="single" w:sz="12" w:space="0" w:color="auto"/>
            </w:tcBorders>
          </w:tcPr>
          <w:p w14:paraId="0C00D696" w14:textId="77777777" w:rsidR="001F3DF9" w:rsidRDefault="001F3DF9" w:rsidP="002E6C7C">
            <w:pPr>
              <w:pStyle w:val="text"/>
              <w:rPr>
                <w:rFonts w:ascii="Times New Roman" w:hAnsi="Times New Roman" w:cs="Times New Roman"/>
              </w:rPr>
            </w:pPr>
          </w:p>
        </w:tc>
        <w:tc>
          <w:tcPr>
            <w:tcW w:w="2115" w:type="dxa"/>
            <w:tcBorders>
              <w:bottom w:val="single" w:sz="12" w:space="0" w:color="auto"/>
            </w:tcBorders>
          </w:tcPr>
          <w:p w14:paraId="1734F9C2" w14:textId="77777777" w:rsidR="001F3DF9" w:rsidRDefault="001F3DF9" w:rsidP="002E6C7C">
            <w:pPr>
              <w:pStyle w:val="text"/>
              <w:rPr>
                <w:rFonts w:ascii="Times New Roman" w:hAnsi="Times New Roman" w:cs="Times New Roman"/>
              </w:rPr>
            </w:pPr>
          </w:p>
        </w:tc>
      </w:tr>
    </w:tbl>
    <w:p w14:paraId="493C0679" w14:textId="77777777" w:rsidR="001F3DF9" w:rsidRDefault="001F3DF9" w:rsidP="001F3DF9">
      <w:pPr>
        <w:pStyle w:val="text"/>
        <w:tabs>
          <w:tab w:val="clear" w:pos="990"/>
          <w:tab w:val="left" w:pos="720"/>
        </w:tabs>
        <w:rPr>
          <w:rFonts w:ascii="Times New Roman" w:hAnsi="Times New Roman" w:cs="Times New Roman"/>
        </w:rPr>
      </w:pPr>
      <w:r>
        <w:rPr>
          <w:rFonts w:ascii="Times New Roman" w:hAnsi="Times New Roman" w:cs="Times New Roman"/>
        </w:rPr>
        <w:tab/>
      </w:r>
    </w:p>
    <w:p w14:paraId="1ED13CC1" w14:textId="77777777" w:rsidR="001F3DF9" w:rsidRDefault="001F3DF9" w:rsidP="001F3DF9">
      <w:pPr>
        <w:pStyle w:val="text"/>
        <w:tabs>
          <w:tab w:val="clear" w:pos="990"/>
          <w:tab w:val="left" w:pos="720"/>
        </w:tabs>
        <w:rPr>
          <w:rFonts w:ascii="Times New Roman" w:hAnsi="Times New Roman" w:cs="Times New Roman"/>
        </w:rPr>
      </w:pPr>
      <w:r>
        <w:rPr>
          <w:rFonts w:ascii="Times New Roman" w:hAnsi="Times New Roman" w:cs="Times New Roman"/>
        </w:rPr>
        <w:t>ERR={(-major_delta),16’h0};</w:t>
      </w:r>
    </w:p>
    <w:p w14:paraId="5C14880F" w14:textId="77777777" w:rsidR="001F3DF9" w:rsidRDefault="001F3DF9" w:rsidP="001F3DF9">
      <w:pPr>
        <w:pStyle w:val="text"/>
        <w:tabs>
          <w:tab w:val="clear" w:pos="990"/>
          <w:tab w:val="left" w:pos="720"/>
        </w:tabs>
        <w:rPr>
          <w:rFonts w:ascii="Times New Roman" w:hAnsi="Times New Roman" w:cs="Times New Roman"/>
        </w:rPr>
      </w:pPr>
      <w:r>
        <w:rPr>
          <w:rFonts w:ascii="Times New Roman" w:hAnsi="Times New Roman" w:cs="Times New Roman"/>
        </w:rPr>
        <w:t>ERRI={2(major_delta),2(minor_delta)};</w:t>
      </w:r>
    </w:p>
    <w:p w14:paraId="1AB4A063" w14:textId="77777777" w:rsidR="001F3DF9" w:rsidRDefault="001F3DF9" w:rsidP="001F3DF9">
      <w:pPr>
        <w:pStyle w:val="text"/>
        <w:tabs>
          <w:tab w:val="clear" w:pos="990"/>
        </w:tabs>
        <w:rPr>
          <w:rFonts w:ascii="Times New Roman" w:hAnsi="Times New Roman" w:cs="Times New Roman"/>
          <w:b/>
          <w:bCs/>
        </w:rPr>
      </w:pPr>
      <w:r>
        <w:rPr>
          <w:rFonts w:ascii="Times New Roman" w:hAnsi="Times New Roman" w:cs="Times New Roman"/>
        </w:rPr>
        <w:sym w:font="ZapfDingbats" w:char="F048"/>
      </w:r>
      <w:r>
        <w:rPr>
          <w:rFonts w:ascii="Times New Roman" w:hAnsi="Times New Roman" w:cs="Times New Roman"/>
          <w:b/>
          <w:bCs/>
        </w:rPr>
        <w:t xml:space="preserve"> =Command Trigger</w:t>
      </w:r>
    </w:p>
    <w:p w14:paraId="1E79AFE3" w14:textId="77777777" w:rsidR="001F3DF9" w:rsidRDefault="001F3DF9" w:rsidP="001F3DF9">
      <w:pPr>
        <w:rPr>
          <w:b/>
          <w:bCs/>
          <w:caps/>
        </w:rPr>
      </w:pPr>
      <w:r>
        <w:br w:type="page"/>
      </w:r>
      <w:r>
        <w:rPr>
          <w:b/>
          <w:bCs/>
          <w:caps/>
        </w:rPr>
        <w:t>ACTIVE parameters</w:t>
      </w:r>
    </w:p>
    <w:p w14:paraId="3D5D5A9A" w14:textId="77777777" w:rsidR="001F3DF9" w:rsidRDefault="001F3DF9" w:rsidP="001F3DF9">
      <w:pPr>
        <w:rPr>
          <w:b/>
          <w:bCs/>
          <w:caps/>
        </w:rPr>
      </w:pPr>
    </w:p>
    <w:tbl>
      <w:tblPr>
        <w:tblW w:w="0" w:type="auto"/>
        <w:tblInd w:w="108" w:type="dxa"/>
        <w:tblLayout w:type="fixed"/>
        <w:tblLook w:val="0000" w:firstRow="0" w:lastRow="0" w:firstColumn="0" w:lastColumn="0" w:noHBand="0" w:noVBand="0"/>
      </w:tblPr>
      <w:tblGrid>
        <w:gridCol w:w="1553"/>
        <w:gridCol w:w="655"/>
      </w:tblGrid>
      <w:tr w:rsidR="001F3DF9" w14:paraId="2D7C74B0"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41699632" w14:textId="77777777" w:rsidR="001F3DF9" w:rsidRDefault="001F3DF9" w:rsidP="002E6C7C">
            <w:pPr>
              <w:pStyle w:val="text"/>
              <w:rPr>
                <w:rFonts w:ascii="Times New Roman" w:hAnsi="Times New Roman" w:cs="Times New Roman"/>
              </w:rPr>
            </w:pPr>
            <w:r>
              <w:rPr>
                <w:rFonts w:ascii="Times New Roman" w:hAnsi="Times New Roman" w:cs="Times New Roman"/>
              </w:rPr>
              <w:t>BUF_CTRL</w:t>
            </w:r>
          </w:p>
        </w:tc>
        <w:tc>
          <w:tcPr>
            <w:tcW w:w="655" w:type="dxa"/>
            <w:tcBorders>
              <w:top w:val="single" w:sz="6" w:space="0" w:color="auto"/>
              <w:left w:val="single" w:sz="6" w:space="0" w:color="auto"/>
              <w:bottom w:val="single" w:sz="6" w:space="0" w:color="auto"/>
              <w:right w:val="single" w:sz="6" w:space="0" w:color="auto"/>
            </w:tcBorders>
          </w:tcPr>
          <w:p w14:paraId="0AB3C440"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6DF90A0F"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1A954893" w14:textId="77777777" w:rsidR="001F3DF9" w:rsidRDefault="001F3DF9" w:rsidP="002E6C7C">
            <w:pPr>
              <w:pStyle w:val="text"/>
              <w:rPr>
                <w:rFonts w:ascii="Times New Roman" w:hAnsi="Times New Roman" w:cs="Times New Roman"/>
              </w:rPr>
            </w:pPr>
            <w:r>
              <w:rPr>
                <w:rFonts w:ascii="Times New Roman" w:hAnsi="Times New Roman" w:cs="Times New Roman"/>
              </w:rPr>
              <w:t>XYW_AD</w:t>
            </w:r>
          </w:p>
        </w:tc>
        <w:tc>
          <w:tcPr>
            <w:tcW w:w="655" w:type="dxa"/>
            <w:tcBorders>
              <w:top w:val="single" w:sz="6" w:space="0" w:color="auto"/>
              <w:left w:val="single" w:sz="6" w:space="0" w:color="auto"/>
              <w:bottom w:val="single" w:sz="6" w:space="0" w:color="auto"/>
              <w:right w:val="single" w:sz="6" w:space="0" w:color="auto"/>
            </w:tcBorders>
          </w:tcPr>
          <w:p w14:paraId="6C0DF190"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4247A75D"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0603DF42" w14:textId="77777777" w:rsidR="001F3DF9" w:rsidRDefault="001F3DF9" w:rsidP="002E6C7C">
            <w:pPr>
              <w:pStyle w:val="text"/>
              <w:rPr>
                <w:rFonts w:ascii="Times New Roman" w:hAnsi="Times New Roman" w:cs="Times New Roman"/>
              </w:rPr>
            </w:pPr>
            <w:r>
              <w:rPr>
                <w:rFonts w:ascii="Times New Roman" w:hAnsi="Times New Roman" w:cs="Times New Roman"/>
              </w:rPr>
              <w:t>XYW_SZ</w:t>
            </w:r>
          </w:p>
        </w:tc>
        <w:tc>
          <w:tcPr>
            <w:tcW w:w="655" w:type="dxa"/>
            <w:tcBorders>
              <w:top w:val="single" w:sz="6" w:space="0" w:color="auto"/>
              <w:left w:val="single" w:sz="6" w:space="0" w:color="auto"/>
              <w:bottom w:val="single" w:sz="6" w:space="0" w:color="auto"/>
              <w:right w:val="single" w:sz="6" w:space="0" w:color="auto"/>
            </w:tcBorders>
          </w:tcPr>
          <w:p w14:paraId="5D98998D"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0904FAFA"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51EC7F43" w14:textId="77777777" w:rsidR="001F3DF9" w:rsidRDefault="001F3DF9" w:rsidP="002E6C7C">
            <w:pPr>
              <w:pStyle w:val="text"/>
              <w:rPr>
                <w:rFonts w:ascii="Times New Roman" w:hAnsi="Times New Roman" w:cs="Times New Roman"/>
              </w:rPr>
            </w:pPr>
            <w:r>
              <w:rPr>
                <w:rFonts w:ascii="Times New Roman" w:hAnsi="Times New Roman" w:cs="Times New Roman"/>
              </w:rPr>
              <w:t>DE_SORG</w:t>
            </w:r>
          </w:p>
        </w:tc>
        <w:tc>
          <w:tcPr>
            <w:tcW w:w="655" w:type="dxa"/>
            <w:tcBorders>
              <w:top w:val="single" w:sz="6" w:space="0" w:color="auto"/>
              <w:left w:val="single" w:sz="6" w:space="0" w:color="auto"/>
              <w:bottom w:val="single" w:sz="6" w:space="0" w:color="auto"/>
              <w:right w:val="single" w:sz="6" w:space="0" w:color="auto"/>
            </w:tcBorders>
          </w:tcPr>
          <w:p w14:paraId="78DB1D6E"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56A8F3BC"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1F1CFF98" w14:textId="77777777" w:rsidR="001F3DF9" w:rsidRDefault="001F3DF9" w:rsidP="002E6C7C">
            <w:pPr>
              <w:pStyle w:val="text"/>
              <w:rPr>
                <w:rFonts w:ascii="Times New Roman" w:hAnsi="Times New Roman" w:cs="Times New Roman"/>
              </w:rPr>
            </w:pPr>
            <w:r>
              <w:rPr>
                <w:rFonts w:ascii="Times New Roman" w:hAnsi="Times New Roman" w:cs="Times New Roman"/>
              </w:rPr>
              <w:t>DE_DORG</w:t>
            </w:r>
          </w:p>
        </w:tc>
        <w:tc>
          <w:tcPr>
            <w:tcW w:w="655" w:type="dxa"/>
            <w:tcBorders>
              <w:top w:val="single" w:sz="6" w:space="0" w:color="auto"/>
              <w:left w:val="single" w:sz="6" w:space="0" w:color="auto"/>
              <w:bottom w:val="single" w:sz="6" w:space="0" w:color="auto"/>
              <w:right w:val="single" w:sz="6" w:space="0" w:color="auto"/>
            </w:tcBorders>
          </w:tcPr>
          <w:p w14:paraId="36863B97"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2DB4D740"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2A9B5202" w14:textId="77777777" w:rsidR="001F3DF9" w:rsidRDefault="001F3DF9" w:rsidP="002E6C7C">
            <w:pPr>
              <w:pStyle w:val="text"/>
              <w:rPr>
                <w:rFonts w:ascii="Times New Roman" w:hAnsi="Times New Roman" w:cs="Times New Roman"/>
              </w:rPr>
            </w:pPr>
            <w:r>
              <w:rPr>
                <w:rFonts w:ascii="Times New Roman" w:hAnsi="Times New Roman" w:cs="Times New Roman"/>
              </w:rPr>
              <w:t>DE_ZPTCH</w:t>
            </w:r>
          </w:p>
        </w:tc>
        <w:tc>
          <w:tcPr>
            <w:tcW w:w="655" w:type="dxa"/>
            <w:tcBorders>
              <w:top w:val="single" w:sz="6" w:space="0" w:color="auto"/>
              <w:left w:val="single" w:sz="6" w:space="0" w:color="auto"/>
              <w:bottom w:val="single" w:sz="6" w:space="0" w:color="auto"/>
              <w:right w:val="single" w:sz="6" w:space="0" w:color="auto"/>
            </w:tcBorders>
          </w:tcPr>
          <w:p w14:paraId="23A5E0FC"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0E890F54"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0DB27278" w14:textId="77777777" w:rsidR="001F3DF9" w:rsidRDefault="001F3DF9" w:rsidP="002E6C7C">
            <w:pPr>
              <w:pStyle w:val="text"/>
              <w:rPr>
                <w:rFonts w:ascii="Times New Roman" w:hAnsi="Times New Roman" w:cs="Times New Roman"/>
              </w:rPr>
            </w:pPr>
            <w:r>
              <w:rPr>
                <w:rFonts w:ascii="Times New Roman" w:hAnsi="Times New Roman" w:cs="Times New Roman"/>
              </w:rPr>
              <w:t>DE_SPTCH</w:t>
            </w:r>
          </w:p>
        </w:tc>
        <w:tc>
          <w:tcPr>
            <w:tcW w:w="655" w:type="dxa"/>
            <w:tcBorders>
              <w:top w:val="single" w:sz="6" w:space="0" w:color="auto"/>
              <w:left w:val="single" w:sz="6" w:space="0" w:color="auto"/>
              <w:bottom w:val="single" w:sz="6" w:space="0" w:color="auto"/>
              <w:right w:val="single" w:sz="6" w:space="0" w:color="auto"/>
            </w:tcBorders>
          </w:tcPr>
          <w:p w14:paraId="11DE0C43"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008D284D"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3B1DCAB4" w14:textId="77777777" w:rsidR="001F3DF9" w:rsidRDefault="001F3DF9" w:rsidP="002E6C7C">
            <w:pPr>
              <w:pStyle w:val="text"/>
              <w:rPr>
                <w:rFonts w:ascii="Times New Roman" w:hAnsi="Times New Roman" w:cs="Times New Roman"/>
              </w:rPr>
            </w:pPr>
            <w:r>
              <w:rPr>
                <w:rFonts w:ascii="Times New Roman" w:hAnsi="Times New Roman" w:cs="Times New Roman"/>
              </w:rPr>
              <w:t>DE_DPTCH</w:t>
            </w:r>
          </w:p>
        </w:tc>
        <w:tc>
          <w:tcPr>
            <w:tcW w:w="655" w:type="dxa"/>
            <w:tcBorders>
              <w:top w:val="single" w:sz="6" w:space="0" w:color="auto"/>
              <w:left w:val="single" w:sz="6" w:space="0" w:color="auto"/>
              <w:bottom w:val="single" w:sz="6" w:space="0" w:color="auto"/>
              <w:right w:val="single" w:sz="6" w:space="0" w:color="auto"/>
            </w:tcBorders>
          </w:tcPr>
          <w:p w14:paraId="00F63648"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24256D37"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424FB1AB" w14:textId="77777777" w:rsidR="001F3DF9" w:rsidRDefault="001F3DF9" w:rsidP="002E6C7C">
            <w:pPr>
              <w:pStyle w:val="text"/>
              <w:rPr>
                <w:rFonts w:ascii="Times New Roman" w:hAnsi="Times New Roman" w:cs="Times New Roman"/>
              </w:rPr>
            </w:pPr>
            <w:r>
              <w:rPr>
                <w:rFonts w:ascii="Times New Roman" w:hAnsi="Times New Roman" w:cs="Times New Roman"/>
              </w:rPr>
              <w:t>CMD_OPC</w:t>
            </w:r>
          </w:p>
        </w:tc>
        <w:tc>
          <w:tcPr>
            <w:tcW w:w="655" w:type="dxa"/>
            <w:tcBorders>
              <w:top w:val="single" w:sz="6" w:space="0" w:color="auto"/>
              <w:left w:val="single" w:sz="6" w:space="0" w:color="auto"/>
              <w:bottom w:val="single" w:sz="6" w:space="0" w:color="auto"/>
              <w:right w:val="single" w:sz="6" w:space="0" w:color="auto"/>
            </w:tcBorders>
          </w:tcPr>
          <w:p w14:paraId="065FCC18" w14:textId="77777777" w:rsidR="001F3DF9" w:rsidRDefault="001F3DF9" w:rsidP="002E6C7C">
            <w:pPr>
              <w:pStyle w:val="text"/>
              <w:rPr>
                <w:rFonts w:ascii="Times New Roman" w:hAnsi="Times New Roman" w:cs="Times New Roman"/>
              </w:rPr>
            </w:pPr>
            <w:r>
              <w:rPr>
                <w:rFonts w:ascii="Times New Roman" w:hAnsi="Times New Roman" w:cs="Times New Roman"/>
              </w:rPr>
              <w:t>0x5</w:t>
            </w:r>
          </w:p>
        </w:tc>
      </w:tr>
      <w:tr w:rsidR="001F3DF9" w14:paraId="5A7E5229"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4ADBAF2C" w14:textId="77777777" w:rsidR="001F3DF9" w:rsidRDefault="001F3DF9" w:rsidP="002E6C7C">
            <w:pPr>
              <w:pStyle w:val="text"/>
              <w:rPr>
                <w:rFonts w:ascii="Times New Roman" w:hAnsi="Times New Roman" w:cs="Times New Roman"/>
              </w:rPr>
            </w:pPr>
            <w:r>
              <w:rPr>
                <w:rFonts w:ascii="Times New Roman" w:hAnsi="Times New Roman" w:cs="Times New Roman"/>
              </w:rPr>
              <w:t>CMD_ROP</w:t>
            </w:r>
          </w:p>
        </w:tc>
        <w:tc>
          <w:tcPr>
            <w:tcW w:w="655" w:type="dxa"/>
            <w:tcBorders>
              <w:top w:val="single" w:sz="6" w:space="0" w:color="auto"/>
              <w:left w:val="single" w:sz="6" w:space="0" w:color="auto"/>
              <w:bottom w:val="single" w:sz="6" w:space="0" w:color="auto"/>
              <w:right w:val="single" w:sz="6" w:space="0" w:color="auto"/>
            </w:tcBorders>
          </w:tcPr>
          <w:p w14:paraId="68DBFCCE"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488B1F7A"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3B22DB3E" w14:textId="77777777" w:rsidR="001F3DF9" w:rsidRDefault="001F3DF9" w:rsidP="002E6C7C">
            <w:pPr>
              <w:pStyle w:val="text"/>
              <w:rPr>
                <w:rFonts w:ascii="Times New Roman" w:hAnsi="Times New Roman" w:cs="Times New Roman"/>
              </w:rPr>
            </w:pPr>
            <w:r>
              <w:rPr>
                <w:rFonts w:ascii="Times New Roman" w:hAnsi="Times New Roman" w:cs="Times New Roman"/>
              </w:rPr>
              <w:t>CMD_STYLE</w:t>
            </w:r>
          </w:p>
        </w:tc>
        <w:tc>
          <w:tcPr>
            <w:tcW w:w="655" w:type="dxa"/>
            <w:tcBorders>
              <w:top w:val="single" w:sz="6" w:space="0" w:color="auto"/>
              <w:left w:val="single" w:sz="6" w:space="0" w:color="auto"/>
              <w:bottom w:val="single" w:sz="6" w:space="0" w:color="auto"/>
              <w:right w:val="single" w:sz="6" w:space="0" w:color="auto"/>
            </w:tcBorders>
          </w:tcPr>
          <w:p w14:paraId="4341A606"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2E6C68F2"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1C43695C" w14:textId="77777777" w:rsidR="001F3DF9" w:rsidRDefault="001F3DF9" w:rsidP="002E6C7C">
            <w:pPr>
              <w:pStyle w:val="text"/>
              <w:rPr>
                <w:rFonts w:ascii="Times New Roman" w:hAnsi="Times New Roman" w:cs="Times New Roman"/>
              </w:rPr>
            </w:pPr>
            <w:r>
              <w:rPr>
                <w:rFonts w:ascii="Times New Roman" w:hAnsi="Times New Roman" w:cs="Times New Roman"/>
              </w:rPr>
              <w:t>CMD_PATRN</w:t>
            </w:r>
          </w:p>
        </w:tc>
        <w:tc>
          <w:tcPr>
            <w:tcW w:w="655" w:type="dxa"/>
            <w:tcBorders>
              <w:top w:val="single" w:sz="6" w:space="0" w:color="auto"/>
              <w:left w:val="single" w:sz="6" w:space="0" w:color="auto"/>
              <w:bottom w:val="single" w:sz="6" w:space="0" w:color="auto"/>
              <w:right w:val="single" w:sz="6" w:space="0" w:color="auto"/>
            </w:tcBorders>
          </w:tcPr>
          <w:p w14:paraId="612DA053"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07475ABA"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1002C8C2" w14:textId="77777777" w:rsidR="001F3DF9" w:rsidRDefault="001F3DF9" w:rsidP="002E6C7C">
            <w:pPr>
              <w:pStyle w:val="text"/>
              <w:rPr>
                <w:rFonts w:ascii="Times New Roman" w:hAnsi="Times New Roman" w:cs="Times New Roman"/>
              </w:rPr>
            </w:pPr>
            <w:r>
              <w:rPr>
                <w:rFonts w:ascii="Times New Roman" w:hAnsi="Times New Roman" w:cs="Times New Roman"/>
              </w:rPr>
              <w:t>CMD_CLP</w:t>
            </w:r>
          </w:p>
        </w:tc>
        <w:tc>
          <w:tcPr>
            <w:tcW w:w="655" w:type="dxa"/>
            <w:tcBorders>
              <w:top w:val="single" w:sz="6" w:space="0" w:color="auto"/>
              <w:left w:val="single" w:sz="6" w:space="0" w:color="auto"/>
              <w:bottom w:val="single" w:sz="6" w:space="0" w:color="auto"/>
              <w:right w:val="single" w:sz="6" w:space="0" w:color="auto"/>
            </w:tcBorders>
          </w:tcPr>
          <w:p w14:paraId="55DC80D5"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085B3FE4"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577041E6" w14:textId="77777777" w:rsidR="001F3DF9" w:rsidRDefault="001F3DF9" w:rsidP="002E6C7C">
            <w:pPr>
              <w:pStyle w:val="text"/>
              <w:rPr>
                <w:rFonts w:ascii="Times New Roman" w:hAnsi="Times New Roman" w:cs="Times New Roman"/>
              </w:rPr>
            </w:pPr>
            <w:r>
              <w:rPr>
                <w:rFonts w:ascii="Times New Roman" w:hAnsi="Times New Roman" w:cs="Times New Roman"/>
              </w:rPr>
              <w:t>FORE</w:t>
            </w:r>
          </w:p>
        </w:tc>
        <w:tc>
          <w:tcPr>
            <w:tcW w:w="655" w:type="dxa"/>
            <w:tcBorders>
              <w:top w:val="single" w:sz="6" w:space="0" w:color="auto"/>
              <w:left w:val="single" w:sz="6" w:space="0" w:color="auto"/>
              <w:bottom w:val="single" w:sz="6" w:space="0" w:color="auto"/>
              <w:right w:val="single" w:sz="6" w:space="0" w:color="auto"/>
            </w:tcBorders>
          </w:tcPr>
          <w:p w14:paraId="089CF477"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5C61B70B"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2FAECC52" w14:textId="77777777" w:rsidR="001F3DF9" w:rsidRDefault="001F3DF9" w:rsidP="002E6C7C">
            <w:pPr>
              <w:pStyle w:val="text"/>
              <w:rPr>
                <w:rFonts w:ascii="Times New Roman" w:hAnsi="Times New Roman" w:cs="Times New Roman"/>
              </w:rPr>
            </w:pPr>
            <w:r>
              <w:rPr>
                <w:rFonts w:ascii="Times New Roman" w:hAnsi="Times New Roman" w:cs="Times New Roman"/>
              </w:rPr>
              <w:t>BACK</w:t>
            </w:r>
          </w:p>
        </w:tc>
        <w:tc>
          <w:tcPr>
            <w:tcW w:w="655" w:type="dxa"/>
            <w:tcBorders>
              <w:top w:val="single" w:sz="6" w:space="0" w:color="auto"/>
              <w:left w:val="single" w:sz="6" w:space="0" w:color="auto"/>
              <w:bottom w:val="single" w:sz="6" w:space="0" w:color="auto"/>
              <w:right w:val="single" w:sz="6" w:space="0" w:color="auto"/>
            </w:tcBorders>
          </w:tcPr>
          <w:p w14:paraId="5FE12BFF"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1BD69D77"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2BB7FFEF" w14:textId="77777777" w:rsidR="001F3DF9" w:rsidRDefault="001F3DF9" w:rsidP="002E6C7C">
            <w:pPr>
              <w:pStyle w:val="text"/>
              <w:rPr>
                <w:rFonts w:ascii="Times New Roman" w:hAnsi="Times New Roman" w:cs="Times New Roman"/>
              </w:rPr>
            </w:pPr>
            <w:r>
              <w:rPr>
                <w:rFonts w:ascii="Times New Roman" w:hAnsi="Times New Roman" w:cs="Times New Roman"/>
              </w:rPr>
              <w:t>MASK</w:t>
            </w:r>
          </w:p>
        </w:tc>
        <w:tc>
          <w:tcPr>
            <w:tcW w:w="655" w:type="dxa"/>
            <w:tcBorders>
              <w:top w:val="single" w:sz="6" w:space="0" w:color="auto"/>
              <w:left w:val="single" w:sz="6" w:space="0" w:color="auto"/>
              <w:bottom w:val="single" w:sz="6" w:space="0" w:color="auto"/>
              <w:right w:val="single" w:sz="6" w:space="0" w:color="auto"/>
            </w:tcBorders>
          </w:tcPr>
          <w:p w14:paraId="4CE22C9F"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01821AC4"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13639F92" w14:textId="77777777" w:rsidR="001F3DF9" w:rsidRDefault="001F3DF9" w:rsidP="002E6C7C">
            <w:pPr>
              <w:pStyle w:val="text"/>
              <w:rPr>
                <w:rFonts w:ascii="Times New Roman" w:hAnsi="Times New Roman" w:cs="Times New Roman"/>
              </w:rPr>
            </w:pPr>
            <w:r>
              <w:rPr>
                <w:rFonts w:ascii="Times New Roman" w:hAnsi="Times New Roman" w:cs="Times New Roman"/>
              </w:rPr>
              <w:t>DE_KEY</w:t>
            </w:r>
          </w:p>
        </w:tc>
        <w:tc>
          <w:tcPr>
            <w:tcW w:w="655" w:type="dxa"/>
            <w:tcBorders>
              <w:top w:val="single" w:sz="6" w:space="0" w:color="auto"/>
              <w:left w:val="single" w:sz="6" w:space="0" w:color="auto"/>
              <w:bottom w:val="single" w:sz="6" w:space="0" w:color="auto"/>
              <w:right w:val="single" w:sz="6" w:space="0" w:color="auto"/>
            </w:tcBorders>
          </w:tcPr>
          <w:p w14:paraId="6FED667F"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1C03FE96"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774971CB" w14:textId="77777777" w:rsidR="001F3DF9" w:rsidRDefault="001F3DF9" w:rsidP="002E6C7C">
            <w:pPr>
              <w:pStyle w:val="text"/>
              <w:rPr>
                <w:rFonts w:ascii="Times New Roman" w:hAnsi="Times New Roman" w:cs="Times New Roman"/>
              </w:rPr>
            </w:pPr>
            <w:r>
              <w:rPr>
                <w:rFonts w:ascii="Times New Roman" w:hAnsi="Times New Roman" w:cs="Times New Roman"/>
              </w:rPr>
              <w:t>LPAT</w:t>
            </w:r>
          </w:p>
        </w:tc>
        <w:tc>
          <w:tcPr>
            <w:tcW w:w="655" w:type="dxa"/>
            <w:tcBorders>
              <w:top w:val="single" w:sz="6" w:space="0" w:color="auto"/>
              <w:left w:val="single" w:sz="6" w:space="0" w:color="auto"/>
              <w:bottom w:val="single" w:sz="6" w:space="0" w:color="auto"/>
              <w:right w:val="single" w:sz="6" w:space="0" w:color="auto"/>
            </w:tcBorders>
          </w:tcPr>
          <w:p w14:paraId="579F7979"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5D5DF4E4"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604A7BFC" w14:textId="77777777" w:rsidR="001F3DF9" w:rsidRDefault="001F3DF9" w:rsidP="002E6C7C">
            <w:pPr>
              <w:pStyle w:val="text"/>
              <w:rPr>
                <w:rFonts w:ascii="Times New Roman" w:hAnsi="Times New Roman" w:cs="Times New Roman"/>
              </w:rPr>
            </w:pPr>
            <w:r>
              <w:rPr>
                <w:rFonts w:ascii="Times New Roman" w:hAnsi="Times New Roman" w:cs="Times New Roman"/>
              </w:rPr>
              <w:t>PCTRL</w:t>
            </w:r>
          </w:p>
        </w:tc>
        <w:tc>
          <w:tcPr>
            <w:tcW w:w="655" w:type="dxa"/>
            <w:tcBorders>
              <w:top w:val="single" w:sz="6" w:space="0" w:color="auto"/>
              <w:left w:val="single" w:sz="6" w:space="0" w:color="auto"/>
              <w:bottom w:val="single" w:sz="6" w:space="0" w:color="auto"/>
              <w:right w:val="single" w:sz="6" w:space="0" w:color="auto"/>
            </w:tcBorders>
          </w:tcPr>
          <w:p w14:paraId="248354EE"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3CC168BD"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7888C523" w14:textId="77777777" w:rsidR="001F3DF9" w:rsidRDefault="001F3DF9" w:rsidP="002E6C7C">
            <w:pPr>
              <w:pStyle w:val="text"/>
              <w:rPr>
                <w:rFonts w:ascii="Times New Roman" w:hAnsi="Times New Roman" w:cs="Times New Roman"/>
              </w:rPr>
            </w:pPr>
            <w:r>
              <w:rPr>
                <w:rFonts w:ascii="Times New Roman" w:hAnsi="Times New Roman" w:cs="Times New Roman"/>
              </w:rPr>
              <w:t>CLPTL</w:t>
            </w:r>
          </w:p>
        </w:tc>
        <w:tc>
          <w:tcPr>
            <w:tcW w:w="655" w:type="dxa"/>
            <w:tcBorders>
              <w:top w:val="single" w:sz="6" w:space="0" w:color="auto"/>
              <w:left w:val="single" w:sz="6" w:space="0" w:color="auto"/>
              <w:bottom w:val="single" w:sz="6" w:space="0" w:color="auto"/>
              <w:right w:val="single" w:sz="6" w:space="0" w:color="auto"/>
            </w:tcBorders>
          </w:tcPr>
          <w:p w14:paraId="31FFC8A6"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5D5BA02A"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62DBEBBB" w14:textId="77777777" w:rsidR="001F3DF9" w:rsidRDefault="001F3DF9" w:rsidP="002E6C7C">
            <w:pPr>
              <w:pStyle w:val="text"/>
              <w:rPr>
                <w:rFonts w:ascii="Times New Roman" w:hAnsi="Times New Roman" w:cs="Times New Roman"/>
              </w:rPr>
            </w:pPr>
            <w:r>
              <w:rPr>
                <w:rFonts w:ascii="Times New Roman" w:hAnsi="Times New Roman" w:cs="Times New Roman"/>
              </w:rPr>
              <w:t>CLPBR</w:t>
            </w:r>
          </w:p>
        </w:tc>
        <w:tc>
          <w:tcPr>
            <w:tcW w:w="655" w:type="dxa"/>
            <w:tcBorders>
              <w:top w:val="single" w:sz="6" w:space="0" w:color="auto"/>
              <w:left w:val="single" w:sz="6" w:space="0" w:color="auto"/>
              <w:bottom w:val="single" w:sz="6" w:space="0" w:color="auto"/>
              <w:right w:val="single" w:sz="6" w:space="0" w:color="auto"/>
            </w:tcBorders>
          </w:tcPr>
          <w:p w14:paraId="29EF534E"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02CEBB75"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1F1C5A61" w14:textId="77777777" w:rsidR="001F3DF9" w:rsidRDefault="001F3DF9" w:rsidP="002E6C7C">
            <w:pPr>
              <w:pStyle w:val="text"/>
              <w:rPr>
                <w:rFonts w:ascii="Times New Roman" w:hAnsi="Times New Roman" w:cs="Times New Roman"/>
              </w:rPr>
            </w:pPr>
            <w:r>
              <w:rPr>
                <w:rFonts w:ascii="Times New Roman" w:hAnsi="Times New Roman" w:cs="Times New Roman"/>
              </w:rPr>
              <w:t>DE_ZORG</w:t>
            </w:r>
          </w:p>
        </w:tc>
        <w:tc>
          <w:tcPr>
            <w:tcW w:w="655" w:type="dxa"/>
            <w:tcBorders>
              <w:top w:val="single" w:sz="6" w:space="0" w:color="auto"/>
              <w:left w:val="single" w:sz="6" w:space="0" w:color="auto"/>
              <w:bottom w:val="single" w:sz="6" w:space="0" w:color="auto"/>
              <w:right w:val="single" w:sz="6" w:space="0" w:color="auto"/>
            </w:tcBorders>
          </w:tcPr>
          <w:p w14:paraId="1DC3FD07"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t>-</w:t>
            </w:r>
          </w:p>
        </w:tc>
      </w:tr>
      <w:tr w:rsidR="001F3DF9" w14:paraId="0EB69996"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4FFA16AC" w14:textId="77777777" w:rsidR="001F3DF9" w:rsidRDefault="001F3DF9" w:rsidP="002E6C7C">
            <w:pPr>
              <w:pStyle w:val="text"/>
              <w:rPr>
                <w:rFonts w:ascii="Times New Roman" w:hAnsi="Times New Roman" w:cs="Times New Roman"/>
              </w:rPr>
            </w:pPr>
            <w:r>
              <w:rPr>
                <w:rFonts w:ascii="Times New Roman" w:hAnsi="Times New Roman" w:cs="Times New Roman"/>
              </w:rPr>
              <w:t>LOD0_ORG</w:t>
            </w:r>
          </w:p>
        </w:tc>
        <w:tc>
          <w:tcPr>
            <w:tcW w:w="655" w:type="dxa"/>
            <w:tcBorders>
              <w:top w:val="single" w:sz="6" w:space="0" w:color="auto"/>
              <w:left w:val="single" w:sz="6" w:space="0" w:color="auto"/>
              <w:bottom w:val="single" w:sz="6" w:space="0" w:color="auto"/>
              <w:right w:val="single" w:sz="6" w:space="0" w:color="auto"/>
            </w:tcBorders>
          </w:tcPr>
          <w:p w14:paraId="4844B3E8"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t>-</w:t>
            </w:r>
          </w:p>
        </w:tc>
      </w:tr>
      <w:tr w:rsidR="001F3DF9" w14:paraId="61636DFA"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0E2EBBDA" w14:textId="77777777" w:rsidR="001F3DF9" w:rsidRDefault="001F3DF9" w:rsidP="002E6C7C">
            <w:pPr>
              <w:pStyle w:val="text"/>
              <w:rPr>
                <w:rFonts w:ascii="Times New Roman" w:hAnsi="Times New Roman" w:cs="Times New Roman"/>
              </w:rPr>
            </w:pPr>
            <w:r>
              <w:rPr>
                <w:rFonts w:ascii="Times New Roman" w:hAnsi="Times New Roman" w:cs="Times New Roman"/>
              </w:rPr>
              <w:t>LOD1_ORG</w:t>
            </w:r>
          </w:p>
        </w:tc>
        <w:tc>
          <w:tcPr>
            <w:tcW w:w="655" w:type="dxa"/>
            <w:tcBorders>
              <w:top w:val="single" w:sz="6" w:space="0" w:color="auto"/>
              <w:left w:val="single" w:sz="6" w:space="0" w:color="auto"/>
              <w:bottom w:val="single" w:sz="6" w:space="0" w:color="auto"/>
              <w:right w:val="single" w:sz="6" w:space="0" w:color="auto"/>
            </w:tcBorders>
          </w:tcPr>
          <w:p w14:paraId="31E9620D"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t>-</w:t>
            </w:r>
          </w:p>
        </w:tc>
      </w:tr>
      <w:tr w:rsidR="001F3DF9" w14:paraId="7471C07C"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3E7F072E" w14:textId="77777777" w:rsidR="001F3DF9" w:rsidRDefault="001F3DF9" w:rsidP="002E6C7C">
            <w:pPr>
              <w:pStyle w:val="text"/>
              <w:rPr>
                <w:rFonts w:ascii="Times New Roman" w:hAnsi="Times New Roman" w:cs="Times New Roman"/>
              </w:rPr>
            </w:pPr>
            <w:r>
              <w:rPr>
                <w:rFonts w:ascii="Times New Roman" w:hAnsi="Times New Roman" w:cs="Times New Roman"/>
              </w:rPr>
              <w:t>LOD2_ORG</w:t>
            </w:r>
          </w:p>
        </w:tc>
        <w:tc>
          <w:tcPr>
            <w:tcW w:w="655" w:type="dxa"/>
            <w:tcBorders>
              <w:top w:val="single" w:sz="6" w:space="0" w:color="auto"/>
              <w:left w:val="single" w:sz="6" w:space="0" w:color="auto"/>
              <w:bottom w:val="single" w:sz="6" w:space="0" w:color="auto"/>
              <w:right w:val="single" w:sz="6" w:space="0" w:color="auto"/>
            </w:tcBorders>
          </w:tcPr>
          <w:p w14:paraId="2A43571D"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t>-</w:t>
            </w:r>
          </w:p>
        </w:tc>
      </w:tr>
      <w:tr w:rsidR="001F3DF9" w14:paraId="13B91B58"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4AF243CA" w14:textId="77777777" w:rsidR="001F3DF9" w:rsidRDefault="001F3DF9" w:rsidP="002E6C7C">
            <w:pPr>
              <w:pStyle w:val="text"/>
              <w:rPr>
                <w:rFonts w:ascii="Times New Roman" w:hAnsi="Times New Roman" w:cs="Times New Roman"/>
              </w:rPr>
            </w:pPr>
            <w:r>
              <w:rPr>
                <w:rFonts w:ascii="Times New Roman" w:hAnsi="Times New Roman" w:cs="Times New Roman"/>
              </w:rPr>
              <w:t>LOD3_ORG</w:t>
            </w:r>
          </w:p>
        </w:tc>
        <w:tc>
          <w:tcPr>
            <w:tcW w:w="655" w:type="dxa"/>
            <w:tcBorders>
              <w:top w:val="single" w:sz="6" w:space="0" w:color="auto"/>
              <w:left w:val="single" w:sz="6" w:space="0" w:color="auto"/>
              <w:bottom w:val="single" w:sz="6" w:space="0" w:color="auto"/>
              <w:right w:val="single" w:sz="6" w:space="0" w:color="auto"/>
            </w:tcBorders>
          </w:tcPr>
          <w:p w14:paraId="4B1F8834"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t>-</w:t>
            </w:r>
          </w:p>
        </w:tc>
      </w:tr>
      <w:tr w:rsidR="001F3DF9" w14:paraId="0FFEAACC"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3F5ABA63" w14:textId="77777777" w:rsidR="001F3DF9" w:rsidRDefault="001F3DF9" w:rsidP="002E6C7C">
            <w:pPr>
              <w:pStyle w:val="text"/>
              <w:rPr>
                <w:rFonts w:ascii="Times New Roman" w:hAnsi="Times New Roman" w:cs="Times New Roman"/>
              </w:rPr>
            </w:pPr>
            <w:r>
              <w:rPr>
                <w:rFonts w:ascii="Times New Roman" w:hAnsi="Times New Roman" w:cs="Times New Roman"/>
              </w:rPr>
              <w:t>LOD4_ORG</w:t>
            </w:r>
          </w:p>
        </w:tc>
        <w:tc>
          <w:tcPr>
            <w:tcW w:w="655" w:type="dxa"/>
            <w:tcBorders>
              <w:top w:val="single" w:sz="6" w:space="0" w:color="auto"/>
              <w:left w:val="single" w:sz="6" w:space="0" w:color="auto"/>
              <w:bottom w:val="single" w:sz="6" w:space="0" w:color="auto"/>
              <w:right w:val="single" w:sz="6" w:space="0" w:color="auto"/>
            </w:tcBorders>
          </w:tcPr>
          <w:p w14:paraId="16AD4361"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t>-</w:t>
            </w:r>
          </w:p>
        </w:tc>
      </w:tr>
      <w:tr w:rsidR="001F3DF9" w14:paraId="553294A0"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37EAFD52" w14:textId="77777777" w:rsidR="001F3DF9" w:rsidRDefault="001F3DF9" w:rsidP="002E6C7C">
            <w:pPr>
              <w:pStyle w:val="text"/>
              <w:rPr>
                <w:rFonts w:ascii="Times New Roman" w:hAnsi="Times New Roman" w:cs="Times New Roman"/>
              </w:rPr>
            </w:pPr>
            <w:r>
              <w:rPr>
                <w:rFonts w:ascii="Times New Roman" w:hAnsi="Times New Roman" w:cs="Times New Roman"/>
              </w:rPr>
              <w:t>TPAL_ORG</w:t>
            </w:r>
          </w:p>
        </w:tc>
        <w:tc>
          <w:tcPr>
            <w:tcW w:w="655" w:type="dxa"/>
            <w:tcBorders>
              <w:top w:val="single" w:sz="6" w:space="0" w:color="auto"/>
              <w:left w:val="single" w:sz="6" w:space="0" w:color="auto"/>
              <w:bottom w:val="single" w:sz="6" w:space="0" w:color="auto"/>
              <w:right w:val="single" w:sz="6" w:space="0" w:color="auto"/>
            </w:tcBorders>
          </w:tcPr>
          <w:p w14:paraId="4D0508E2"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t>-</w:t>
            </w:r>
          </w:p>
        </w:tc>
      </w:tr>
      <w:tr w:rsidR="001F3DF9" w14:paraId="3ABE54B1"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107CA5C1" w14:textId="77777777" w:rsidR="001F3DF9" w:rsidRDefault="001F3DF9" w:rsidP="002E6C7C">
            <w:pPr>
              <w:pStyle w:val="text"/>
              <w:rPr>
                <w:rFonts w:ascii="Times New Roman" w:hAnsi="Times New Roman" w:cs="Times New Roman"/>
              </w:rPr>
            </w:pPr>
            <w:r>
              <w:rPr>
                <w:rFonts w:ascii="Times New Roman" w:hAnsi="Times New Roman" w:cs="Times New Roman"/>
              </w:rPr>
              <w:t>HITH</w:t>
            </w:r>
          </w:p>
        </w:tc>
        <w:tc>
          <w:tcPr>
            <w:tcW w:w="655" w:type="dxa"/>
            <w:tcBorders>
              <w:top w:val="single" w:sz="6" w:space="0" w:color="auto"/>
              <w:left w:val="single" w:sz="6" w:space="0" w:color="auto"/>
              <w:bottom w:val="single" w:sz="6" w:space="0" w:color="auto"/>
              <w:right w:val="single" w:sz="6" w:space="0" w:color="auto"/>
            </w:tcBorders>
          </w:tcPr>
          <w:p w14:paraId="18EF989C"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t>-</w:t>
            </w:r>
          </w:p>
        </w:tc>
      </w:tr>
      <w:tr w:rsidR="001F3DF9" w14:paraId="2AB01F76"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32C3D0BC" w14:textId="77777777" w:rsidR="001F3DF9" w:rsidRDefault="001F3DF9" w:rsidP="002E6C7C">
            <w:pPr>
              <w:pStyle w:val="text"/>
              <w:rPr>
                <w:rFonts w:ascii="Times New Roman" w:hAnsi="Times New Roman" w:cs="Times New Roman"/>
              </w:rPr>
            </w:pPr>
            <w:r>
              <w:rPr>
                <w:rFonts w:ascii="Times New Roman" w:hAnsi="Times New Roman" w:cs="Times New Roman"/>
              </w:rPr>
              <w:t>YON</w:t>
            </w:r>
          </w:p>
        </w:tc>
        <w:tc>
          <w:tcPr>
            <w:tcW w:w="655" w:type="dxa"/>
            <w:tcBorders>
              <w:top w:val="single" w:sz="6" w:space="0" w:color="auto"/>
              <w:left w:val="single" w:sz="6" w:space="0" w:color="auto"/>
              <w:bottom w:val="single" w:sz="6" w:space="0" w:color="auto"/>
              <w:right w:val="single" w:sz="6" w:space="0" w:color="auto"/>
            </w:tcBorders>
          </w:tcPr>
          <w:p w14:paraId="1D2B8C3F"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t>-</w:t>
            </w:r>
          </w:p>
        </w:tc>
      </w:tr>
      <w:tr w:rsidR="001F3DF9" w14:paraId="2D42E991"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41B3ABC9" w14:textId="77777777" w:rsidR="001F3DF9" w:rsidRDefault="001F3DF9" w:rsidP="002E6C7C">
            <w:pPr>
              <w:pStyle w:val="text"/>
              <w:rPr>
                <w:rFonts w:ascii="Times New Roman" w:hAnsi="Times New Roman" w:cs="Times New Roman"/>
              </w:rPr>
            </w:pPr>
            <w:r>
              <w:rPr>
                <w:rFonts w:ascii="Times New Roman" w:hAnsi="Times New Roman" w:cs="Times New Roman"/>
              </w:rPr>
              <w:t>FOG_COLOR</w:t>
            </w:r>
          </w:p>
        </w:tc>
        <w:tc>
          <w:tcPr>
            <w:tcW w:w="655" w:type="dxa"/>
            <w:tcBorders>
              <w:top w:val="single" w:sz="6" w:space="0" w:color="auto"/>
              <w:left w:val="single" w:sz="6" w:space="0" w:color="auto"/>
              <w:bottom w:val="single" w:sz="6" w:space="0" w:color="auto"/>
              <w:right w:val="single" w:sz="6" w:space="0" w:color="auto"/>
            </w:tcBorders>
          </w:tcPr>
          <w:p w14:paraId="24D22785"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t>-</w:t>
            </w:r>
          </w:p>
        </w:tc>
      </w:tr>
      <w:tr w:rsidR="001F3DF9" w14:paraId="2A432181"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7B0727C1" w14:textId="77777777" w:rsidR="001F3DF9" w:rsidRDefault="001F3DF9" w:rsidP="002E6C7C">
            <w:pPr>
              <w:pStyle w:val="text"/>
              <w:rPr>
                <w:rFonts w:ascii="Times New Roman" w:hAnsi="Times New Roman" w:cs="Times New Roman"/>
              </w:rPr>
            </w:pPr>
            <w:r>
              <w:rPr>
                <w:rFonts w:ascii="Times New Roman" w:hAnsi="Times New Roman" w:cs="Times New Roman"/>
              </w:rPr>
              <w:t>ALPHA</w:t>
            </w:r>
          </w:p>
        </w:tc>
        <w:tc>
          <w:tcPr>
            <w:tcW w:w="655" w:type="dxa"/>
            <w:tcBorders>
              <w:top w:val="single" w:sz="6" w:space="0" w:color="auto"/>
              <w:left w:val="single" w:sz="6" w:space="0" w:color="auto"/>
              <w:bottom w:val="single" w:sz="6" w:space="0" w:color="auto"/>
              <w:right w:val="single" w:sz="6" w:space="0" w:color="auto"/>
            </w:tcBorders>
          </w:tcPr>
          <w:p w14:paraId="5C8D0D46"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sym w:font="ZapfDingbats" w:char="F033"/>
            </w:r>
          </w:p>
        </w:tc>
      </w:tr>
      <w:tr w:rsidR="001F3DF9" w14:paraId="29A183A9"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6C691AFE" w14:textId="77777777" w:rsidR="001F3DF9" w:rsidRDefault="001F3DF9" w:rsidP="002E6C7C">
            <w:pPr>
              <w:pStyle w:val="text"/>
              <w:rPr>
                <w:rFonts w:ascii="Times New Roman" w:hAnsi="Times New Roman" w:cs="Times New Roman"/>
              </w:rPr>
            </w:pPr>
            <w:r>
              <w:rPr>
                <w:rFonts w:ascii="Times New Roman" w:hAnsi="Times New Roman" w:cs="Times New Roman"/>
              </w:rPr>
              <w:t>ACNTRL</w:t>
            </w:r>
          </w:p>
        </w:tc>
        <w:tc>
          <w:tcPr>
            <w:tcW w:w="655" w:type="dxa"/>
            <w:tcBorders>
              <w:top w:val="single" w:sz="6" w:space="0" w:color="auto"/>
              <w:left w:val="single" w:sz="6" w:space="0" w:color="auto"/>
              <w:bottom w:val="single" w:sz="6" w:space="0" w:color="auto"/>
              <w:right w:val="single" w:sz="6" w:space="0" w:color="auto"/>
            </w:tcBorders>
          </w:tcPr>
          <w:p w14:paraId="173D66E8"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sym w:font="ZapfDingbats" w:char="F033"/>
            </w:r>
          </w:p>
        </w:tc>
      </w:tr>
      <w:tr w:rsidR="001F3DF9" w14:paraId="29AC01C0"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3444B8C5" w14:textId="77777777" w:rsidR="001F3DF9" w:rsidRDefault="001F3DF9" w:rsidP="002E6C7C">
            <w:r>
              <w:t>3D_CNTRL</w:t>
            </w:r>
          </w:p>
        </w:tc>
        <w:tc>
          <w:tcPr>
            <w:tcW w:w="655" w:type="dxa"/>
            <w:tcBorders>
              <w:top w:val="single" w:sz="6" w:space="0" w:color="auto"/>
              <w:left w:val="single" w:sz="6" w:space="0" w:color="auto"/>
              <w:bottom w:val="single" w:sz="6" w:space="0" w:color="auto"/>
              <w:right w:val="single" w:sz="6" w:space="0" w:color="auto"/>
            </w:tcBorders>
          </w:tcPr>
          <w:p w14:paraId="4B713741" w14:textId="77777777" w:rsidR="001F3DF9" w:rsidRDefault="001F3DF9" w:rsidP="002E6C7C">
            <w:pPr>
              <w:rPr>
                <w:sz w:val="24"/>
                <w:szCs w:val="24"/>
              </w:rPr>
            </w:pPr>
            <w:r>
              <w:rPr>
                <w:sz w:val="24"/>
                <w:szCs w:val="24"/>
              </w:rPr>
              <w:t>-</w:t>
            </w:r>
          </w:p>
          <w:p w14:paraId="5161A2B6" w14:textId="77777777" w:rsidR="001F3DF9" w:rsidRDefault="001F3DF9" w:rsidP="002E6C7C">
            <w:pPr>
              <w:rPr>
                <w:sz w:val="24"/>
                <w:szCs w:val="24"/>
              </w:rPr>
            </w:pPr>
          </w:p>
        </w:tc>
      </w:tr>
      <w:tr w:rsidR="001F3DF9" w14:paraId="39C47118"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46CBF03A" w14:textId="77777777" w:rsidR="001F3DF9" w:rsidRDefault="001F3DF9" w:rsidP="002E6C7C">
            <w:r>
              <w:t>TEX_CNTRL</w:t>
            </w:r>
          </w:p>
        </w:tc>
        <w:tc>
          <w:tcPr>
            <w:tcW w:w="655" w:type="dxa"/>
            <w:tcBorders>
              <w:top w:val="single" w:sz="6" w:space="0" w:color="auto"/>
              <w:left w:val="single" w:sz="6" w:space="0" w:color="auto"/>
              <w:bottom w:val="single" w:sz="6" w:space="0" w:color="auto"/>
              <w:right w:val="single" w:sz="6" w:space="0" w:color="auto"/>
            </w:tcBorders>
          </w:tcPr>
          <w:p w14:paraId="18CBB3DE" w14:textId="77777777" w:rsidR="001F3DF9" w:rsidRDefault="001F3DF9" w:rsidP="002E6C7C">
            <w:pPr>
              <w:rPr>
                <w:sz w:val="24"/>
                <w:szCs w:val="24"/>
              </w:rPr>
            </w:pPr>
            <w:r>
              <w:rPr>
                <w:sz w:val="24"/>
                <w:szCs w:val="24"/>
              </w:rPr>
              <w:t>-</w:t>
            </w:r>
          </w:p>
          <w:p w14:paraId="59C01A79" w14:textId="77777777" w:rsidR="001F3DF9" w:rsidRDefault="001F3DF9" w:rsidP="002E6C7C">
            <w:pPr>
              <w:rPr>
                <w:sz w:val="24"/>
                <w:szCs w:val="24"/>
              </w:rPr>
            </w:pPr>
          </w:p>
        </w:tc>
      </w:tr>
    </w:tbl>
    <w:p w14:paraId="40337717" w14:textId="77777777" w:rsidR="001F3DF9" w:rsidRDefault="001F3DF9" w:rsidP="001F3DF9">
      <w:pPr>
        <w:pStyle w:val="Heading2"/>
      </w:pPr>
      <w:r>
        <w:br w:type="page"/>
        <w:t>6.6</w:t>
      </w:r>
      <w:r>
        <w:tab/>
        <w:t>3D Lines with Setup</w:t>
      </w:r>
    </w:p>
    <w:p w14:paraId="116C913D" w14:textId="77777777" w:rsidR="001F3DF9" w:rsidRDefault="001F3DF9" w:rsidP="001F3DF9">
      <w:pPr>
        <w:tabs>
          <w:tab w:val="left" w:pos="360"/>
          <w:tab w:val="left" w:pos="720"/>
        </w:tabs>
      </w:pPr>
    </w:p>
    <w:p w14:paraId="0D0C8982" w14:textId="77777777" w:rsidR="001F3DF9" w:rsidRDefault="001F3DF9" w:rsidP="001F3DF9">
      <w:pPr>
        <w:tabs>
          <w:tab w:val="left" w:pos="720"/>
        </w:tabs>
      </w:pPr>
      <w:r>
        <w:rPr>
          <w:b/>
          <w:bCs/>
        </w:rPr>
        <w:t>Command Name:</w:t>
      </w:r>
      <w:r>
        <w:t xml:space="preserve"> Draw line with full setup.</w:t>
      </w:r>
    </w:p>
    <w:p w14:paraId="35040A7B" w14:textId="77777777" w:rsidR="001F3DF9" w:rsidRDefault="001F3DF9" w:rsidP="001F3DF9">
      <w:pPr>
        <w:tabs>
          <w:tab w:val="left" w:pos="720"/>
        </w:tabs>
      </w:pPr>
      <w:r>
        <w:rPr>
          <w:b/>
          <w:bCs/>
        </w:rPr>
        <w:t>Command Mnemonic:</w:t>
      </w:r>
      <w:r>
        <w:t xml:space="preserve"> LINE_3D</w:t>
      </w:r>
    </w:p>
    <w:p w14:paraId="7712EABF" w14:textId="77777777" w:rsidR="001F3DF9" w:rsidRDefault="001F3DF9" w:rsidP="001F3DF9">
      <w:pPr>
        <w:tabs>
          <w:tab w:val="left" w:pos="720"/>
        </w:tabs>
      </w:pPr>
    </w:p>
    <w:p w14:paraId="2BC487F7" w14:textId="77777777" w:rsidR="001F3DF9" w:rsidRDefault="001F3DF9" w:rsidP="001F3DF9">
      <w:pPr>
        <w:tabs>
          <w:tab w:val="left" w:pos="720"/>
        </w:tabs>
        <w:rPr>
          <w:b/>
          <w:bCs/>
        </w:rPr>
      </w:pPr>
      <w:r>
        <w:rPr>
          <w:b/>
          <w:bCs/>
        </w:rPr>
        <w:t xml:space="preserve">Command Description: </w:t>
      </w:r>
      <w:r>
        <w:t>LINE_3D draws 3D Gouraud shaded, fogged, lit lines and points.</w:t>
      </w:r>
    </w:p>
    <w:p w14:paraId="2DA0DBD5" w14:textId="77777777" w:rsidR="001F3DF9" w:rsidRDefault="001F3DF9" w:rsidP="001F3DF9">
      <w:pPr>
        <w:tabs>
          <w:tab w:val="left" w:pos="720"/>
        </w:tabs>
      </w:pPr>
    </w:p>
    <w:p w14:paraId="0F1E50B3" w14:textId="77777777" w:rsidR="001F3DF9" w:rsidRDefault="001F3DF9" w:rsidP="001F3DF9">
      <w:r>
        <w:t>Command capabilities:</w:t>
      </w:r>
    </w:p>
    <w:p w14:paraId="190AA019" w14:textId="77777777" w:rsidR="001F3DF9" w:rsidRDefault="001F3DF9" w:rsidP="001F3DF9"/>
    <w:p w14:paraId="47AC93FB" w14:textId="77777777" w:rsidR="001F3DF9" w:rsidRDefault="001F3DF9" w:rsidP="001F3DF9">
      <w:pPr>
        <w:pStyle w:val="bulletedlist"/>
        <w:numPr>
          <w:ilvl w:val="0"/>
          <w:numId w:val="1"/>
        </w:numPr>
        <w:overflowPunct/>
        <w:ind w:left="0" w:firstLine="0"/>
        <w:textAlignment w:val="auto"/>
        <w:rPr>
          <w:rFonts w:ascii="Times New Roman" w:hAnsi="Times New Roman"/>
        </w:rPr>
      </w:pPr>
      <w:r>
        <w:rPr>
          <w:rFonts w:ascii="Times New Roman" w:hAnsi="Times New Roman"/>
        </w:rPr>
        <w:t xml:space="preserve">16 raster operations as defined by the  ROP field of the command register. </w:t>
      </w:r>
    </w:p>
    <w:p w14:paraId="42B5E72A" w14:textId="77777777" w:rsidR="001F3DF9" w:rsidRDefault="001F3DF9" w:rsidP="001F3DF9">
      <w:pPr>
        <w:pStyle w:val="bulletedlist"/>
        <w:numPr>
          <w:ilvl w:val="0"/>
          <w:numId w:val="1"/>
        </w:numPr>
        <w:overflowPunct/>
        <w:ind w:left="0" w:firstLine="0"/>
        <w:textAlignment w:val="auto"/>
        <w:rPr>
          <w:rFonts w:ascii="Times New Roman" w:hAnsi="Times New Roman"/>
        </w:rPr>
      </w:pPr>
      <w:r>
        <w:rPr>
          <w:rFonts w:ascii="Times New Roman" w:hAnsi="Times New Roman"/>
        </w:rPr>
        <w:t>Specular Highlighting.</w:t>
      </w:r>
    </w:p>
    <w:p w14:paraId="57720E13" w14:textId="77777777" w:rsidR="001F3DF9" w:rsidRDefault="001F3DF9" w:rsidP="001F3DF9">
      <w:pPr>
        <w:pStyle w:val="bulletedlist"/>
        <w:numPr>
          <w:ilvl w:val="0"/>
          <w:numId w:val="1"/>
        </w:numPr>
        <w:overflowPunct/>
        <w:ind w:left="0" w:firstLine="0"/>
        <w:textAlignment w:val="auto"/>
        <w:rPr>
          <w:rFonts w:ascii="Times New Roman" w:hAnsi="Times New Roman"/>
        </w:rPr>
      </w:pPr>
      <w:r>
        <w:rPr>
          <w:rFonts w:ascii="Times New Roman" w:hAnsi="Times New Roman"/>
        </w:rPr>
        <w:t>Fog.</w:t>
      </w:r>
    </w:p>
    <w:p w14:paraId="4D92C43F" w14:textId="77777777" w:rsidR="001F3DF9" w:rsidRDefault="001F3DF9" w:rsidP="001F3DF9">
      <w:pPr>
        <w:pStyle w:val="bulletedlist"/>
        <w:numPr>
          <w:ilvl w:val="0"/>
          <w:numId w:val="1"/>
        </w:numPr>
        <w:overflowPunct/>
        <w:ind w:left="0" w:firstLine="0"/>
        <w:textAlignment w:val="auto"/>
        <w:rPr>
          <w:rFonts w:ascii="Times New Roman" w:hAnsi="Times New Roman"/>
        </w:rPr>
      </w:pPr>
      <w:r>
        <w:rPr>
          <w:rFonts w:ascii="Times New Roman" w:hAnsi="Times New Roman"/>
        </w:rPr>
        <w:t>Gouraud Shading.</w:t>
      </w:r>
    </w:p>
    <w:p w14:paraId="127F7A75" w14:textId="77777777" w:rsidR="001F3DF9" w:rsidRDefault="001F3DF9" w:rsidP="001F3DF9">
      <w:pPr>
        <w:pStyle w:val="bulletedlist"/>
        <w:numPr>
          <w:ilvl w:val="0"/>
          <w:numId w:val="1"/>
        </w:numPr>
        <w:overflowPunct/>
        <w:ind w:left="0" w:firstLine="0"/>
        <w:textAlignment w:val="auto"/>
        <w:rPr>
          <w:rFonts w:ascii="Times New Roman" w:hAnsi="Times New Roman"/>
        </w:rPr>
      </w:pPr>
      <w:r>
        <w:rPr>
          <w:rFonts w:ascii="Times New Roman" w:hAnsi="Times New Roman"/>
        </w:rPr>
        <w:t>Alpha blending and compare.</w:t>
      </w:r>
    </w:p>
    <w:p w14:paraId="3F899E9D" w14:textId="77777777" w:rsidR="001F3DF9" w:rsidRDefault="001F3DF9" w:rsidP="001F3DF9">
      <w:pPr>
        <w:pStyle w:val="bulletedlist"/>
        <w:numPr>
          <w:ilvl w:val="0"/>
          <w:numId w:val="1"/>
        </w:numPr>
        <w:overflowPunct/>
        <w:ind w:left="0" w:firstLine="0"/>
        <w:textAlignment w:val="auto"/>
        <w:rPr>
          <w:rFonts w:ascii="Times New Roman" w:hAnsi="Times New Roman"/>
        </w:rPr>
      </w:pPr>
      <w:r>
        <w:rPr>
          <w:rFonts w:ascii="Times New Roman" w:hAnsi="Times New Roman"/>
        </w:rPr>
        <w:t>16 or 32 bit Z buffering.</w:t>
      </w:r>
    </w:p>
    <w:p w14:paraId="1D96CB26" w14:textId="77777777" w:rsidR="001F3DF9" w:rsidRDefault="001F3DF9" w:rsidP="001F3DF9">
      <w:pPr>
        <w:pStyle w:val="bulletedlist"/>
        <w:numPr>
          <w:ilvl w:val="0"/>
          <w:numId w:val="1"/>
        </w:numPr>
        <w:overflowPunct/>
        <w:ind w:left="0" w:firstLine="0"/>
        <w:textAlignment w:val="auto"/>
        <w:rPr>
          <w:rFonts w:ascii="Times New Roman" w:hAnsi="Times New Roman"/>
        </w:rPr>
      </w:pPr>
      <w:r>
        <w:rPr>
          <w:rFonts w:ascii="Times New Roman" w:hAnsi="Times New Roman"/>
        </w:rPr>
        <w:t>bit scaled patterning.</w:t>
      </w:r>
    </w:p>
    <w:p w14:paraId="3CFC29AD" w14:textId="77777777" w:rsidR="001F3DF9" w:rsidRDefault="001F3DF9" w:rsidP="001F3DF9">
      <w:pPr>
        <w:pStyle w:val="bulletedlist"/>
        <w:numPr>
          <w:ilvl w:val="0"/>
          <w:numId w:val="1"/>
        </w:numPr>
        <w:overflowPunct/>
        <w:ind w:left="0" w:firstLine="0"/>
        <w:textAlignment w:val="auto"/>
        <w:rPr>
          <w:rFonts w:ascii="Times New Roman" w:hAnsi="Times New Roman"/>
        </w:rPr>
      </w:pPr>
      <w:r>
        <w:rPr>
          <w:rFonts w:ascii="Times New Roman" w:hAnsi="Times New Roman"/>
        </w:rPr>
        <w:t>Color expansion.</w:t>
      </w:r>
    </w:p>
    <w:p w14:paraId="30D7A685" w14:textId="77777777" w:rsidR="001F3DF9" w:rsidRDefault="001F3DF9" w:rsidP="001F3DF9">
      <w:pPr>
        <w:pStyle w:val="bulletedlist"/>
        <w:numPr>
          <w:ilvl w:val="0"/>
          <w:numId w:val="1"/>
        </w:numPr>
        <w:overflowPunct/>
        <w:ind w:left="0" w:firstLine="0"/>
        <w:textAlignment w:val="auto"/>
        <w:rPr>
          <w:rFonts w:ascii="Times New Roman" w:hAnsi="Times New Roman"/>
        </w:rPr>
      </w:pPr>
      <w:r>
        <w:rPr>
          <w:rFonts w:ascii="Times New Roman" w:hAnsi="Times New Roman"/>
        </w:rPr>
        <w:t>Screen door transparency in stipple mode.</w:t>
      </w:r>
    </w:p>
    <w:p w14:paraId="5C1BF988" w14:textId="77777777" w:rsidR="001F3DF9" w:rsidRDefault="001F3DF9" w:rsidP="001F3DF9">
      <w:pPr>
        <w:pStyle w:val="bulletedlist"/>
        <w:numPr>
          <w:ilvl w:val="0"/>
          <w:numId w:val="1"/>
        </w:numPr>
        <w:overflowPunct/>
        <w:ind w:left="0" w:firstLine="0"/>
        <w:textAlignment w:val="auto"/>
        <w:rPr>
          <w:rFonts w:ascii="Times New Roman" w:hAnsi="Times New Roman"/>
        </w:rPr>
      </w:pPr>
      <w:r>
        <w:rPr>
          <w:rFonts w:ascii="Times New Roman" w:hAnsi="Times New Roman"/>
        </w:rPr>
        <w:t>Bit plane masking.</w:t>
      </w:r>
    </w:p>
    <w:p w14:paraId="3840BF9B" w14:textId="77777777" w:rsidR="001F3DF9" w:rsidRDefault="001F3DF9" w:rsidP="001F3DF9">
      <w:pPr>
        <w:pStyle w:val="bulletedlist"/>
        <w:ind w:left="0" w:firstLine="0"/>
        <w:rPr>
          <w:rFonts w:ascii="Times New Roman" w:hAnsi="Times New Roman"/>
        </w:rPr>
      </w:pPr>
    </w:p>
    <w:p w14:paraId="2703780C" w14:textId="77777777" w:rsidR="001F3DF9" w:rsidRDefault="001F3DF9" w:rsidP="001F3DF9">
      <w:pPr>
        <w:framePr w:w="589" w:h="432" w:hSpace="180" w:wrap="auto" w:vAnchor="text" w:hAnchor="page" w:x="1933" w:y="72"/>
        <w:pBdr>
          <w:top w:val="single" w:sz="6" w:space="1" w:color="auto"/>
          <w:left w:val="single" w:sz="6" w:space="1" w:color="auto"/>
          <w:bottom w:val="single" w:sz="6" w:space="1" w:color="auto"/>
          <w:right w:val="single" w:sz="6" w:space="1" w:color="auto"/>
        </w:pBdr>
      </w:pPr>
      <w:r>
        <w:t>0x8</w:t>
      </w:r>
    </w:p>
    <w:p w14:paraId="4B213CED" w14:textId="77777777" w:rsidR="001F3DF9" w:rsidRDefault="001F3DF9" w:rsidP="001F3DF9">
      <w:pPr>
        <w:pStyle w:val="text"/>
        <w:rPr>
          <w:rFonts w:ascii="Arial" w:hAnsi="Arial" w:cs="Arial"/>
          <w:b/>
          <w:bCs/>
        </w:rPr>
      </w:pPr>
      <w:r>
        <w:rPr>
          <w:rFonts w:ascii="Times New Roman" w:hAnsi="Times New Roman" w:cs="Times New Roman"/>
        </w:rPr>
        <w:t xml:space="preserve">OPCODE </w:t>
      </w:r>
    </w:p>
    <w:p w14:paraId="552B1E66" w14:textId="77777777" w:rsidR="001F3DF9" w:rsidRDefault="001F3DF9" w:rsidP="001F3DF9">
      <w:pPr>
        <w:pStyle w:val="text"/>
        <w:rPr>
          <w:rFonts w:ascii="Times New Roman" w:hAnsi="Times New Roman" w:cs="Times New Roman"/>
        </w:rPr>
      </w:pPr>
    </w:p>
    <w:tbl>
      <w:tblP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00"/>
        <w:gridCol w:w="1712"/>
        <w:gridCol w:w="1811"/>
        <w:gridCol w:w="3347"/>
      </w:tblGrid>
      <w:tr w:rsidR="001F3DF9" w14:paraId="3B00327E" w14:textId="77777777" w:rsidTr="002E6C7C">
        <w:trPr>
          <w:cantSplit/>
        </w:trPr>
        <w:tc>
          <w:tcPr>
            <w:tcW w:w="1500" w:type="dxa"/>
            <w:tcBorders>
              <w:top w:val="single" w:sz="12" w:space="0" w:color="auto"/>
            </w:tcBorders>
          </w:tcPr>
          <w:p w14:paraId="723A01C6" w14:textId="77777777" w:rsidR="001F3DF9" w:rsidRDefault="001F3DF9" w:rsidP="002E6C7C">
            <w:pPr>
              <w:pStyle w:val="text"/>
              <w:rPr>
                <w:rFonts w:ascii="Times New Roman" w:hAnsi="Times New Roman" w:cs="Times New Roman"/>
                <w:b/>
                <w:bCs/>
              </w:rPr>
            </w:pPr>
            <w:r>
              <w:rPr>
                <w:rFonts w:ascii="Times New Roman" w:hAnsi="Times New Roman" w:cs="Times New Roman"/>
                <w:b/>
                <w:bCs/>
              </w:rPr>
              <w:t>REGISTER</w:t>
            </w:r>
          </w:p>
        </w:tc>
        <w:tc>
          <w:tcPr>
            <w:tcW w:w="1712" w:type="dxa"/>
            <w:tcBorders>
              <w:top w:val="single" w:sz="12" w:space="0" w:color="auto"/>
            </w:tcBorders>
          </w:tcPr>
          <w:p w14:paraId="3662F726" w14:textId="77777777" w:rsidR="001F3DF9" w:rsidRDefault="001F3DF9" w:rsidP="002E6C7C">
            <w:pPr>
              <w:pStyle w:val="text"/>
              <w:rPr>
                <w:rFonts w:ascii="Times New Roman" w:hAnsi="Times New Roman" w:cs="Times New Roman"/>
                <w:b/>
                <w:bCs/>
              </w:rPr>
            </w:pPr>
            <w:r>
              <w:rPr>
                <w:rFonts w:ascii="Times New Roman" w:hAnsi="Times New Roman" w:cs="Times New Roman"/>
                <w:b/>
                <w:bCs/>
              </w:rPr>
              <w:t>PARAMETER</w:t>
            </w:r>
          </w:p>
        </w:tc>
        <w:tc>
          <w:tcPr>
            <w:tcW w:w="1811" w:type="dxa"/>
            <w:tcBorders>
              <w:top w:val="single" w:sz="12" w:space="0" w:color="auto"/>
            </w:tcBorders>
          </w:tcPr>
          <w:p w14:paraId="0DB04E24" w14:textId="77777777" w:rsidR="001F3DF9" w:rsidRDefault="001F3DF9" w:rsidP="002E6C7C">
            <w:pPr>
              <w:pStyle w:val="text"/>
              <w:rPr>
                <w:rFonts w:ascii="Times New Roman" w:hAnsi="Times New Roman" w:cs="Times New Roman"/>
                <w:b/>
                <w:bCs/>
              </w:rPr>
            </w:pPr>
            <w:r>
              <w:rPr>
                <w:rFonts w:ascii="Times New Roman" w:hAnsi="Times New Roman" w:cs="Times New Roman"/>
                <w:b/>
                <w:bCs/>
              </w:rPr>
              <w:t>FORMAT</w:t>
            </w:r>
          </w:p>
        </w:tc>
        <w:tc>
          <w:tcPr>
            <w:tcW w:w="3347" w:type="dxa"/>
            <w:tcBorders>
              <w:top w:val="single" w:sz="12" w:space="0" w:color="auto"/>
            </w:tcBorders>
          </w:tcPr>
          <w:p w14:paraId="3FB26CAE" w14:textId="77777777" w:rsidR="001F3DF9" w:rsidRDefault="001F3DF9" w:rsidP="002E6C7C">
            <w:pPr>
              <w:pStyle w:val="text"/>
              <w:rPr>
                <w:rFonts w:ascii="Times New Roman" w:hAnsi="Times New Roman" w:cs="Times New Roman"/>
                <w:b/>
                <w:bCs/>
              </w:rPr>
            </w:pPr>
            <w:r>
              <w:rPr>
                <w:rFonts w:ascii="Times New Roman" w:hAnsi="Times New Roman" w:cs="Times New Roman"/>
                <w:b/>
                <w:bCs/>
              </w:rPr>
              <w:t>DESCRIPTION</w:t>
            </w:r>
          </w:p>
        </w:tc>
      </w:tr>
      <w:tr w:rsidR="001F3DF9" w14:paraId="70D82FFD" w14:textId="77777777" w:rsidTr="002E6C7C">
        <w:trPr>
          <w:cantSplit/>
        </w:trPr>
        <w:tc>
          <w:tcPr>
            <w:tcW w:w="1500" w:type="dxa"/>
          </w:tcPr>
          <w:p w14:paraId="119DD91A" w14:textId="77777777" w:rsidR="001F3DF9" w:rsidRDefault="001F3DF9" w:rsidP="002E6C7C">
            <w:pPr>
              <w:pStyle w:val="text"/>
              <w:rPr>
                <w:rFonts w:ascii="Times New Roman" w:hAnsi="Times New Roman" w:cs="Times New Roman"/>
              </w:rPr>
            </w:pPr>
            <w:r>
              <w:rPr>
                <w:rFonts w:ascii="Times New Roman" w:hAnsi="Times New Roman" w:cs="Times New Roman"/>
              </w:rPr>
              <w:t>CP9</w:t>
            </w:r>
          </w:p>
        </w:tc>
        <w:tc>
          <w:tcPr>
            <w:tcW w:w="1712" w:type="dxa"/>
          </w:tcPr>
          <w:p w14:paraId="6F9E7F4D" w14:textId="77777777" w:rsidR="001F3DF9" w:rsidRDefault="001F3DF9" w:rsidP="002E6C7C">
            <w:pPr>
              <w:pStyle w:val="text"/>
              <w:rPr>
                <w:rFonts w:ascii="Times New Roman" w:hAnsi="Times New Roman" w:cs="Times New Roman"/>
              </w:rPr>
            </w:pPr>
            <w:r>
              <w:rPr>
                <w:rFonts w:ascii="Times New Roman" w:hAnsi="Times New Roman" w:cs="Times New Roman"/>
              </w:rPr>
              <w:t>V1_X</w:t>
            </w:r>
          </w:p>
        </w:tc>
        <w:tc>
          <w:tcPr>
            <w:tcW w:w="1811" w:type="dxa"/>
          </w:tcPr>
          <w:p w14:paraId="2E86AA67" w14:textId="77777777" w:rsidR="001F3DF9" w:rsidRDefault="001F3DF9" w:rsidP="002E6C7C">
            <w:pPr>
              <w:pStyle w:val="text"/>
              <w:rPr>
                <w:rFonts w:ascii="Times New Roman" w:hAnsi="Times New Roman" w:cs="Times New Roman"/>
              </w:rPr>
            </w:pPr>
            <w:r>
              <w:rPr>
                <w:rFonts w:ascii="Times New Roman" w:hAnsi="Times New Roman" w:cs="Times New Roman"/>
              </w:rPr>
              <w:t xml:space="preserve">Float </w:t>
            </w:r>
          </w:p>
        </w:tc>
        <w:tc>
          <w:tcPr>
            <w:tcW w:w="3347" w:type="dxa"/>
          </w:tcPr>
          <w:p w14:paraId="7F440DF3" w14:textId="77777777" w:rsidR="001F3DF9" w:rsidRDefault="001F3DF9" w:rsidP="002E6C7C">
            <w:pPr>
              <w:pStyle w:val="text"/>
              <w:rPr>
                <w:rFonts w:ascii="Times New Roman" w:hAnsi="Times New Roman" w:cs="Times New Roman"/>
              </w:rPr>
            </w:pPr>
            <w:r>
              <w:rPr>
                <w:rFonts w:ascii="Times New Roman" w:hAnsi="Times New Roman" w:cs="Times New Roman"/>
              </w:rPr>
              <w:t>Vertex 0 X</w:t>
            </w:r>
          </w:p>
        </w:tc>
      </w:tr>
      <w:tr w:rsidR="001F3DF9" w14:paraId="3360C645" w14:textId="77777777" w:rsidTr="002E6C7C">
        <w:trPr>
          <w:cantSplit/>
        </w:trPr>
        <w:tc>
          <w:tcPr>
            <w:tcW w:w="1500" w:type="dxa"/>
          </w:tcPr>
          <w:p w14:paraId="30B601E9" w14:textId="77777777" w:rsidR="001F3DF9" w:rsidRDefault="001F3DF9" w:rsidP="002E6C7C">
            <w:pPr>
              <w:pStyle w:val="text"/>
              <w:rPr>
                <w:rFonts w:ascii="Times New Roman" w:hAnsi="Times New Roman" w:cs="Times New Roman"/>
              </w:rPr>
            </w:pPr>
            <w:r>
              <w:rPr>
                <w:rFonts w:ascii="Times New Roman" w:hAnsi="Times New Roman" w:cs="Times New Roman"/>
              </w:rPr>
              <w:t>CP10</w:t>
            </w:r>
          </w:p>
        </w:tc>
        <w:tc>
          <w:tcPr>
            <w:tcW w:w="1712" w:type="dxa"/>
          </w:tcPr>
          <w:p w14:paraId="51740B01" w14:textId="77777777" w:rsidR="001F3DF9" w:rsidRDefault="001F3DF9" w:rsidP="002E6C7C">
            <w:pPr>
              <w:pStyle w:val="text"/>
              <w:rPr>
                <w:rFonts w:ascii="Times New Roman" w:hAnsi="Times New Roman" w:cs="Times New Roman"/>
              </w:rPr>
            </w:pPr>
            <w:r>
              <w:rPr>
                <w:rFonts w:ascii="Times New Roman" w:hAnsi="Times New Roman" w:cs="Times New Roman"/>
              </w:rPr>
              <w:t>V1_Y</w:t>
            </w:r>
          </w:p>
        </w:tc>
        <w:tc>
          <w:tcPr>
            <w:tcW w:w="1811" w:type="dxa"/>
          </w:tcPr>
          <w:p w14:paraId="6BD70A84" w14:textId="77777777" w:rsidR="001F3DF9" w:rsidRDefault="001F3DF9" w:rsidP="002E6C7C">
            <w:pPr>
              <w:pStyle w:val="text"/>
              <w:rPr>
                <w:rFonts w:ascii="Times New Roman" w:hAnsi="Times New Roman" w:cs="Times New Roman"/>
              </w:rPr>
            </w:pPr>
            <w:r>
              <w:rPr>
                <w:rFonts w:ascii="Times New Roman" w:hAnsi="Times New Roman" w:cs="Times New Roman"/>
              </w:rPr>
              <w:t xml:space="preserve">Float </w:t>
            </w:r>
          </w:p>
        </w:tc>
        <w:tc>
          <w:tcPr>
            <w:tcW w:w="3347" w:type="dxa"/>
          </w:tcPr>
          <w:p w14:paraId="33BB4C09" w14:textId="77777777" w:rsidR="001F3DF9" w:rsidRDefault="001F3DF9" w:rsidP="002E6C7C">
            <w:pPr>
              <w:pStyle w:val="text"/>
              <w:rPr>
                <w:rFonts w:ascii="Times New Roman" w:hAnsi="Times New Roman" w:cs="Times New Roman"/>
              </w:rPr>
            </w:pPr>
            <w:r>
              <w:rPr>
                <w:rFonts w:ascii="Times New Roman" w:hAnsi="Times New Roman" w:cs="Times New Roman"/>
              </w:rPr>
              <w:t>Vertex 0 Y</w:t>
            </w:r>
          </w:p>
        </w:tc>
      </w:tr>
      <w:tr w:rsidR="001F3DF9" w14:paraId="07F96B0C" w14:textId="77777777" w:rsidTr="002E6C7C">
        <w:trPr>
          <w:cantSplit/>
        </w:trPr>
        <w:tc>
          <w:tcPr>
            <w:tcW w:w="1500" w:type="dxa"/>
          </w:tcPr>
          <w:p w14:paraId="22A3061B" w14:textId="77777777" w:rsidR="001F3DF9" w:rsidRDefault="001F3DF9" w:rsidP="002E6C7C">
            <w:pPr>
              <w:pStyle w:val="text"/>
              <w:rPr>
                <w:rFonts w:ascii="Times New Roman" w:hAnsi="Times New Roman" w:cs="Times New Roman"/>
              </w:rPr>
            </w:pPr>
            <w:r>
              <w:rPr>
                <w:rFonts w:ascii="Times New Roman" w:hAnsi="Times New Roman" w:cs="Times New Roman"/>
              </w:rPr>
              <w:t>CP11</w:t>
            </w:r>
          </w:p>
        </w:tc>
        <w:tc>
          <w:tcPr>
            <w:tcW w:w="1712" w:type="dxa"/>
          </w:tcPr>
          <w:p w14:paraId="632E06C2" w14:textId="77777777" w:rsidR="001F3DF9" w:rsidRDefault="001F3DF9" w:rsidP="002E6C7C">
            <w:pPr>
              <w:pStyle w:val="text"/>
              <w:rPr>
                <w:rFonts w:ascii="Times New Roman" w:hAnsi="Times New Roman" w:cs="Times New Roman"/>
              </w:rPr>
            </w:pPr>
            <w:r>
              <w:rPr>
                <w:rFonts w:ascii="Times New Roman" w:hAnsi="Times New Roman" w:cs="Times New Roman"/>
              </w:rPr>
              <w:t>V1_Z</w:t>
            </w:r>
          </w:p>
        </w:tc>
        <w:tc>
          <w:tcPr>
            <w:tcW w:w="1811" w:type="dxa"/>
          </w:tcPr>
          <w:p w14:paraId="77C62F38" w14:textId="77777777" w:rsidR="001F3DF9" w:rsidRDefault="001F3DF9" w:rsidP="002E6C7C">
            <w:pPr>
              <w:pStyle w:val="text"/>
              <w:rPr>
                <w:rFonts w:ascii="Times New Roman" w:hAnsi="Times New Roman" w:cs="Times New Roman"/>
              </w:rPr>
            </w:pPr>
            <w:r>
              <w:rPr>
                <w:rFonts w:ascii="Times New Roman" w:hAnsi="Times New Roman" w:cs="Times New Roman"/>
              </w:rPr>
              <w:t xml:space="preserve">Float </w:t>
            </w:r>
          </w:p>
        </w:tc>
        <w:tc>
          <w:tcPr>
            <w:tcW w:w="3347" w:type="dxa"/>
          </w:tcPr>
          <w:p w14:paraId="090E6305" w14:textId="77777777" w:rsidR="001F3DF9" w:rsidRDefault="001F3DF9" w:rsidP="002E6C7C">
            <w:pPr>
              <w:pStyle w:val="text"/>
              <w:rPr>
                <w:rFonts w:ascii="Times New Roman" w:hAnsi="Times New Roman" w:cs="Times New Roman"/>
              </w:rPr>
            </w:pPr>
            <w:r>
              <w:rPr>
                <w:rFonts w:ascii="Times New Roman" w:hAnsi="Times New Roman" w:cs="Times New Roman"/>
              </w:rPr>
              <w:t>Vertex 0 Z</w:t>
            </w:r>
          </w:p>
        </w:tc>
      </w:tr>
      <w:tr w:rsidR="001F3DF9" w14:paraId="074B0D82" w14:textId="77777777" w:rsidTr="002E6C7C">
        <w:trPr>
          <w:cantSplit/>
        </w:trPr>
        <w:tc>
          <w:tcPr>
            <w:tcW w:w="1500" w:type="dxa"/>
          </w:tcPr>
          <w:p w14:paraId="068C4FA1" w14:textId="77777777" w:rsidR="001F3DF9" w:rsidRDefault="001F3DF9" w:rsidP="002E6C7C">
            <w:pPr>
              <w:pStyle w:val="text"/>
              <w:rPr>
                <w:rFonts w:ascii="Times New Roman" w:hAnsi="Times New Roman" w:cs="Times New Roman"/>
              </w:rPr>
            </w:pPr>
            <w:r>
              <w:rPr>
                <w:rFonts w:ascii="Times New Roman" w:hAnsi="Times New Roman" w:cs="Times New Roman"/>
              </w:rPr>
              <w:t>CP12</w:t>
            </w:r>
          </w:p>
        </w:tc>
        <w:tc>
          <w:tcPr>
            <w:tcW w:w="1712" w:type="dxa"/>
          </w:tcPr>
          <w:p w14:paraId="4FD783AB" w14:textId="77777777" w:rsidR="001F3DF9" w:rsidRDefault="001F3DF9" w:rsidP="002E6C7C">
            <w:pPr>
              <w:pStyle w:val="text"/>
              <w:rPr>
                <w:rFonts w:ascii="Times New Roman" w:hAnsi="Times New Roman" w:cs="Times New Roman"/>
              </w:rPr>
            </w:pPr>
            <w:r>
              <w:rPr>
                <w:rFonts w:ascii="Times New Roman" w:hAnsi="Times New Roman" w:cs="Times New Roman"/>
              </w:rPr>
              <w:t>Reserved</w:t>
            </w:r>
          </w:p>
        </w:tc>
        <w:tc>
          <w:tcPr>
            <w:tcW w:w="1811" w:type="dxa"/>
          </w:tcPr>
          <w:p w14:paraId="19E30918" w14:textId="77777777" w:rsidR="001F3DF9" w:rsidRDefault="001F3DF9" w:rsidP="002E6C7C">
            <w:pPr>
              <w:pStyle w:val="text"/>
              <w:rPr>
                <w:rFonts w:ascii="Times New Roman" w:hAnsi="Times New Roman" w:cs="Times New Roman"/>
              </w:rPr>
            </w:pPr>
            <w:r>
              <w:rPr>
                <w:rFonts w:ascii="Times New Roman" w:hAnsi="Times New Roman" w:cs="Times New Roman"/>
              </w:rPr>
              <w:t xml:space="preserve">0x0 </w:t>
            </w:r>
          </w:p>
        </w:tc>
        <w:tc>
          <w:tcPr>
            <w:tcW w:w="3347" w:type="dxa"/>
          </w:tcPr>
          <w:p w14:paraId="35E0AC9F" w14:textId="77777777" w:rsidR="001F3DF9" w:rsidRDefault="001F3DF9" w:rsidP="002E6C7C">
            <w:pPr>
              <w:pStyle w:val="text"/>
              <w:rPr>
                <w:rFonts w:ascii="Times New Roman" w:hAnsi="Times New Roman" w:cs="Times New Roman"/>
              </w:rPr>
            </w:pPr>
            <w:r>
              <w:rPr>
                <w:rFonts w:ascii="Times New Roman" w:hAnsi="Times New Roman" w:cs="Times New Roman"/>
              </w:rPr>
              <w:t>Reserved</w:t>
            </w:r>
          </w:p>
        </w:tc>
      </w:tr>
      <w:tr w:rsidR="001F3DF9" w14:paraId="235E8EA9" w14:textId="77777777" w:rsidTr="002E6C7C">
        <w:trPr>
          <w:cantSplit/>
        </w:trPr>
        <w:tc>
          <w:tcPr>
            <w:tcW w:w="1500" w:type="dxa"/>
          </w:tcPr>
          <w:p w14:paraId="6551DB1D" w14:textId="77777777" w:rsidR="001F3DF9" w:rsidRDefault="001F3DF9" w:rsidP="002E6C7C">
            <w:pPr>
              <w:pStyle w:val="text"/>
              <w:rPr>
                <w:rFonts w:ascii="Times New Roman" w:hAnsi="Times New Roman" w:cs="Times New Roman"/>
              </w:rPr>
            </w:pPr>
            <w:r>
              <w:rPr>
                <w:rFonts w:ascii="Times New Roman" w:hAnsi="Times New Roman" w:cs="Times New Roman"/>
              </w:rPr>
              <w:t>CP13</w:t>
            </w:r>
          </w:p>
        </w:tc>
        <w:tc>
          <w:tcPr>
            <w:tcW w:w="1712" w:type="dxa"/>
          </w:tcPr>
          <w:p w14:paraId="104FCBCB" w14:textId="77777777" w:rsidR="001F3DF9" w:rsidRDefault="001F3DF9" w:rsidP="002E6C7C">
            <w:pPr>
              <w:pStyle w:val="text"/>
              <w:rPr>
                <w:rFonts w:ascii="Times New Roman" w:hAnsi="Times New Roman" w:cs="Times New Roman"/>
              </w:rPr>
            </w:pPr>
            <w:r>
              <w:rPr>
                <w:rFonts w:ascii="Times New Roman" w:hAnsi="Times New Roman" w:cs="Times New Roman"/>
              </w:rPr>
              <w:t>V1_C</w:t>
            </w:r>
          </w:p>
        </w:tc>
        <w:tc>
          <w:tcPr>
            <w:tcW w:w="1811" w:type="dxa"/>
          </w:tcPr>
          <w:p w14:paraId="6049DF92" w14:textId="77777777" w:rsidR="001F3DF9" w:rsidRDefault="001F3DF9" w:rsidP="002E6C7C">
            <w:pPr>
              <w:pStyle w:val="text"/>
              <w:rPr>
                <w:rFonts w:ascii="Times New Roman" w:hAnsi="Times New Roman" w:cs="Times New Roman"/>
              </w:rPr>
            </w:pPr>
            <w:r>
              <w:rPr>
                <w:rFonts w:ascii="Times New Roman" w:hAnsi="Times New Roman" w:cs="Times New Roman"/>
              </w:rPr>
              <w:t>I</w:t>
            </w:r>
          </w:p>
        </w:tc>
        <w:tc>
          <w:tcPr>
            <w:tcW w:w="3347" w:type="dxa"/>
          </w:tcPr>
          <w:p w14:paraId="0D12C00E" w14:textId="77777777" w:rsidR="001F3DF9" w:rsidRDefault="001F3DF9" w:rsidP="002E6C7C">
            <w:pPr>
              <w:pStyle w:val="text"/>
              <w:rPr>
                <w:rFonts w:ascii="Times New Roman" w:hAnsi="Times New Roman" w:cs="Times New Roman"/>
              </w:rPr>
            </w:pPr>
            <w:r>
              <w:rPr>
                <w:rFonts w:ascii="Times New Roman" w:hAnsi="Times New Roman" w:cs="Times New Roman"/>
              </w:rPr>
              <w:t>Vertex 0 Color {A, R, G, B}</w:t>
            </w:r>
          </w:p>
        </w:tc>
      </w:tr>
      <w:tr w:rsidR="001F3DF9" w14:paraId="7E739196" w14:textId="77777777" w:rsidTr="002E6C7C">
        <w:trPr>
          <w:cantSplit/>
        </w:trPr>
        <w:tc>
          <w:tcPr>
            <w:tcW w:w="1500" w:type="dxa"/>
          </w:tcPr>
          <w:p w14:paraId="7D93BE5C" w14:textId="77777777" w:rsidR="001F3DF9" w:rsidRDefault="001F3DF9" w:rsidP="002E6C7C">
            <w:pPr>
              <w:pStyle w:val="text"/>
              <w:rPr>
                <w:rFonts w:ascii="Times New Roman" w:hAnsi="Times New Roman" w:cs="Times New Roman"/>
              </w:rPr>
            </w:pPr>
            <w:r>
              <w:rPr>
                <w:rFonts w:ascii="Times New Roman" w:hAnsi="Times New Roman" w:cs="Times New Roman"/>
              </w:rPr>
              <w:t>CP14</w:t>
            </w:r>
          </w:p>
        </w:tc>
        <w:tc>
          <w:tcPr>
            <w:tcW w:w="1712" w:type="dxa"/>
          </w:tcPr>
          <w:p w14:paraId="27FACEE0" w14:textId="77777777" w:rsidR="001F3DF9" w:rsidRDefault="001F3DF9" w:rsidP="002E6C7C">
            <w:pPr>
              <w:pStyle w:val="text"/>
              <w:rPr>
                <w:rFonts w:ascii="Times New Roman" w:hAnsi="Times New Roman" w:cs="Times New Roman"/>
              </w:rPr>
            </w:pPr>
            <w:r>
              <w:rPr>
                <w:rFonts w:ascii="Times New Roman" w:hAnsi="Times New Roman" w:cs="Times New Roman"/>
              </w:rPr>
              <w:t>V1_S</w:t>
            </w:r>
          </w:p>
        </w:tc>
        <w:tc>
          <w:tcPr>
            <w:tcW w:w="1811" w:type="dxa"/>
          </w:tcPr>
          <w:p w14:paraId="5BDF402A" w14:textId="77777777" w:rsidR="001F3DF9" w:rsidRDefault="001F3DF9" w:rsidP="002E6C7C">
            <w:pPr>
              <w:pStyle w:val="text"/>
              <w:rPr>
                <w:rFonts w:ascii="Times New Roman" w:hAnsi="Times New Roman" w:cs="Times New Roman"/>
              </w:rPr>
            </w:pPr>
            <w:r>
              <w:rPr>
                <w:rFonts w:ascii="Times New Roman" w:hAnsi="Times New Roman" w:cs="Times New Roman"/>
              </w:rPr>
              <w:t>I</w:t>
            </w:r>
          </w:p>
        </w:tc>
        <w:tc>
          <w:tcPr>
            <w:tcW w:w="3347" w:type="dxa"/>
          </w:tcPr>
          <w:p w14:paraId="1EAD6E77" w14:textId="77777777" w:rsidR="001F3DF9" w:rsidRDefault="001F3DF9" w:rsidP="002E6C7C">
            <w:pPr>
              <w:pStyle w:val="text"/>
              <w:rPr>
                <w:rFonts w:ascii="Times New Roman" w:hAnsi="Times New Roman" w:cs="Times New Roman"/>
              </w:rPr>
            </w:pPr>
            <w:r>
              <w:rPr>
                <w:rFonts w:ascii="Times New Roman" w:hAnsi="Times New Roman" w:cs="Times New Roman"/>
              </w:rPr>
              <w:t>Vertex 0 Specular {F, Rs, Gs, Bs}</w:t>
            </w:r>
          </w:p>
        </w:tc>
      </w:tr>
      <w:tr w:rsidR="001F3DF9" w14:paraId="1E9DC268" w14:textId="77777777" w:rsidTr="002E6C7C">
        <w:trPr>
          <w:cantSplit/>
        </w:trPr>
        <w:tc>
          <w:tcPr>
            <w:tcW w:w="1500" w:type="dxa"/>
          </w:tcPr>
          <w:p w14:paraId="32A516D6" w14:textId="77777777" w:rsidR="001F3DF9" w:rsidRDefault="001F3DF9" w:rsidP="002E6C7C">
            <w:pPr>
              <w:pStyle w:val="text"/>
              <w:rPr>
                <w:rFonts w:ascii="Times New Roman" w:hAnsi="Times New Roman" w:cs="Times New Roman"/>
              </w:rPr>
            </w:pPr>
            <w:r>
              <w:rPr>
                <w:rFonts w:ascii="Times New Roman" w:hAnsi="Times New Roman" w:cs="Times New Roman"/>
              </w:rPr>
              <w:t>CP15</w:t>
            </w:r>
          </w:p>
        </w:tc>
        <w:tc>
          <w:tcPr>
            <w:tcW w:w="1712" w:type="dxa"/>
          </w:tcPr>
          <w:p w14:paraId="0269E697" w14:textId="77777777" w:rsidR="001F3DF9" w:rsidRDefault="001F3DF9" w:rsidP="002E6C7C">
            <w:pPr>
              <w:pStyle w:val="text"/>
              <w:rPr>
                <w:rFonts w:ascii="Times New Roman" w:hAnsi="Times New Roman" w:cs="Times New Roman"/>
              </w:rPr>
            </w:pPr>
            <w:r>
              <w:rPr>
                <w:rFonts w:ascii="Times New Roman" w:hAnsi="Times New Roman" w:cs="Times New Roman"/>
              </w:rPr>
              <w:t>Reserved</w:t>
            </w:r>
          </w:p>
        </w:tc>
        <w:tc>
          <w:tcPr>
            <w:tcW w:w="1811" w:type="dxa"/>
          </w:tcPr>
          <w:p w14:paraId="33BFCFFA" w14:textId="77777777" w:rsidR="001F3DF9" w:rsidRDefault="001F3DF9" w:rsidP="002E6C7C">
            <w:pPr>
              <w:pStyle w:val="text"/>
              <w:rPr>
                <w:rFonts w:ascii="Times New Roman" w:hAnsi="Times New Roman" w:cs="Times New Roman"/>
              </w:rPr>
            </w:pPr>
            <w:r>
              <w:rPr>
                <w:rFonts w:ascii="Times New Roman" w:hAnsi="Times New Roman" w:cs="Times New Roman"/>
              </w:rPr>
              <w:t xml:space="preserve">0x0 </w:t>
            </w:r>
          </w:p>
        </w:tc>
        <w:tc>
          <w:tcPr>
            <w:tcW w:w="3347" w:type="dxa"/>
          </w:tcPr>
          <w:p w14:paraId="609A683C" w14:textId="77777777" w:rsidR="001F3DF9" w:rsidRDefault="001F3DF9" w:rsidP="002E6C7C">
            <w:pPr>
              <w:pStyle w:val="text"/>
              <w:rPr>
                <w:rFonts w:ascii="Times New Roman" w:hAnsi="Times New Roman" w:cs="Times New Roman"/>
              </w:rPr>
            </w:pPr>
            <w:r>
              <w:rPr>
                <w:rFonts w:ascii="Times New Roman" w:hAnsi="Times New Roman" w:cs="Times New Roman"/>
              </w:rPr>
              <w:t>Reserved</w:t>
            </w:r>
          </w:p>
        </w:tc>
      </w:tr>
      <w:tr w:rsidR="001F3DF9" w14:paraId="13A7B780" w14:textId="77777777" w:rsidTr="002E6C7C">
        <w:trPr>
          <w:cantSplit/>
        </w:trPr>
        <w:tc>
          <w:tcPr>
            <w:tcW w:w="1500" w:type="dxa"/>
          </w:tcPr>
          <w:p w14:paraId="2537C5E2" w14:textId="77777777" w:rsidR="001F3DF9" w:rsidRDefault="001F3DF9" w:rsidP="002E6C7C">
            <w:pPr>
              <w:pStyle w:val="text"/>
              <w:rPr>
                <w:rFonts w:ascii="Times New Roman" w:hAnsi="Times New Roman" w:cs="Times New Roman"/>
              </w:rPr>
            </w:pPr>
            <w:r>
              <w:rPr>
                <w:rFonts w:ascii="Times New Roman" w:hAnsi="Times New Roman" w:cs="Times New Roman"/>
              </w:rPr>
              <w:t>CP16</w:t>
            </w:r>
          </w:p>
        </w:tc>
        <w:tc>
          <w:tcPr>
            <w:tcW w:w="1712" w:type="dxa"/>
          </w:tcPr>
          <w:p w14:paraId="67AF281F" w14:textId="77777777" w:rsidR="001F3DF9" w:rsidRDefault="001F3DF9" w:rsidP="002E6C7C">
            <w:pPr>
              <w:pStyle w:val="text"/>
              <w:rPr>
                <w:rFonts w:ascii="Times New Roman" w:hAnsi="Times New Roman" w:cs="Times New Roman"/>
              </w:rPr>
            </w:pPr>
            <w:r>
              <w:rPr>
                <w:rFonts w:ascii="Times New Roman" w:hAnsi="Times New Roman" w:cs="Times New Roman"/>
              </w:rPr>
              <w:t>Reserved</w:t>
            </w:r>
          </w:p>
        </w:tc>
        <w:tc>
          <w:tcPr>
            <w:tcW w:w="1811" w:type="dxa"/>
          </w:tcPr>
          <w:p w14:paraId="45A30FDE" w14:textId="77777777" w:rsidR="001F3DF9" w:rsidRDefault="001F3DF9" w:rsidP="002E6C7C">
            <w:pPr>
              <w:pStyle w:val="text"/>
              <w:rPr>
                <w:rFonts w:ascii="Times New Roman" w:hAnsi="Times New Roman" w:cs="Times New Roman"/>
              </w:rPr>
            </w:pPr>
            <w:r>
              <w:rPr>
                <w:rFonts w:ascii="Times New Roman" w:hAnsi="Times New Roman" w:cs="Times New Roman"/>
              </w:rPr>
              <w:t xml:space="preserve">0x0 </w:t>
            </w:r>
          </w:p>
        </w:tc>
        <w:tc>
          <w:tcPr>
            <w:tcW w:w="3347" w:type="dxa"/>
          </w:tcPr>
          <w:p w14:paraId="1BA492FD" w14:textId="77777777" w:rsidR="001F3DF9" w:rsidRDefault="001F3DF9" w:rsidP="002E6C7C">
            <w:pPr>
              <w:pStyle w:val="text"/>
              <w:rPr>
                <w:rFonts w:ascii="Times New Roman" w:hAnsi="Times New Roman" w:cs="Times New Roman"/>
              </w:rPr>
            </w:pPr>
            <w:r>
              <w:rPr>
                <w:rFonts w:ascii="Times New Roman" w:hAnsi="Times New Roman" w:cs="Times New Roman"/>
              </w:rPr>
              <w:t>Reserved</w:t>
            </w:r>
          </w:p>
        </w:tc>
      </w:tr>
      <w:tr w:rsidR="001F3DF9" w14:paraId="64ADB069" w14:textId="77777777" w:rsidTr="002E6C7C">
        <w:trPr>
          <w:cantSplit/>
        </w:trPr>
        <w:tc>
          <w:tcPr>
            <w:tcW w:w="1500" w:type="dxa"/>
          </w:tcPr>
          <w:p w14:paraId="243756D5" w14:textId="77777777" w:rsidR="001F3DF9" w:rsidRDefault="001F3DF9" w:rsidP="002E6C7C">
            <w:pPr>
              <w:pStyle w:val="text"/>
              <w:rPr>
                <w:rFonts w:ascii="Times New Roman" w:hAnsi="Times New Roman" w:cs="Times New Roman"/>
              </w:rPr>
            </w:pPr>
            <w:r>
              <w:rPr>
                <w:rFonts w:ascii="Times New Roman" w:hAnsi="Times New Roman" w:cs="Times New Roman"/>
              </w:rPr>
              <w:t>CP17</w:t>
            </w:r>
          </w:p>
        </w:tc>
        <w:tc>
          <w:tcPr>
            <w:tcW w:w="1712" w:type="dxa"/>
          </w:tcPr>
          <w:p w14:paraId="7A0AFF18" w14:textId="77777777" w:rsidR="001F3DF9" w:rsidRDefault="001F3DF9" w:rsidP="002E6C7C">
            <w:pPr>
              <w:pStyle w:val="text"/>
              <w:rPr>
                <w:rFonts w:ascii="Times New Roman" w:hAnsi="Times New Roman" w:cs="Times New Roman"/>
              </w:rPr>
            </w:pPr>
            <w:r>
              <w:rPr>
                <w:rFonts w:ascii="Times New Roman" w:hAnsi="Times New Roman" w:cs="Times New Roman"/>
              </w:rPr>
              <w:t>V2_X</w:t>
            </w:r>
          </w:p>
        </w:tc>
        <w:tc>
          <w:tcPr>
            <w:tcW w:w="1811" w:type="dxa"/>
          </w:tcPr>
          <w:p w14:paraId="12E93422" w14:textId="77777777" w:rsidR="001F3DF9" w:rsidRDefault="001F3DF9" w:rsidP="002E6C7C">
            <w:pPr>
              <w:pStyle w:val="text"/>
              <w:rPr>
                <w:rFonts w:ascii="Times New Roman" w:hAnsi="Times New Roman" w:cs="Times New Roman"/>
              </w:rPr>
            </w:pPr>
            <w:r>
              <w:rPr>
                <w:rFonts w:ascii="Times New Roman" w:hAnsi="Times New Roman" w:cs="Times New Roman"/>
              </w:rPr>
              <w:t xml:space="preserve">Float </w:t>
            </w:r>
          </w:p>
        </w:tc>
        <w:tc>
          <w:tcPr>
            <w:tcW w:w="3347" w:type="dxa"/>
          </w:tcPr>
          <w:p w14:paraId="1781ABEF" w14:textId="77777777" w:rsidR="001F3DF9" w:rsidRDefault="001F3DF9" w:rsidP="002E6C7C">
            <w:pPr>
              <w:pStyle w:val="text"/>
              <w:rPr>
                <w:rFonts w:ascii="Times New Roman" w:hAnsi="Times New Roman" w:cs="Times New Roman"/>
              </w:rPr>
            </w:pPr>
            <w:r>
              <w:rPr>
                <w:rFonts w:ascii="Times New Roman" w:hAnsi="Times New Roman" w:cs="Times New Roman"/>
              </w:rPr>
              <w:t>Vertex 1 X</w:t>
            </w:r>
          </w:p>
        </w:tc>
      </w:tr>
      <w:tr w:rsidR="001F3DF9" w14:paraId="1F466C12" w14:textId="77777777" w:rsidTr="002E6C7C">
        <w:trPr>
          <w:cantSplit/>
        </w:trPr>
        <w:tc>
          <w:tcPr>
            <w:tcW w:w="1500" w:type="dxa"/>
          </w:tcPr>
          <w:p w14:paraId="76559C02" w14:textId="77777777" w:rsidR="001F3DF9" w:rsidRDefault="001F3DF9" w:rsidP="002E6C7C">
            <w:pPr>
              <w:pStyle w:val="text"/>
              <w:rPr>
                <w:rFonts w:ascii="Times New Roman" w:hAnsi="Times New Roman" w:cs="Times New Roman"/>
              </w:rPr>
            </w:pPr>
            <w:r>
              <w:rPr>
                <w:rFonts w:ascii="Times New Roman" w:hAnsi="Times New Roman" w:cs="Times New Roman"/>
              </w:rPr>
              <w:t>CP18</w:t>
            </w:r>
          </w:p>
        </w:tc>
        <w:tc>
          <w:tcPr>
            <w:tcW w:w="1712" w:type="dxa"/>
          </w:tcPr>
          <w:p w14:paraId="4D4F0032" w14:textId="77777777" w:rsidR="001F3DF9" w:rsidRDefault="001F3DF9" w:rsidP="002E6C7C">
            <w:pPr>
              <w:pStyle w:val="text"/>
              <w:rPr>
                <w:rFonts w:ascii="Times New Roman" w:hAnsi="Times New Roman" w:cs="Times New Roman"/>
              </w:rPr>
            </w:pPr>
            <w:r>
              <w:rPr>
                <w:rFonts w:ascii="Times New Roman" w:hAnsi="Times New Roman" w:cs="Times New Roman"/>
              </w:rPr>
              <w:t>V2_Y</w:t>
            </w:r>
          </w:p>
        </w:tc>
        <w:tc>
          <w:tcPr>
            <w:tcW w:w="1811" w:type="dxa"/>
          </w:tcPr>
          <w:p w14:paraId="6AC76796" w14:textId="77777777" w:rsidR="001F3DF9" w:rsidRDefault="001F3DF9" w:rsidP="002E6C7C">
            <w:pPr>
              <w:pStyle w:val="text"/>
              <w:rPr>
                <w:rFonts w:ascii="Times New Roman" w:hAnsi="Times New Roman" w:cs="Times New Roman"/>
              </w:rPr>
            </w:pPr>
            <w:r>
              <w:rPr>
                <w:rFonts w:ascii="Times New Roman" w:hAnsi="Times New Roman" w:cs="Times New Roman"/>
              </w:rPr>
              <w:t xml:space="preserve">Float </w:t>
            </w:r>
          </w:p>
        </w:tc>
        <w:tc>
          <w:tcPr>
            <w:tcW w:w="3347" w:type="dxa"/>
          </w:tcPr>
          <w:p w14:paraId="7EDDD522" w14:textId="77777777" w:rsidR="001F3DF9" w:rsidRDefault="001F3DF9" w:rsidP="002E6C7C">
            <w:pPr>
              <w:pStyle w:val="text"/>
              <w:rPr>
                <w:rFonts w:ascii="Times New Roman" w:hAnsi="Times New Roman" w:cs="Times New Roman"/>
              </w:rPr>
            </w:pPr>
            <w:r>
              <w:rPr>
                <w:rFonts w:ascii="Times New Roman" w:hAnsi="Times New Roman" w:cs="Times New Roman"/>
              </w:rPr>
              <w:t>Vertex 1 Y</w:t>
            </w:r>
          </w:p>
        </w:tc>
      </w:tr>
      <w:tr w:rsidR="001F3DF9" w14:paraId="3AA9659B" w14:textId="77777777" w:rsidTr="002E6C7C">
        <w:trPr>
          <w:cantSplit/>
        </w:trPr>
        <w:tc>
          <w:tcPr>
            <w:tcW w:w="1500" w:type="dxa"/>
          </w:tcPr>
          <w:p w14:paraId="6BACA59C" w14:textId="77777777" w:rsidR="001F3DF9" w:rsidRDefault="001F3DF9" w:rsidP="002E6C7C">
            <w:pPr>
              <w:pStyle w:val="text"/>
              <w:rPr>
                <w:rFonts w:ascii="Times New Roman" w:hAnsi="Times New Roman" w:cs="Times New Roman"/>
              </w:rPr>
            </w:pPr>
            <w:r>
              <w:rPr>
                <w:rFonts w:ascii="Times New Roman" w:hAnsi="Times New Roman" w:cs="Times New Roman"/>
              </w:rPr>
              <w:t>CP19</w:t>
            </w:r>
          </w:p>
        </w:tc>
        <w:tc>
          <w:tcPr>
            <w:tcW w:w="1712" w:type="dxa"/>
          </w:tcPr>
          <w:p w14:paraId="595A3EEB" w14:textId="77777777" w:rsidR="001F3DF9" w:rsidRDefault="001F3DF9" w:rsidP="002E6C7C">
            <w:pPr>
              <w:pStyle w:val="text"/>
              <w:rPr>
                <w:rFonts w:ascii="Times New Roman" w:hAnsi="Times New Roman" w:cs="Times New Roman"/>
              </w:rPr>
            </w:pPr>
            <w:r>
              <w:rPr>
                <w:rFonts w:ascii="Times New Roman" w:hAnsi="Times New Roman" w:cs="Times New Roman"/>
              </w:rPr>
              <w:t>V2_Z</w:t>
            </w:r>
          </w:p>
        </w:tc>
        <w:tc>
          <w:tcPr>
            <w:tcW w:w="1811" w:type="dxa"/>
          </w:tcPr>
          <w:p w14:paraId="762C90EA" w14:textId="77777777" w:rsidR="001F3DF9" w:rsidRDefault="001F3DF9" w:rsidP="002E6C7C">
            <w:pPr>
              <w:pStyle w:val="text"/>
              <w:rPr>
                <w:rFonts w:ascii="Times New Roman" w:hAnsi="Times New Roman" w:cs="Times New Roman"/>
              </w:rPr>
            </w:pPr>
            <w:r>
              <w:rPr>
                <w:rFonts w:ascii="Times New Roman" w:hAnsi="Times New Roman" w:cs="Times New Roman"/>
              </w:rPr>
              <w:t xml:space="preserve">Float </w:t>
            </w:r>
          </w:p>
        </w:tc>
        <w:tc>
          <w:tcPr>
            <w:tcW w:w="3347" w:type="dxa"/>
          </w:tcPr>
          <w:p w14:paraId="26C04F27" w14:textId="77777777" w:rsidR="001F3DF9" w:rsidRDefault="001F3DF9" w:rsidP="002E6C7C">
            <w:pPr>
              <w:pStyle w:val="text"/>
              <w:rPr>
                <w:rFonts w:ascii="Times New Roman" w:hAnsi="Times New Roman" w:cs="Times New Roman"/>
              </w:rPr>
            </w:pPr>
            <w:r>
              <w:rPr>
                <w:rFonts w:ascii="Times New Roman" w:hAnsi="Times New Roman" w:cs="Times New Roman"/>
              </w:rPr>
              <w:t>Vertex 1 Z</w:t>
            </w:r>
          </w:p>
        </w:tc>
      </w:tr>
      <w:tr w:rsidR="001F3DF9" w14:paraId="7EEA071B" w14:textId="77777777" w:rsidTr="002E6C7C">
        <w:trPr>
          <w:cantSplit/>
        </w:trPr>
        <w:tc>
          <w:tcPr>
            <w:tcW w:w="1500" w:type="dxa"/>
          </w:tcPr>
          <w:p w14:paraId="0FABCE5E" w14:textId="77777777" w:rsidR="001F3DF9" w:rsidRDefault="001F3DF9" w:rsidP="002E6C7C">
            <w:pPr>
              <w:pStyle w:val="text"/>
              <w:rPr>
                <w:rFonts w:ascii="Times New Roman" w:hAnsi="Times New Roman" w:cs="Times New Roman"/>
              </w:rPr>
            </w:pPr>
            <w:r>
              <w:rPr>
                <w:rFonts w:ascii="Times New Roman" w:hAnsi="Times New Roman" w:cs="Times New Roman"/>
              </w:rPr>
              <w:t>CP20</w:t>
            </w:r>
          </w:p>
        </w:tc>
        <w:tc>
          <w:tcPr>
            <w:tcW w:w="1712" w:type="dxa"/>
          </w:tcPr>
          <w:p w14:paraId="4D18A492" w14:textId="77777777" w:rsidR="001F3DF9" w:rsidRDefault="001F3DF9" w:rsidP="002E6C7C">
            <w:pPr>
              <w:pStyle w:val="text"/>
              <w:rPr>
                <w:rFonts w:ascii="Times New Roman" w:hAnsi="Times New Roman" w:cs="Times New Roman"/>
              </w:rPr>
            </w:pPr>
            <w:r>
              <w:rPr>
                <w:rFonts w:ascii="Times New Roman" w:hAnsi="Times New Roman" w:cs="Times New Roman"/>
              </w:rPr>
              <w:t>Reserved</w:t>
            </w:r>
          </w:p>
        </w:tc>
        <w:tc>
          <w:tcPr>
            <w:tcW w:w="1811" w:type="dxa"/>
          </w:tcPr>
          <w:p w14:paraId="456E4643" w14:textId="77777777" w:rsidR="001F3DF9" w:rsidRDefault="001F3DF9" w:rsidP="002E6C7C">
            <w:pPr>
              <w:pStyle w:val="text"/>
              <w:rPr>
                <w:rFonts w:ascii="Times New Roman" w:hAnsi="Times New Roman" w:cs="Times New Roman"/>
              </w:rPr>
            </w:pPr>
            <w:r>
              <w:rPr>
                <w:rFonts w:ascii="Times New Roman" w:hAnsi="Times New Roman" w:cs="Times New Roman"/>
              </w:rPr>
              <w:t>0x0</w:t>
            </w:r>
          </w:p>
        </w:tc>
        <w:tc>
          <w:tcPr>
            <w:tcW w:w="3347" w:type="dxa"/>
          </w:tcPr>
          <w:p w14:paraId="328A4E49" w14:textId="77777777" w:rsidR="001F3DF9" w:rsidRDefault="001F3DF9" w:rsidP="002E6C7C">
            <w:pPr>
              <w:pStyle w:val="text"/>
              <w:rPr>
                <w:rFonts w:ascii="Times New Roman" w:hAnsi="Times New Roman" w:cs="Times New Roman"/>
              </w:rPr>
            </w:pPr>
            <w:r>
              <w:rPr>
                <w:rFonts w:ascii="Times New Roman" w:hAnsi="Times New Roman" w:cs="Times New Roman"/>
              </w:rPr>
              <w:t>Reserved</w:t>
            </w:r>
          </w:p>
        </w:tc>
      </w:tr>
      <w:tr w:rsidR="001F3DF9" w14:paraId="495C20CD" w14:textId="77777777" w:rsidTr="002E6C7C">
        <w:trPr>
          <w:cantSplit/>
        </w:trPr>
        <w:tc>
          <w:tcPr>
            <w:tcW w:w="1500" w:type="dxa"/>
          </w:tcPr>
          <w:p w14:paraId="731F86AC" w14:textId="77777777" w:rsidR="001F3DF9" w:rsidRDefault="001F3DF9" w:rsidP="002E6C7C">
            <w:pPr>
              <w:pStyle w:val="text"/>
              <w:rPr>
                <w:rFonts w:ascii="Times New Roman" w:hAnsi="Times New Roman" w:cs="Times New Roman"/>
              </w:rPr>
            </w:pPr>
            <w:r>
              <w:rPr>
                <w:rFonts w:ascii="Times New Roman" w:hAnsi="Times New Roman" w:cs="Times New Roman"/>
              </w:rPr>
              <w:t>CP21</w:t>
            </w:r>
          </w:p>
        </w:tc>
        <w:tc>
          <w:tcPr>
            <w:tcW w:w="1712" w:type="dxa"/>
          </w:tcPr>
          <w:p w14:paraId="1B7E7C08" w14:textId="77777777" w:rsidR="001F3DF9" w:rsidRDefault="001F3DF9" w:rsidP="002E6C7C">
            <w:pPr>
              <w:pStyle w:val="text"/>
              <w:rPr>
                <w:rFonts w:ascii="Times New Roman" w:hAnsi="Times New Roman" w:cs="Times New Roman"/>
              </w:rPr>
            </w:pPr>
            <w:r>
              <w:rPr>
                <w:rFonts w:ascii="Times New Roman" w:hAnsi="Times New Roman" w:cs="Times New Roman"/>
              </w:rPr>
              <w:t>V2_C</w:t>
            </w:r>
          </w:p>
        </w:tc>
        <w:tc>
          <w:tcPr>
            <w:tcW w:w="1811" w:type="dxa"/>
          </w:tcPr>
          <w:p w14:paraId="5E690902" w14:textId="77777777" w:rsidR="001F3DF9" w:rsidRDefault="001F3DF9" w:rsidP="002E6C7C">
            <w:pPr>
              <w:pStyle w:val="text"/>
              <w:rPr>
                <w:rFonts w:ascii="Times New Roman" w:hAnsi="Times New Roman" w:cs="Times New Roman"/>
              </w:rPr>
            </w:pPr>
            <w:r>
              <w:rPr>
                <w:rFonts w:ascii="Times New Roman" w:hAnsi="Times New Roman" w:cs="Times New Roman"/>
              </w:rPr>
              <w:t>I</w:t>
            </w:r>
          </w:p>
        </w:tc>
        <w:tc>
          <w:tcPr>
            <w:tcW w:w="3347" w:type="dxa"/>
          </w:tcPr>
          <w:p w14:paraId="7E8B8437" w14:textId="77777777" w:rsidR="001F3DF9" w:rsidRDefault="001F3DF9" w:rsidP="002E6C7C">
            <w:pPr>
              <w:pStyle w:val="text"/>
              <w:rPr>
                <w:rFonts w:ascii="Times New Roman" w:hAnsi="Times New Roman" w:cs="Times New Roman"/>
              </w:rPr>
            </w:pPr>
            <w:r>
              <w:rPr>
                <w:rFonts w:ascii="Times New Roman" w:hAnsi="Times New Roman" w:cs="Times New Roman"/>
              </w:rPr>
              <w:t>Vertex 1 Color {A, R, G, B}</w:t>
            </w:r>
          </w:p>
        </w:tc>
      </w:tr>
      <w:tr w:rsidR="001F3DF9" w14:paraId="4E06D73E" w14:textId="77777777" w:rsidTr="002E6C7C">
        <w:trPr>
          <w:cantSplit/>
        </w:trPr>
        <w:tc>
          <w:tcPr>
            <w:tcW w:w="1500" w:type="dxa"/>
          </w:tcPr>
          <w:p w14:paraId="6E6324D2" w14:textId="77777777" w:rsidR="001F3DF9" w:rsidRDefault="001F3DF9" w:rsidP="002E6C7C">
            <w:pPr>
              <w:pStyle w:val="text"/>
              <w:rPr>
                <w:rFonts w:ascii="Times New Roman" w:hAnsi="Times New Roman" w:cs="Times New Roman"/>
              </w:rPr>
            </w:pPr>
            <w:r>
              <w:rPr>
                <w:rFonts w:ascii="Times New Roman" w:hAnsi="Times New Roman" w:cs="Times New Roman"/>
              </w:rPr>
              <w:t>CP22</w:t>
            </w:r>
          </w:p>
        </w:tc>
        <w:tc>
          <w:tcPr>
            <w:tcW w:w="1712" w:type="dxa"/>
          </w:tcPr>
          <w:p w14:paraId="6C889003" w14:textId="77777777" w:rsidR="001F3DF9" w:rsidRDefault="001F3DF9" w:rsidP="002E6C7C">
            <w:pPr>
              <w:pStyle w:val="text"/>
              <w:rPr>
                <w:rFonts w:ascii="Times New Roman" w:hAnsi="Times New Roman" w:cs="Times New Roman"/>
              </w:rPr>
            </w:pPr>
            <w:r>
              <w:rPr>
                <w:rFonts w:ascii="Times New Roman" w:hAnsi="Times New Roman" w:cs="Times New Roman"/>
              </w:rPr>
              <w:t>V2_S</w:t>
            </w:r>
          </w:p>
        </w:tc>
        <w:tc>
          <w:tcPr>
            <w:tcW w:w="1811" w:type="dxa"/>
          </w:tcPr>
          <w:p w14:paraId="4E09A984" w14:textId="77777777" w:rsidR="001F3DF9" w:rsidRDefault="001F3DF9" w:rsidP="002E6C7C">
            <w:pPr>
              <w:pStyle w:val="text"/>
              <w:rPr>
                <w:rFonts w:ascii="Times New Roman" w:hAnsi="Times New Roman" w:cs="Times New Roman"/>
              </w:rPr>
            </w:pPr>
            <w:r>
              <w:rPr>
                <w:rFonts w:ascii="Times New Roman" w:hAnsi="Times New Roman" w:cs="Times New Roman"/>
              </w:rPr>
              <w:t>I</w:t>
            </w:r>
          </w:p>
        </w:tc>
        <w:tc>
          <w:tcPr>
            <w:tcW w:w="3347" w:type="dxa"/>
          </w:tcPr>
          <w:p w14:paraId="63B9127B" w14:textId="77777777" w:rsidR="001F3DF9" w:rsidRDefault="001F3DF9" w:rsidP="002E6C7C">
            <w:pPr>
              <w:pStyle w:val="text"/>
              <w:rPr>
                <w:rFonts w:ascii="Times New Roman" w:hAnsi="Times New Roman" w:cs="Times New Roman"/>
              </w:rPr>
            </w:pPr>
            <w:r>
              <w:rPr>
                <w:rFonts w:ascii="Times New Roman" w:hAnsi="Times New Roman" w:cs="Times New Roman"/>
              </w:rPr>
              <w:t>Vertex 1 Specular {F, Rs, Gs, Bs}</w:t>
            </w:r>
          </w:p>
        </w:tc>
      </w:tr>
      <w:tr w:rsidR="001F3DF9" w14:paraId="0A889A0A" w14:textId="77777777" w:rsidTr="002E6C7C">
        <w:trPr>
          <w:cantSplit/>
        </w:trPr>
        <w:tc>
          <w:tcPr>
            <w:tcW w:w="1500" w:type="dxa"/>
          </w:tcPr>
          <w:p w14:paraId="777C4833" w14:textId="77777777" w:rsidR="001F3DF9" w:rsidRDefault="001F3DF9" w:rsidP="002E6C7C">
            <w:pPr>
              <w:pStyle w:val="text"/>
              <w:rPr>
                <w:rFonts w:ascii="Times New Roman" w:hAnsi="Times New Roman" w:cs="Times New Roman"/>
              </w:rPr>
            </w:pPr>
            <w:r>
              <w:rPr>
                <w:rFonts w:ascii="Times New Roman" w:hAnsi="Times New Roman" w:cs="Times New Roman"/>
              </w:rPr>
              <w:t>CP23</w:t>
            </w:r>
          </w:p>
        </w:tc>
        <w:tc>
          <w:tcPr>
            <w:tcW w:w="1712" w:type="dxa"/>
          </w:tcPr>
          <w:p w14:paraId="75EAD532" w14:textId="77777777" w:rsidR="001F3DF9" w:rsidRDefault="001F3DF9" w:rsidP="002E6C7C">
            <w:pPr>
              <w:pStyle w:val="text"/>
              <w:rPr>
                <w:rFonts w:ascii="Times New Roman" w:hAnsi="Times New Roman" w:cs="Times New Roman"/>
              </w:rPr>
            </w:pPr>
            <w:r>
              <w:rPr>
                <w:rFonts w:ascii="Times New Roman" w:hAnsi="Times New Roman" w:cs="Times New Roman"/>
              </w:rPr>
              <w:t>Reserved</w:t>
            </w:r>
          </w:p>
        </w:tc>
        <w:tc>
          <w:tcPr>
            <w:tcW w:w="1811" w:type="dxa"/>
          </w:tcPr>
          <w:p w14:paraId="4D01C4FE" w14:textId="77777777" w:rsidR="001F3DF9" w:rsidRDefault="001F3DF9" w:rsidP="002E6C7C">
            <w:pPr>
              <w:pStyle w:val="text"/>
              <w:rPr>
                <w:rFonts w:ascii="Times New Roman" w:hAnsi="Times New Roman" w:cs="Times New Roman"/>
              </w:rPr>
            </w:pPr>
            <w:r>
              <w:rPr>
                <w:rFonts w:ascii="Times New Roman" w:hAnsi="Times New Roman" w:cs="Times New Roman"/>
              </w:rPr>
              <w:t xml:space="preserve">0x0 </w:t>
            </w:r>
          </w:p>
        </w:tc>
        <w:tc>
          <w:tcPr>
            <w:tcW w:w="3347" w:type="dxa"/>
          </w:tcPr>
          <w:p w14:paraId="57EF186B" w14:textId="77777777" w:rsidR="001F3DF9" w:rsidRDefault="001F3DF9" w:rsidP="002E6C7C">
            <w:pPr>
              <w:pStyle w:val="text"/>
              <w:rPr>
                <w:rFonts w:ascii="Times New Roman" w:hAnsi="Times New Roman" w:cs="Times New Roman"/>
              </w:rPr>
            </w:pPr>
            <w:r>
              <w:rPr>
                <w:rFonts w:ascii="Times New Roman" w:hAnsi="Times New Roman" w:cs="Times New Roman"/>
              </w:rPr>
              <w:t>Reserved</w:t>
            </w:r>
          </w:p>
        </w:tc>
      </w:tr>
      <w:tr w:rsidR="001F3DF9" w14:paraId="418C7D57" w14:textId="77777777" w:rsidTr="002E6C7C">
        <w:trPr>
          <w:cantSplit/>
        </w:trPr>
        <w:tc>
          <w:tcPr>
            <w:tcW w:w="1500" w:type="dxa"/>
          </w:tcPr>
          <w:p w14:paraId="358A2AF4" w14:textId="77777777" w:rsidR="001F3DF9" w:rsidRDefault="001F3DF9" w:rsidP="002E6C7C">
            <w:pPr>
              <w:pStyle w:val="text"/>
              <w:rPr>
                <w:rFonts w:ascii="Times New Roman" w:hAnsi="Times New Roman" w:cs="Times New Roman"/>
              </w:rPr>
            </w:pPr>
            <w:r>
              <w:rPr>
                <w:rFonts w:ascii="Times New Roman" w:hAnsi="Times New Roman" w:cs="Times New Roman"/>
              </w:rPr>
              <w:t>CP24</w:t>
            </w:r>
          </w:p>
        </w:tc>
        <w:tc>
          <w:tcPr>
            <w:tcW w:w="1712" w:type="dxa"/>
          </w:tcPr>
          <w:p w14:paraId="109EAAC2" w14:textId="77777777" w:rsidR="001F3DF9" w:rsidRDefault="001F3DF9" w:rsidP="002E6C7C">
            <w:pPr>
              <w:pStyle w:val="text"/>
              <w:rPr>
                <w:rFonts w:ascii="Times New Roman" w:hAnsi="Times New Roman" w:cs="Times New Roman"/>
              </w:rPr>
            </w:pPr>
            <w:r>
              <w:rPr>
                <w:rFonts w:ascii="Times New Roman" w:hAnsi="Times New Roman" w:cs="Times New Roman"/>
              </w:rPr>
              <w:t>Reserved</w:t>
            </w:r>
          </w:p>
        </w:tc>
        <w:tc>
          <w:tcPr>
            <w:tcW w:w="1811" w:type="dxa"/>
          </w:tcPr>
          <w:p w14:paraId="32099F55" w14:textId="77777777" w:rsidR="001F3DF9" w:rsidRDefault="001F3DF9" w:rsidP="002E6C7C">
            <w:pPr>
              <w:pStyle w:val="text"/>
              <w:rPr>
                <w:rFonts w:ascii="Times New Roman" w:hAnsi="Times New Roman" w:cs="Times New Roman"/>
              </w:rPr>
            </w:pPr>
            <w:r>
              <w:rPr>
                <w:rFonts w:ascii="Times New Roman" w:hAnsi="Times New Roman" w:cs="Times New Roman"/>
              </w:rPr>
              <w:t xml:space="preserve">0x0 </w:t>
            </w:r>
          </w:p>
        </w:tc>
        <w:tc>
          <w:tcPr>
            <w:tcW w:w="3347" w:type="dxa"/>
          </w:tcPr>
          <w:p w14:paraId="363244F7" w14:textId="77777777" w:rsidR="001F3DF9" w:rsidRDefault="001F3DF9" w:rsidP="002E6C7C">
            <w:pPr>
              <w:pStyle w:val="text"/>
              <w:rPr>
                <w:rFonts w:ascii="Times New Roman" w:hAnsi="Times New Roman" w:cs="Times New Roman"/>
              </w:rPr>
            </w:pPr>
            <w:r>
              <w:rPr>
                <w:rFonts w:ascii="Times New Roman" w:hAnsi="Times New Roman" w:cs="Times New Roman"/>
              </w:rPr>
              <w:t>Reserved</w:t>
            </w:r>
          </w:p>
        </w:tc>
      </w:tr>
      <w:tr w:rsidR="001F3DF9" w14:paraId="6EC7606D" w14:textId="77777777" w:rsidTr="002E6C7C">
        <w:trPr>
          <w:cantSplit/>
        </w:trPr>
        <w:tc>
          <w:tcPr>
            <w:tcW w:w="1500" w:type="dxa"/>
            <w:tcBorders>
              <w:bottom w:val="single" w:sz="12" w:space="0" w:color="auto"/>
            </w:tcBorders>
          </w:tcPr>
          <w:p w14:paraId="45B142A1" w14:textId="77777777" w:rsidR="001F3DF9" w:rsidRDefault="001F3DF9" w:rsidP="002E6C7C">
            <w:pPr>
              <w:pStyle w:val="text"/>
              <w:rPr>
                <w:rFonts w:ascii="Times New Roman" w:hAnsi="Times New Roman" w:cs="Times New Roman"/>
              </w:rPr>
            </w:pPr>
            <w:r>
              <w:rPr>
                <w:rFonts w:ascii="Times New Roman" w:hAnsi="Times New Roman" w:cs="Times New Roman"/>
              </w:rPr>
              <w:t>TRIGGER</w:t>
            </w:r>
            <w:r>
              <w:rPr>
                <w:rFonts w:ascii="Times New Roman" w:hAnsi="Times New Roman" w:cs="Times New Roman"/>
              </w:rPr>
              <w:sym w:font="Wingdings" w:char="F053"/>
            </w:r>
          </w:p>
        </w:tc>
        <w:tc>
          <w:tcPr>
            <w:tcW w:w="1712" w:type="dxa"/>
            <w:tcBorders>
              <w:bottom w:val="single" w:sz="12" w:space="0" w:color="auto"/>
            </w:tcBorders>
          </w:tcPr>
          <w:p w14:paraId="3C55F407" w14:textId="77777777" w:rsidR="001F3DF9" w:rsidRDefault="001F3DF9" w:rsidP="002E6C7C">
            <w:pPr>
              <w:pStyle w:val="text"/>
              <w:rPr>
                <w:rFonts w:ascii="Times New Roman" w:hAnsi="Times New Roman" w:cs="Times New Roman"/>
              </w:rPr>
            </w:pPr>
            <w:r>
              <w:rPr>
                <w:rFonts w:ascii="Times New Roman" w:hAnsi="Times New Roman" w:cs="Times New Roman"/>
              </w:rPr>
              <w:t>3D Trigger</w:t>
            </w:r>
          </w:p>
        </w:tc>
        <w:tc>
          <w:tcPr>
            <w:tcW w:w="1811" w:type="dxa"/>
            <w:tcBorders>
              <w:bottom w:val="single" w:sz="12" w:space="0" w:color="auto"/>
            </w:tcBorders>
          </w:tcPr>
          <w:p w14:paraId="487F8CB4" w14:textId="77777777" w:rsidR="001F3DF9" w:rsidRDefault="001F3DF9" w:rsidP="002E6C7C">
            <w:pPr>
              <w:pStyle w:val="text"/>
              <w:rPr>
                <w:rFonts w:ascii="Times New Roman" w:hAnsi="Times New Roman" w:cs="Times New Roman"/>
              </w:rPr>
            </w:pPr>
            <w:r>
              <w:rPr>
                <w:rFonts w:ascii="Times New Roman" w:hAnsi="Times New Roman" w:cs="Times New Roman"/>
              </w:rPr>
              <w:t>NA</w:t>
            </w:r>
          </w:p>
        </w:tc>
        <w:tc>
          <w:tcPr>
            <w:tcW w:w="3347" w:type="dxa"/>
            <w:tcBorders>
              <w:bottom w:val="single" w:sz="12" w:space="0" w:color="auto"/>
            </w:tcBorders>
          </w:tcPr>
          <w:p w14:paraId="6045BF43" w14:textId="77777777" w:rsidR="001F3DF9" w:rsidRDefault="001F3DF9" w:rsidP="002E6C7C">
            <w:pPr>
              <w:pStyle w:val="text"/>
              <w:rPr>
                <w:rFonts w:ascii="Times New Roman" w:hAnsi="Times New Roman" w:cs="Times New Roman"/>
              </w:rPr>
            </w:pPr>
            <w:r>
              <w:rPr>
                <w:rFonts w:ascii="Times New Roman" w:hAnsi="Times New Roman" w:cs="Times New Roman"/>
              </w:rPr>
              <w:t>Triggers 3D commands</w:t>
            </w:r>
          </w:p>
        </w:tc>
      </w:tr>
    </w:tbl>
    <w:p w14:paraId="71CB35CC" w14:textId="77777777" w:rsidR="001F3DF9" w:rsidRDefault="001F3DF9" w:rsidP="001F3DF9"/>
    <w:p w14:paraId="1BDBCB39" w14:textId="77777777" w:rsidR="001F3DF9" w:rsidRDefault="001F3DF9" w:rsidP="001F3DF9">
      <w:pPr>
        <w:rPr>
          <w:b/>
          <w:bCs/>
        </w:rPr>
      </w:pPr>
      <w:r>
        <w:sym w:font="Wingdings" w:char="F053"/>
      </w:r>
      <w:r>
        <w:rPr>
          <w:b/>
          <w:bCs/>
        </w:rPr>
        <w:t>=Command Trigger</w:t>
      </w:r>
    </w:p>
    <w:p w14:paraId="5A1003C6" w14:textId="77777777" w:rsidR="001F3DF9" w:rsidRDefault="001F3DF9" w:rsidP="001F3DF9"/>
    <w:p w14:paraId="336DBA5E" w14:textId="77777777" w:rsidR="001F3DF9" w:rsidRDefault="001F3DF9" w:rsidP="001F3DF9">
      <w:pPr>
        <w:pStyle w:val="text"/>
        <w:rPr>
          <w:rFonts w:ascii="Times New Roman" w:hAnsi="Times New Roman" w:cs="Times New Roman"/>
          <w:b/>
          <w:bCs/>
          <w:caps/>
        </w:rPr>
      </w:pPr>
      <w:r>
        <w:rPr>
          <w:rFonts w:ascii="Times New Roman" w:hAnsi="Times New Roman" w:cs="Times New Roman"/>
        </w:rPr>
        <w:br w:type="page"/>
      </w:r>
      <w:r>
        <w:rPr>
          <w:rFonts w:ascii="Times New Roman" w:hAnsi="Times New Roman" w:cs="Times New Roman"/>
          <w:b/>
          <w:bCs/>
          <w:caps/>
        </w:rPr>
        <w:t>ACTIVE parameters</w:t>
      </w:r>
    </w:p>
    <w:p w14:paraId="13937028" w14:textId="77777777" w:rsidR="001F3DF9" w:rsidRDefault="001F3DF9" w:rsidP="001F3DF9">
      <w:pPr>
        <w:rPr>
          <w:b/>
          <w:bCs/>
          <w:caps/>
        </w:rPr>
      </w:pPr>
    </w:p>
    <w:tbl>
      <w:tblPr>
        <w:tblW w:w="0" w:type="auto"/>
        <w:tblInd w:w="108" w:type="dxa"/>
        <w:tblLayout w:type="fixed"/>
        <w:tblLook w:val="0000" w:firstRow="0" w:lastRow="0" w:firstColumn="0" w:lastColumn="0" w:noHBand="0" w:noVBand="0"/>
      </w:tblPr>
      <w:tblGrid>
        <w:gridCol w:w="1553"/>
        <w:gridCol w:w="655"/>
      </w:tblGrid>
      <w:tr w:rsidR="001F3DF9" w14:paraId="6430DD48"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1A42775D" w14:textId="77777777" w:rsidR="001F3DF9" w:rsidRDefault="001F3DF9" w:rsidP="002E6C7C">
            <w:pPr>
              <w:pStyle w:val="text"/>
              <w:rPr>
                <w:rFonts w:ascii="Times New Roman" w:hAnsi="Times New Roman" w:cs="Times New Roman"/>
              </w:rPr>
            </w:pPr>
            <w:r>
              <w:rPr>
                <w:rFonts w:ascii="Times New Roman" w:hAnsi="Times New Roman" w:cs="Times New Roman"/>
              </w:rPr>
              <w:t>BUF_CTRL</w:t>
            </w:r>
          </w:p>
        </w:tc>
        <w:tc>
          <w:tcPr>
            <w:tcW w:w="655" w:type="dxa"/>
            <w:tcBorders>
              <w:top w:val="single" w:sz="6" w:space="0" w:color="auto"/>
              <w:left w:val="single" w:sz="6" w:space="0" w:color="auto"/>
              <w:bottom w:val="single" w:sz="6" w:space="0" w:color="auto"/>
              <w:right w:val="single" w:sz="6" w:space="0" w:color="auto"/>
            </w:tcBorders>
          </w:tcPr>
          <w:p w14:paraId="02E9F38B"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29711D7E"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41A5FF6E" w14:textId="77777777" w:rsidR="001F3DF9" w:rsidRDefault="001F3DF9" w:rsidP="002E6C7C">
            <w:pPr>
              <w:pStyle w:val="text"/>
              <w:rPr>
                <w:rFonts w:ascii="Times New Roman" w:hAnsi="Times New Roman" w:cs="Times New Roman"/>
              </w:rPr>
            </w:pPr>
            <w:r>
              <w:rPr>
                <w:rFonts w:ascii="Times New Roman" w:hAnsi="Times New Roman" w:cs="Times New Roman"/>
              </w:rPr>
              <w:t>XYW_AD</w:t>
            </w:r>
          </w:p>
        </w:tc>
        <w:tc>
          <w:tcPr>
            <w:tcW w:w="655" w:type="dxa"/>
            <w:tcBorders>
              <w:top w:val="single" w:sz="6" w:space="0" w:color="auto"/>
              <w:left w:val="single" w:sz="6" w:space="0" w:color="auto"/>
              <w:bottom w:val="single" w:sz="6" w:space="0" w:color="auto"/>
              <w:right w:val="single" w:sz="6" w:space="0" w:color="auto"/>
            </w:tcBorders>
          </w:tcPr>
          <w:p w14:paraId="1844FB80"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577C3258"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738522E4" w14:textId="77777777" w:rsidR="001F3DF9" w:rsidRDefault="001F3DF9" w:rsidP="002E6C7C">
            <w:pPr>
              <w:pStyle w:val="text"/>
              <w:rPr>
                <w:rFonts w:ascii="Times New Roman" w:hAnsi="Times New Roman" w:cs="Times New Roman"/>
              </w:rPr>
            </w:pPr>
            <w:r>
              <w:rPr>
                <w:rFonts w:ascii="Times New Roman" w:hAnsi="Times New Roman" w:cs="Times New Roman"/>
              </w:rPr>
              <w:t>XYW_SZ</w:t>
            </w:r>
          </w:p>
        </w:tc>
        <w:tc>
          <w:tcPr>
            <w:tcW w:w="655" w:type="dxa"/>
            <w:tcBorders>
              <w:top w:val="single" w:sz="6" w:space="0" w:color="auto"/>
              <w:left w:val="single" w:sz="6" w:space="0" w:color="auto"/>
              <w:bottom w:val="single" w:sz="6" w:space="0" w:color="auto"/>
              <w:right w:val="single" w:sz="6" w:space="0" w:color="auto"/>
            </w:tcBorders>
          </w:tcPr>
          <w:p w14:paraId="559886E7"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6A142A74"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52A43F6C" w14:textId="77777777" w:rsidR="001F3DF9" w:rsidRDefault="001F3DF9" w:rsidP="002E6C7C">
            <w:pPr>
              <w:pStyle w:val="text"/>
              <w:rPr>
                <w:rFonts w:ascii="Times New Roman" w:hAnsi="Times New Roman" w:cs="Times New Roman"/>
              </w:rPr>
            </w:pPr>
            <w:r>
              <w:rPr>
                <w:rFonts w:ascii="Times New Roman" w:hAnsi="Times New Roman" w:cs="Times New Roman"/>
              </w:rPr>
              <w:t>DE_SORG</w:t>
            </w:r>
          </w:p>
        </w:tc>
        <w:tc>
          <w:tcPr>
            <w:tcW w:w="655" w:type="dxa"/>
            <w:tcBorders>
              <w:top w:val="single" w:sz="6" w:space="0" w:color="auto"/>
              <w:left w:val="single" w:sz="6" w:space="0" w:color="auto"/>
              <w:bottom w:val="single" w:sz="6" w:space="0" w:color="auto"/>
              <w:right w:val="single" w:sz="6" w:space="0" w:color="auto"/>
            </w:tcBorders>
          </w:tcPr>
          <w:p w14:paraId="0221E9D4"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147AEA71"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22AD8614" w14:textId="77777777" w:rsidR="001F3DF9" w:rsidRDefault="001F3DF9" w:rsidP="002E6C7C">
            <w:pPr>
              <w:pStyle w:val="text"/>
              <w:rPr>
                <w:rFonts w:ascii="Times New Roman" w:hAnsi="Times New Roman" w:cs="Times New Roman"/>
              </w:rPr>
            </w:pPr>
            <w:r>
              <w:rPr>
                <w:rFonts w:ascii="Times New Roman" w:hAnsi="Times New Roman" w:cs="Times New Roman"/>
              </w:rPr>
              <w:t>DE_DORG</w:t>
            </w:r>
          </w:p>
        </w:tc>
        <w:tc>
          <w:tcPr>
            <w:tcW w:w="655" w:type="dxa"/>
            <w:tcBorders>
              <w:top w:val="single" w:sz="6" w:space="0" w:color="auto"/>
              <w:left w:val="single" w:sz="6" w:space="0" w:color="auto"/>
              <w:bottom w:val="single" w:sz="6" w:space="0" w:color="auto"/>
              <w:right w:val="single" w:sz="6" w:space="0" w:color="auto"/>
            </w:tcBorders>
          </w:tcPr>
          <w:p w14:paraId="75FD60E3"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3A1E6A8E"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4A809BD6" w14:textId="77777777" w:rsidR="001F3DF9" w:rsidRDefault="001F3DF9" w:rsidP="002E6C7C">
            <w:pPr>
              <w:pStyle w:val="text"/>
              <w:rPr>
                <w:rFonts w:ascii="Times New Roman" w:hAnsi="Times New Roman" w:cs="Times New Roman"/>
              </w:rPr>
            </w:pPr>
            <w:r>
              <w:rPr>
                <w:rFonts w:ascii="Times New Roman" w:hAnsi="Times New Roman" w:cs="Times New Roman"/>
              </w:rPr>
              <w:t>DE_ZPTCH</w:t>
            </w:r>
          </w:p>
        </w:tc>
        <w:tc>
          <w:tcPr>
            <w:tcW w:w="655" w:type="dxa"/>
            <w:tcBorders>
              <w:top w:val="single" w:sz="6" w:space="0" w:color="auto"/>
              <w:left w:val="single" w:sz="6" w:space="0" w:color="auto"/>
              <w:bottom w:val="single" w:sz="6" w:space="0" w:color="auto"/>
              <w:right w:val="single" w:sz="6" w:space="0" w:color="auto"/>
            </w:tcBorders>
          </w:tcPr>
          <w:p w14:paraId="42E72FB7"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1BB318D7"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3BEA92B7" w14:textId="77777777" w:rsidR="001F3DF9" w:rsidRDefault="001F3DF9" w:rsidP="002E6C7C">
            <w:pPr>
              <w:pStyle w:val="text"/>
              <w:rPr>
                <w:rFonts w:ascii="Times New Roman" w:hAnsi="Times New Roman" w:cs="Times New Roman"/>
              </w:rPr>
            </w:pPr>
            <w:r>
              <w:rPr>
                <w:rFonts w:ascii="Times New Roman" w:hAnsi="Times New Roman" w:cs="Times New Roman"/>
              </w:rPr>
              <w:t>DE_SPTCH</w:t>
            </w:r>
          </w:p>
        </w:tc>
        <w:tc>
          <w:tcPr>
            <w:tcW w:w="655" w:type="dxa"/>
            <w:tcBorders>
              <w:top w:val="single" w:sz="6" w:space="0" w:color="auto"/>
              <w:left w:val="single" w:sz="6" w:space="0" w:color="auto"/>
              <w:bottom w:val="single" w:sz="6" w:space="0" w:color="auto"/>
              <w:right w:val="single" w:sz="6" w:space="0" w:color="auto"/>
            </w:tcBorders>
          </w:tcPr>
          <w:p w14:paraId="310B5B1C"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559B04C7"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40CCB783" w14:textId="77777777" w:rsidR="001F3DF9" w:rsidRDefault="001F3DF9" w:rsidP="002E6C7C">
            <w:pPr>
              <w:pStyle w:val="text"/>
              <w:rPr>
                <w:rFonts w:ascii="Times New Roman" w:hAnsi="Times New Roman" w:cs="Times New Roman"/>
              </w:rPr>
            </w:pPr>
            <w:r>
              <w:rPr>
                <w:rFonts w:ascii="Times New Roman" w:hAnsi="Times New Roman" w:cs="Times New Roman"/>
              </w:rPr>
              <w:t>DE_DPTCH</w:t>
            </w:r>
          </w:p>
        </w:tc>
        <w:tc>
          <w:tcPr>
            <w:tcW w:w="655" w:type="dxa"/>
            <w:tcBorders>
              <w:top w:val="single" w:sz="6" w:space="0" w:color="auto"/>
              <w:left w:val="single" w:sz="6" w:space="0" w:color="auto"/>
              <w:bottom w:val="single" w:sz="6" w:space="0" w:color="auto"/>
              <w:right w:val="single" w:sz="6" w:space="0" w:color="auto"/>
            </w:tcBorders>
          </w:tcPr>
          <w:p w14:paraId="08A8FA67"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6178570F"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37132B72" w14:textId="77777777" w:rsidR="001F3DF9" w:rsidRDefault="001F3DF9" w:rsidP="002E6C7C">
            <w:pPr>
              <w:pStyle w:val="text"/>
              <w:rPr>
                <w:rFonts w:ascii="Times New Roman" w:hAnsi="Times New Roman" w:cs="Times New Roman"/>
              </w:rPr>
            </w:pPr>
            <w:r>
              <w:rPr>
                <w:rFonts w:ascii="Times New Roman" w:hAnsi="Times New Roman" w:cs="Times New Roman"/>
              </w:rPr>
              <w:t>CMD_OPC</w:t>
            </w:r>
          </w:p>
        </w:tc>
        <w:tc>
          <w:tcPr>
            <w:tcW w:w="655" w:type="dxa"/>
            <w:tcBorders>
              <w:top w:val="single" w:sz="6" w:space="0" w:color="auto"/>
              <w:left w:val="single" w:sz="6" w:space="0" w:color="auto"/>
              <w:bottom w:val="single" w:sz="6" w:space="0" w:color="auto"/>
              <w:right w:val="single" w:sz="6" w:space="0" w:color="auto"/>
            </w:tcBorders>
          </w:tcPr>
          <w:p w14:paraId="7576967E" w14:textId="77777777" w:rsidR="001F3DF9" w:rsidRDefault="001F3DF9" w:rsidP="002E6C7C">
            <w:pPr>
              <w:pStyle w:val="text"/>
              <w:rPr>
                <w:rFonts w:ascii="Times New Roman" w:hAnsi="Times New Roman" w:cs="Times New Roman"/>
              </w:rPr>
            </w:pPr>
            <w:r>
              <w:rPr>
                <w:rFonts w:ascii="Times New Roman" w:hAnsi="Times New Roman" w:cs="Times New Roman"/>
              </w:rPr>
              <w:t>0x8</w:t>
            </w:r>
          </w:p>
        </w:tc>
      </w:tr>
      <w:tr w:rsidR="001F3DF9" w14:paraId="1317235B"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60B0BAE1" w14:textId="77777777" w:rsidR="001F3DF9" w:rsidRDefault="001F3DF9" w:rsidP="002E6C7C">
            <w:pPr>
              <w:pStyle w:val="text"/>
              <w:rPr>
                <w:rFonts w:ascii="Times New Roman" w:hAnsi="Times New Roman" w:cs="Times New Roman"/>
              </w:rPr>
            </w:pPr>
            <w:r>
              <w:rPr>
                <w:rFonts w:ascii="Times New Roman" w:hAnsi="Times New Roman" w:cs="Times New Roman"/>
              </w:rPr>
              <w:t>CMD_ROP</w:t>
            </w:r>
          </w:p>
        </w:tc>
        <w:tc>
          <w:tcPr>
            <w:tcW w:w="655" w:type="dxa"/>
            <w:tcBorders>
              <w:top w:val="single" w:sz="6" w:space="0" w:color="auto"/>
              <w:left w:val="single" w:sz="6" w:space="0" w:color="auto"/>
              <w:bottom w:val="single" w:sz="6" w:space="0" w:color="auto"/>
              <w:right w:val="single" w:sz="6" w:space="0" w:color="auto"/>
            </w:tcBorders>
          </w:tcPr>
          <w:p w14:paraId="76FE412C"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4B129F2B"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79B422F6" w14:textId="77777777" w:rsidR="001F3DF9" w:rsidRDefault="001F3DF9" w:rsidP="002E6C7C">
            <w:pPr>
              <w:pStyle w:val="text"/>
              <w:rPr>
                <w:rFonts w:ascii="Times New Roman" w:hAnsi="Times New Roman" w:cs="Times New Roman"/>
              </w:rPr>
            </w:pPr>
            <w:r>
              <w:rPr>
                <w:rFonts w:ascii="Times New Roman" w:hAnsi="Times New Roman" w:cs="Times New Roman"/>
              </w:rPr>
              <w:t>CMD_STYLE</w:t>
            </w:r>
          </w:p>
        </w:tc>
        <w:tc>
          <w:tcPr>
            <w:tcW w:w="655" w:type="dxa"/>
            <w:tcBorders>
              <w:top w:val="single" w:sz="6" w:space="0" w:color="auto"/>
              <w:left w:val="single" w:sz="6" w:space="0" w:color="auto"/>
              <w:bottom w:val="single" w:sz="6" w:space="0" w:color="auto"/>
              <w:right w:val="single" w:sz="6" w:space="0" w:color="auto"/>
            </w:tcBorders>
          </w:tcPr>
          <w:p w14:paraId="0EAE2D75"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2159D815"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24712145" w14:textId="77777777" w:rsidR="001F3DF9" w:rsidRDefault="001F3DF9" w:rsidP="002E6C7C">
            <w:pPr>
              <w:pStyle w:val="text"/>
              <w:rPr>
                <w:rFonts w:ascii="Times New Roman" w:hAnsi="Times New Roman" w:cs="Times New Roman"/>
              </w:rPr>
            </w:pPr>
            <w:r>
              <w:rPr>
                <w:rFonts w:ascii="Times New Roman" w:hAnsi="Times New Roman" w:cs="Times New Roman"/>
              </w:rPr>
              <w:t>CMD_PATRN</w:t>
            </w:r>
          </w:p>
        </w:tc>
        <w:tc>
          <w:tcPr>
            <w:tcW w:w="655" w:type="dxa"/>
            <w:tcBorders>
              <w:top w:val="single" w:sz="6" w:space="0" w:color="auto"/>
              <w:left w:val="single" w:sz="6" w:space="0" w:color="auto"/>
              <w:bottom w:val="single" w:sz="6" w:space="0" w:color="auto"/>
              <w:right w:val="single" w:sz="6" w:space="0" w:color="auto"/>
            </w:tcBorders>
          </w:tcPr>
          <w:p w14:paraId="23161615"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671C99C3"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0EC356CD" w14:textId="77777777" w:rsidR="001F3DF9" w:rsidRDefault="001F3DF9" w:rsidP="002E6C7C">
            <w:pPr>
              <w:pStyle w:val="text"/>
              <w:rPr>
                <w:rFonts w:ascii="Times New Roman" w:hAnsi="Times New Roman" w:cs="Times New Roman"/>
              </w:rPr>
            </w:pPr>
            <w:r>
              <w:rPr>
                <w:rFonts w:ascii="Times New Roman" w:hAnsi="Times New Roman" w:cs="Times New Roman"/>
              </w:rPr>
              <w:t>CMD_CLP</w:t>
            </w:r>
          </w:p>
        </w:tc>
        <w:tc>
          <w:tcPr>
            <w:tcW w:w="655" w:type="dxa"/>
            <w:tcBorders>
              <w:top w:val="single" w:sz="6" w:space="0" w:color="auto"/>
              <w:left w:val="single" w:sz="6" w:space="0" w:color="auto"/>
              <w:bottom w:val="single" w:sz="6" w:space="0" w:color="auto"/>
              <w:right w:val="single" w:sz="6" w:space="0" w:color="auto"/>
            </w:tcBorders>
          </w:tcPr>
          <w:p w14:paraId="76E5C0A6"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5FBA25C7"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4F43B89D" w14:textId="77777777" w:rsidR="001F3DF9" w:rsidRDefault="001F3DF9" w:rsidP="002E6C7C">
            <w:pPr>
              <w:pStyle w:val="text"/>
              <w:rPr>
                <w:rFonts w:ascii="Times New Roman" w:hAnsi="Times New Roman" w:cs="Times New Roman"/>
              </w:rPr>
            </w:pPr>
            <w:r>
              <w:rPr>
                <w:rFonts w:ascii="Times New Roman" w:hAnsi="Times New Roman" w:cs="Times New Roman"/>
              </w:rPr>
              <w:t>FORE</w:t>
            </w:r>
          </w:p>
        </w:tc>
        <w:tc>
          <w:tcPr>
            <w:tcW w:w="655" w:type="dxa"/>
            <w:tcBorders>
              <w:top w:val="single" w:sz="6" w:space="0" w:color="auto"/>
              <w:left w:val="single" w:sz="6" w:space="0" w:color="auto"/>
              <w:bottom w:val="single" w:sz="6" w:space="0" w:color="auto"/>
              <w:right w:val="single" w:sz="6" w:space="0" w:color="auto"/>
            </w:tcBorders>
          </w:tcPr>
          <w:p w14:paraId="740E32A7"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6CF373D6"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03483FE7" w14:textId="77777777" w:rsidR="001F3DF9" w:rsidRDefault="001F3DF9" w:rsidP="002E6C7C">
            <w:pPr>
              <w:pStyle w:val="text"/>
              <w:rPr>
                <w:rFonts w:ascii="Times New Roman" w:hAnsi="Times New Roman" w:cs="Times New Roman"/>
              </w:rPr>
            </w:pPr>
            <w:r>
              <w:rPr>
                <w:rFonts w:ascii="Times New Roman" w:hAnsi="Times New Roman" w:cs="Times New Roman"/>
              </w:rPr>
              <w:t>BACK</w:t>
            </w:r>
          </w:p>
        </w:tc>
        <w:tc>
          <w:tcPr>
            <w:tcW w:w="655" w:type="dxa"/>
            <w:tcBorders>
              <w:top w:val="single" w:sz="6" w:space="0" w:color="auto"/>
              <w:left w:val="single" w:sz="6" w:space="0" w:color="auto"/>
              <w:bottom w:val="single" w:sz="6" w:space="0" w:color="auto"/>
              <w:right w:val="single" w:sz="6" w:space="0" w:color="auto"/>
            </w:tcBorders>
          </w:tcPr>
          <w:p w14:paraId="05C83705"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35A32530"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52AFD257" w14:textId="77777777" w:rsidR="001F3DF9" w:rsidRDefault="001F3DF9" w:rsidP="002E6C7C">
            <w:pPr>
              <w:pStyle w:val="text"/>
              <w:rPr>
                <w:rFonts w:ascii="Times New Roman" w:hAnsi="Times New Roman" w:cs="Times New Roman"/>
              </w:rPr>
            </w:pPr>
            <w:r>
              <w:rPr>
                <w:rFonts w:ascii="Times New Roman" w:hAnsi="Times New Roman" w:cs="Times New Roman"/>
              </w:rPr>
              <w:t>MASK</w:t>
            </w:r>
          </w:p>
        </w:tc>
        <w:tc>
          <w:tcPr>
            <w:tcW w:w="655" w:type="dxa"/>
            <w:tcBorders>
              <w:top w:val="single" w:sz="6" w:space="0" w:color="auto"/>
              <w:left w:val="single" w:sz="6" w:space="0" w:color="auto"/>
              <w:bottom w:val="single" w:sz="6" w:space="0" w:color="auto"/>
              <w:right w:val="single" w:sz="6" w:space="0" w:color="auto"/>
            </w:tcBorders>
          </w:tcPr>
          <w:p w14:paraId="3E253D08"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4BE64385"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4ED66EA4" w14:textId="77777777" w:rsidR="001F3DF9" w:rsidRDefault="001F3DF9" w:rsidP="002E6C7C">
            <w:pPr>
              <w:pStyle w:val="text"/>
              <w:rPr>
                <w:rFonts w:ascii="Times New Roman" w:hAnsi="Times New Roman" w:cs="Times New Roman"/>
              </w:rPr>
            </w:pPr>
            <w:r>
              <w:rPr>
                <w:rFonts w:ascii="Times New Roman" w:hAnsi="Times New Roman" w:cs="Times New Roman"/>
              </w:rPr>
              <w:t>DE_KEY</w:t>
            </w:r>
          </w:p>
        </w:tc>
        <w:tc>
          <w:tcPr>
            <w:tcW w:w="655" w:type="dxa"/>
            <w:tcBorders>
              <w:top w:val="single" w:sz="6" w:space="0" w:color="auto"/>
              <w:left w:val="single" w:sz="6" w:space="0" w:color="auto"/>
              <w:bottom w:val="single" w:sz="6" w:space="0" w:color="auto"/>
              <w:right w:val="single" w:sz="6" w:space="0" w:color="auto"/>
            </w:tcBorders>
          </w:tcPr>
          <w:p w14:paraId="135F5901"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63BF95C3"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5BB91C15" w14:textId="77777777" w:rsidR="001F3DF9" w:rsidRDefault="001F3DF9" w:rsidP="002E6C7C">
            <w:pPr>
              <w:pStyle w:val="text"/>
              <w:rPr>
                <w:rFonts w:ascii="Times New Roman" w:hAnsi="Times New Roman" w:cs="Times New Roman"/>
              </w:rPr>
            </w:pPr>
            <w:r>
              <w:rPr>
                <w:rFonts w:ascii="Times New Roman" w:hAnsi="Times New Roman" w:cs="Times New Roman"/>
              </w:rPr>
              <w:t>LPAT</w:t>
            </w:r>
          </w:p>
        </w:tc>
        <w:tc>
          <w:tcPr>
            <w:tcW w:w="655" w:type="dxa"/>
            <w:tcBorders>
              <w:top w:val="single" w:sz="6" w:space="0" w:color="auto"/>
              <w:left w:val="single" w:sz="6" w:space="0" w:color="auto"/>
              <w:bottom w:val="single" w:sz="6" w:space="0" w:color="auto"/>
              <w:right w:val="single" w:sz="6" w:space="0" w:color="auto"/>
            </w:tcBorders>
          </w:tcPr>
          <w:p w14:paraId="67773881"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776E75DE"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47E13F11" w14:textId="77777777" w:rsidR="001F3DF9" w:rsidRDefault="001F3DF9" w:rsidP="002E6C7C">
            <w:pPr>
              <w:pStyle w:val="text"/>
              <w:rPr>
                <w:rFonts w:ascii="Times New Roman" w:hAnsi="Times New Roman" w:cs="Times New Roman"/>
              </w:rPr>
            </w:pPr>
            <w:r>
              <w:rPr>
                <w:rFonts w:ascii="Times New Roman" w:hAnsi="Times New Roman" w:cs="Times New Roman"/>
              </w:rPr>
              <w:t>PCTRL</w:t>
            </w:r>
          </w:p>
        </w:tc>
        <w:tc>
          <w:tcPr>
            <w:tcW w:w="655" w:type="dxa"/>
            <w:tcBorders>
              <w:top w:val="single" w:sz="6" w:space="0" w:color="auto"/>
              <w:left w:val="single" w:sz="6" w:space="0" w:color="auto"/>
              <w:bottom w:val="single" w:sz="6" w:space="0" w:color="auto"/>
              <w:right w:val="single" w:sz="6" w:space="0" w:color="auto"/>
            </w:tcBorders>
          </w:tcPr>
          <w:p w14:paraId="273D583A"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15C84EDF"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63ACCCD1" w14:textId="77777777" w:rsidR="001F3DF9" w:rsidRDefault="001F3DF9" w:rsidP="002E6C7C">
            <w:pPr>
              <w:pStyle w:val="text"/>
              <w:rPr>
                <w:rFonts w:ascii="Times New Roman" w:hAnsi="Times New Roman" w:cs="Times New Roman"/>
              </w:rPr>
            </w:pPr>
            <w:r>
              <w:rPr>
                <w:rFonts w:ascii="Times New Roman" w:hAnsi="Times New Roman" w:cs="Times New Roman"/>
              </w:rPr>
              <w:t>CLPTL</w:t>
            </w:r>
          </w:p>
        </w:tc>
        <w:tc>
          <w:tcPr>
            <w:tcW w:w="655" w:type="dxa"/>
            <w:tcBorders>
              <w:top w:val="single" w:sz="6" w:space="0" w:color="auto"/>
              <w:left w:val="single" w:sz="6" w:space="0" w:color="auto"/>
              <w:bottom w:val="single" w:sz="6" w:space="0" w:color="auto"/>
              <w:right w:val="single" w:sz="6" w:space="0" w:color="auto"/>
            </w:tcBorders>
          </w:tcPr>
          <w:p w14:paraId="773A61D6"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037A59E9"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40868BDE" w14:textId="77777777" w:rsidR="001F3DF9" w:rsidRDefault="001F3DF9" w:rsidP="002E6C7C">
            <w:pPr>
              <w:pStyle w:val="text"/>
              <w:rPr>
                <w:rFonts w:ascii="Times New Roman" w:hAnsi="Times New Roman" w:cs="Times New Roman"/>
              </w:rPr>
            </w:pPr>
            <w:r>
              <w:rPr>
                <w:rFonts w:ascii="Times New Roman" w:hAnsi="Times New Roman" w:cs="Times New Roman"/>
              </w:rPr>
              <w:t>CLPBR</w:t>
            </w:r>
          </w:p>
        </w:tc>
        <w:tc>
          <w:tcPr>
            <w:tcW w:w="655" w:type="dxa"/>
            <w:tcBorders>
              <w:top w:val="single" w:sz="6" w:space="0" w:color="auto"/>
              <w:left w:val="single" w:sz="6" w:space="0" w:color="auto"/>
              <w:bottom w:val="single" w:sz="6" w:space="0" w:color="auto"/>
              <w:right w:val="single" w:sz="6" w:space="0" w:color="auto"/>
            </w:tcBorders>
          </w:tcPr>
          <w:p w14:paraId="04B088BC"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7DF92389"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07D7E94F" w14:textId="77777777" w:rsidR="001F3DF9" w:rsidRDefault="001F3DF9" w:rsidP="002E6C7C">
            <w:pPr>
              <w:pStyle w:val="text"/>
              <w:rPr>
                <w:rFonts w:ascii="Times New Roman" w:hAnsi="Times New Roman" w:cs="Times New Roman"/>
              </w:rPr>
            </w:pPr>
            <w:r>
              <w:rPr>
                <w:rFonts w:ascii="Times New Roman" w:hAnsi="Times New Roman" w:cs="Times New Roman"/>
              </w:rPr>
              <w:t>DE_ZORG</w:t>
            </w:r>
          </w:p>
        </w:tc>
        <w:tc>
          <w:tcPr>
            <w:tcW w:w="655" w:type="dxa"/>
            <w:tcBorders>
              <w:top w:val="single" w:sz="6" w:space="0" w:color="auto"/>
              <w:left w:val="single" w:sz="6" w:space="0" w:color="auto"/>
              <w:bottom w:val="single" w:sz="6" w:space="0" w:color="auto"/>
              <w:right w:val="single" w:sz="6" w:space="0" w:color="auto"/>
            </w:tcBorders>
          </w:tcPr>
          <w:p w14:paraId="011E2EE1"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sym w:font="ZapfDingbats" w:char="F033"/>
            </w:r>
          </w:p>
        </w:tc>
      </w:tr>
      <w:tr w:rsidR="001F3DF9" w14:paraId="4A4E1BEA"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59D528A5" w14:textId="77777777" w:rsidR="001F3DF9" w:rsidRDefault="001F3DF9" w:rsidP="002E6C7C">
            <w:pPr>
              <w:pStyle w:val="text"/>
              <w:rPr>
                <w:rFonts w:ascii="Times New Roman" w:hAnsi="Times New Roman" w:cs="Times New Roman"/>
              </w:rPr>
            </w:pPr>
            <w:r>
              <w:rPr>
                <w:rFonts w:ascii="Times New Roman" w:hAnsi="Times New Roman" w:cs="Times New Roman"/>
              </w:rPr>
              <w:t>LOD0_ORG</w:t>
            </w:r>
          </w:p>
        </w:tc>
        <w:tc>
          <w:tcPr>
            <w:tcW w:w="655" w:type="dxa"/>
            <w:tcBorders>
              <w:top w:val="single" w:sz="6" w:space="0" w:color="auto"/>
              <w:left w:val="single" w:sz="6" w:space="0" w:color="auto"/>
              <w:bottom w:val="single" w:sz="6" w:space="0" w:color="auto"/>
              <w:right w:val="single" w:sz="6" w:space="0" w:color="auto"/>
            </w:tcBorders>
          </w:tcPr>
          <w:p w14:paraId="61851A48"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t>-</w:t>
            </w:r>
          </w:p>
        </w:tc>
      </w:tr>
      <w:tr w:rsidR="001F3DF9" w14:paraId="649CA199"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3191BF18" w14:textId="77777777" w:rsidR="001F3DF9" w:rsidRDefault="001F3DF9" w:rsidP="002E6C7C">
            <w:pPr>
              <w:pStyle w:val="text"/>
              <w:rPr>
                <w:rFonts w:ascii="Times New Roman" w:hAnsi="Times New Roman" w:cs="Times New Roman"/>
              </w:rPr>
            </w:pPr>
            <w:r>
              <w:rPr>
                <w:rFonts w:ascii="Times New Roman" w:hAnsi="Times New Roman" w:cs="Times New Roman"/>
              </w:rPr>
              <w:t>LOD1_ORG</w:t>
            </w:r>
          </w:p>
        </w:tc>
        <w:tc>
          <w:tcPr>
            <w:tcW w:w="655" w:type="dxa"/>
            <w:tcBorders>
              <w:top w:val="single" w:sz="6" w:space="0" w:color="auto"/>
              <w:left w:val="single" w:sz="6" w:space="0" w:color="auto"/>
              <w:bottom w:val="single" w:sz="6" w:space="0" w:color="auto"/>
              <w:right w:val="single" w:sz="6" w:space="0" w:color="auto"/>
            </w:tcBorders>
          </w:tcPr>
          <w:p w14:paraId="3F5CC274"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t>-</w:t>
            </w:r>
          </w:p>
        </w:tc>
      </w:tr>
      <w:tr w:rsidR="001F3DF9" w14:paraId="7C34AA59"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67F05308" w14:textId="77777777" w:rsidR="001F3DF9" w:rsidRDefault="001F3DF9" w:rsidP="002E6C7C">
            <w:pPr>
              <w:pStyle w:val="text"/>
              <w:rPr>
                <w:rFonts w:ascii="Times New Roman" w:hAnsi="Times New Roman" w:cs="Times New Roman"/>
              </w:rPr>
            </w:pPr>
            <w:r>
              <w:rPr>
                <w:rFonts w:ascii="Times New Roman" w:hAnsi="Times New Roman" w:cs="Times New Roman"/>
              </w:rPr>
              <w:t>LOD2_ORG</w:t>
            </w:r>
          </w:p>
        </w:tc>
        <w:tc>
          <w:tcPr>
            <w:tcW w:w="655" w:type="dxa"/>
            <w:tcBorders>
              <w:top w:val="single" w:sz="6" w:space="0" w:color="auto"/>
              <w:left w:val="single" w:sz="6" w:space="0" w:color="auto"/>
              <w:bottom w:val="single" w:sz="6" w:space="0" w:color="auto"/>
              <w:right w:val="single" w:sz="6" w:space="0" w:color="auto"/>
            </w:tcBorders>
          </w:tcPr>
          <w:p w14:paraId="09AE3BB1"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t>-</w:t>
            </w:r>
          </w:p>
        </w:tc>
      </w:tr>
      <w:tr w:rsidR="001F3DF9" w14:paraId="1C5A739E"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0B780941" w14:textId="77777777" w:rsidR="001F3DF9" w:rsidRDefault="001F3DF9" w:rsidP="002E6C7C">
            <w:pPr>
              <w:pStyle w:val="text"/>
              <w:rPr>
                <w:rFonts w:ascii="Times New Roman" w:hAnsi="Times New Roman" w:cs="Times New Roman"/>
              </w:rPr>
            </w:pPr>
            <w:r>
              <w:rPr>
                <w:rFonts w:ascii="Times New Roman" w:hAnsi="Times New Roman" w:cs="Times New Roman"/>
              </w:rPr>
              <w:t>LOD3_ORG</w:t>
            </w:r>
          </w:p>
        </w:tc>
        <w:tc>
          <w:tcPr>
            <w:tcW w:w="655" w:type="dxa"/>
            <w:tcBorders>
              <w:top w:val="single" w:sz="6" w:space="0" w:color="auto"/>
              <w:left w:val="single" w:sz="6" w:space="0" w:color="auto"/>
              <w:bottom w:val="single" w:sz="6" w:space="0" w:color="auto"/>
              <w:right w:val="single" w:sz="6" w:space="0" w:color="auto"/>
            </w:tcBorders>
          </w:tcPr>
          <w:p w14:paraId="1707ABE7"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t>-</w:t>
            </w:r>
          </w:p>
        </w:tc>
      </w:tr>
      <w:tr w:rsidR="001F3DF9" w14:paraId="78D0CE4A"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55123ECD" w14:textId="77777777" w:rsidR="001F3DF9" w:rsidRDefault="001F3DF9" w:rsidP="002E6C7C">
            <w:pPr>
              <w:pStyle w:val="text"/>
              <w:rPr>
                <w:rFonts w:ascii="Times New Roman" w:hAnsi="Times New Roman" w:cs="Times New Roman"/>
              </w:rPr>
            </w:pPr>
            <w:r>
              <w:rPr>
                <w:rFonts w:ascii="Times New Roman" w:hAnsi="Times New Roman" w:cs="Times New Roman"/>
              </w:rPr>
              <w:t>LOD4_ORG</w:t>
            </w:r>
          </w:p>
        </w:tc>
        <w:tc>
          <w:tcPr>
            <w:tcW w:w="655" w:type="dxa"/>
            <w:tcBorders>
              <w:top w:val="single" w:sz="6" w:space="0" w:color="auto"/>
              <w:left w:val="single" w:sz="6" w:space="0" w:color="auto"/>
              <w:bottom w:val="single" w:sz="6" w:space="0" w:color="auto"/>
              <w:right w:val="single" w:sz="6" w:space="0" w:color="auto"/>
            </w:tcBorders>
          </w:tcPr>
          <w:p w14:paraId="38002679"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t>-</w:t>
            </w:r>
          </w:p>
        </w:tc>
      </w:tr>
      <w:tr w:rsidR="001F3DF9" w14:paraId="78F51890"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7D86E105" w14:textId="77777777" w:rsidR="001F3DF9" w:rsidRDefault="001F3DF9" w:rsidP="002E6C7C">
            <w:pPr>
              <w:pStyle w:val="text"/>
              <w:rPr>
                <w:rFonts w:ascii="Times New Roman" w:hAnsi="Times New Roman" w:cs="Times New Roman"/>
              </w:rPr>
            </w:pPr>
            <w:r>
              <w:rPr>
                <w:rFonts w:ascii="Times New Roman" w:hAnsi="Times New Roman" w:cs="Times New Roman"/>
              </w:rPr>
              <w:t>TPAL_ORG</w:t>
            </w:r>
          </w:p>
        </w:tc>
        <w:tc>
          <w:tcPr>
            <w:tcW w:w="655" w:type="dxa"/>
            <w:tcBorders>
              <w:top w:val="single" w:sz="6" w:space="0" w:color="auto"/>
              <w:left w:val="single" w:sz="6" w:space="0" w:color="auto"/>
              <w:bottom w:val="single" w:sz="6" w:space="0" w:color="auto"/>
              <w:right w:val="single" w:sz="6" w:space="0" w:color="auto"/>
            </w:tcBorders>
          </w:tcPr>
          <w:p w14:paraId="3A736BA3"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t>-</w:t>
            </w:r>
          </w:p>
        </w:tc>
      </w:tr>
      <w:tr w:rsidR="001F3DF9" w14:paraId="6C994531"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6DBC5009" w14:textId="77777777" w:rsidR="001F3DF9" w:rsidRDefault="001F3DF9" w:rsidP="002E6C7C">
            <w:pPr>
              <w:pStyle w:val="text"/>
              <w:rPr>
                <w:rFonts w:ascii="Times New Roman" w:hAnsi="Times New Roman" w:cs="Times New Roman"/>
              </w:rPr>
            </w:pPr>
            <w:r>
              <w:rPr>
                <w:rFonts w:ascii="Times New Roman" w:hAnsi="Times New Roman" w:cs="Times New Roman"/>
              </w:rPr>
              <w:t>HITH</w:t>
            </w:r>
          </w:p>
        </w:tc>
        <w:tc>
          <w:tcPr>
            <w:tcW w:w="655" w:type="dxa"/>
            <w:tcBorders>
              <w:top w:val="single" w:sz="6" w:space="0" w:color="auto"/>
              <w:left w:val="single" w:sz="6" w:space="0" w:color="auto"/>
              <w:bottom w:val="single" w:sz="6" w:space="0" w:color="auto"/>
              <w:right w:val="single" w:sz="6" w:space="0" w:color="auto"/>
            </w:tcBorders>
          </w:tcPr>
          <w:p w14:paraId="6C574FB2"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sym w:font="ZapfDingbats" w:char="F033"/>
            </w:r>
          </w:p>
        </w:tc>
      </w:tr>
      <w:tr w:rsidR="001F3DF9" w14:paraId="0C354C84"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4F00476F" w14:textId="77777777" w:rsidR="001F3DF9" w:rsidRDefault="001F3DF9" w:rsidP="002E6C7C">
            <w:pPr>
              <w:pStyle w:val="text"/>
              <w:rPr>
                <w:rFonts w:ascii="Times New Roman" w:hAnsi="Times New Roman" w:cs="Times New Roman"/>
              </w:rPr>
            </w:pPr>
            <w:r>
              <w:rPr>
                <w:rFonts w:ascii="Times New Roman" w:hAnsi="Times New Roman" w:cs="Times New Roman"/>
              </w:rPr>
              <w:t>YON</w:t>
            </w:r>
          </w:p>
        </w:tc>
        <w:tc>
          <w:tcPr>
            <w:tcW w:w="655" w:type="dxa"/>
            <w:tcBorders>
              <w:top w:val="single" w:sz="6" w:space="0" w:color="auto"/>
              <w:left w:val="single" w:sz="6" w:space="0" w:color="auto"/>
              <w:bottom w:val="single" w:sz="6" w:space="0" w:color="auto"/>
              <w:right w:val="single" w:sz="6" w:space="0" w:color="auto"/>
            </w:tcBorders>
          </w:tcPr>
          <w:p w14:paraId="58C1570C"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sym w:font="ZapfDingbats" w:char="F033"/>
            </w:r>
          </w:p>
        </w:tc>
      </w:tr>
      <w:tr w:rsidR="001F3DF9" w14:paraId="4133A837"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73C51FAB" w14:textId="77777777" w:rsidR="001F3DF9" w:rsidRDefault="001F3DF9" w:rsidP="002E6C7C">
            <w:pPr>
              <w:pStyle w:val="text"/>
              <w:rPr>
                <w:rFonts w:ascii="Times New Roman" w:hAnsi="Times New Roman" w:cs="Times New Roman"/>
              </w:rPr>
            </w:pPr>
            <w:r>
              <w:rPr>
                <w:rFonts w:ascii="Times New Roman" w:hAnsi="Times New Roman" w:cs="Times New Roman"/>
              </w:rPr>
              <w:t>FOG_COLOR</w:t>
            </w:r>
          </w:p>
        </w:tc>
        <w:tc>
          <w:tcPr>
            <w:tcW w:w="655" w:type="dxa"/>
            <w:tcBorders>
              <w:top w:val="single" w:sz="6" w:space="0" w:color="auto"/>
              <w:left w:val="single" w:sz="6" w:space="0" w:color="auto"/>
              <w:bottom w:val="single" w:sz="6" w:space="0" w:color="auto"/>
              <w:right w:val="single" w:sz="6" w:space="0" w:color="auto"/>
            </w:tcBorders>
          </w:tcPr>
          <w:p w14:paraId="6C5CDA68"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sym w:font="ZapfDingbats" w:char="F033"/>
            </w:r>
          </w:p>
        </w:tc>
      </w:tr>
      <w:tr w:rsidR="001F3DF9" w14:paraId="2D029797"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75C91720" w14:textId="77777777" w:rsidR="001F3DF9" w:rsidRDefault="001F3DF9" w:rsidP="002E6C7C">
            <w:pPr>
              <w:pStyle w:val="text"/>
              <w:rPr>
                <w:rFonts w:ascii="Times New Roman" w:hAnsi="Times New Roman" w:cs="Times New Roman"/>
              </w:rPr>
            </w:pPr>
            <w:r>
              <w:rPr>
                <w:rFonts w:ascii="Times New Roman" w:hAnsi="Times New Roman" w:cs="Times New Roman"/>
              </w:rPr>
              <w:t>ALPHA</w:t>
            </w:r>
          </w:p>
        </w:tc>
        <w:tc>
          <w:tcPr>
            <w:tcW w:w="655" w:type="dxa"/>
            <w:tcBorders>
              <w:top w:val="single" w:sz="6" w:space="0" w:color="auto"/>
              <w:left w:val="single" w:sz="6" w:space="0" w:color="auto"/>
              <w:bottom w:val="single" w:sz="6" w:space="0" w:color="auto"/>
              <w:right w:val="single" w:sz="6" w:space="0" w:color="auto"/>
            </w:tcBorders>
          </w:tcPr>
          <w:p w14:paraId="3E891BF7"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sym w:font="ZapfDingbats" w:char="F033"/>
            </w:r>
          </w:p>
        </w:tc>
      </w:tr>
      <w:tr w:rsidR="001F3DF9" w14:paraId="46EAF1AD"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577E52EC" w14:textId="77777777" w:rsidR="001F3DF9" w:rsidRDefault="001F3DF9" w:rsidP="002E6C7C">
            <w:pPr>
              <w:pStyle w:val="text"/>
              <w:rPr>
                <w:rFonts w:ascii="Times New Roman" w:hAnsi="Times New Roman" w:cs="Times New Roman"/>
              </w:rPr>
            </w:pPr>
            <w:r>
              <w:rPr>
                <w:rFonts w:ascii="Times New Roman" w:hAnsi="Times New Roman" w:cs="Times New Roman"/>
              </w:rPr>
              <w:t>ACNTRL</w:t>
            </w:r>
          </w:p>
        </w:tc>
        <w:tc>
          <w:tcPr>
            <w:tcW w:w="655" w:type="dxa"/>
            <w:tcBorders>
              <w:top w:val="single" w:sz="6" w:space="0" w:color="auto"/>
              <w:left w:val="single" w:sz="6" w:space="0" w:color="auto"/>
              <w:bottom w:val="single" w:sz="6" w:space="0" w:color="auto"/>
              <w:right w:val="single" w:sz="6" w:space="0" w:color="auto"/>
            </w:tcBorders>
          </w:tcPr>
          <w:p w14:paraId="2440041F"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sym w:font="ZapfDingbats" w:char="F033"/>
            </w:r>
          </w:p>
        </w:tc>
      </w:tr>
      <w:tr w:rsidR="001F3DF9" w14:paraId="1E745742"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3E466093" w14:textId="77777777" w:rsidR="001F3DF9" w:rsidRDefault="001F3DF9" w:rsidP="002E6C7C">
            <w:pPr>
              <w:pStyle w:val="text"/>
              <w:rPr>
                <w:rFonts w:ascii="Times New Roman" w:hAnsi="Times New Roman" w:cs="Times New Roman"/>
              </w:rPr>
            </w:pPr>
            <w:r>
              <w:rPr>
                <w:rFonts w:ascii="Times New Roman" w:hAnsi="Times New Roman" w:cs="Times New Roman"/>
              </w:rPr>
              <w:t>3D_CNTRL</w:t>
            </w:r>
          </w:p>
        </w:tc>
        <w:tc>
          <w:tcPr>
            <w:tcW w:w="655" w:type="dxa"/>
            <w:tcBorders>
              <w:top w:val="single" w:sz="6" w:space="0" w:color="auto"/>
              <w:left w:val="single" w:sz="6" w:space="0" w:color="auto"/>
              <w:bottom w:val="single" w:sz="6" w:space="0" w:color="auto"/>
              <w:right w:val="single" w:sz="6" w:space="0" w:color="auto"/>
            </w:tcBorders>
          </w:tcPr>
          <w:p w14:paraId="2CF3C25E"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sym w:font="ZapfDingbats" w:char="F033"/>
            </w:r>
          </w:p>
        </w:tc>
      </w:tr>
      <w:tr w:rsidR="001F3DF9" w14:paraId="6041A2EC"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704440E9" w14:textId="77777777" w:rsidR="001F3DF9" w:rsidRDefault="001F3DF9" w:rsidP="002E6C7C">
            <w:pPr>
              <w:pStyle w:val="text"/>
              <w:rPr>
                <w:rFonts w:ascii="Times New Roman" w:hAnsi="Times New Roman" w:cs="Times New Roman"/>
              </w:rPr>
            </w:pPr>
            <w:r>
              <w:rPr>
                <w:rFonts w:ascii="Times New Roman" w:hAnsi="Times New Roman" w:cs="Times New Roman"/>
              </w:rPr>
              <w:t>TEX_CNTRL</w:t>
            </w:r>
          </w:p>
        </w:tc>
        <w:tc>
          <w:tcPr>
            <w:tcW w:w="655" w:type="dxa"/>
            <w:tcBorders>
              <w:top w:val="single" w:sz="6" w:space="0" w:color="auto"/>
              <w:left w:val="single" w:sz="6" w:space="0" w:color="auto"/>
              <w:bottom w:val="single" w:sz="6" w:space="0" w:color="auto"/>
              <w:right w:val="single" w:sz="6" w:space="0" w:color="auto"/>
            </w:tcBorders>
          </w:tcPr>
          <w:p w14:paraId="057B24DB"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t>-</w:t>
            </w:r>
          </w:p>
        </w:tc>
      </w:tr>
    </w:tbl>
    <w:p w14:paraId="51142EDF" w14:textId="77777777" w:rsidR="001F3DF9" w:rsidRDefault="001F3DF9" w:rsidP="001F3DF9">
      <w:pPr>
        <w:pStyle w:val="Heading2"/>
        <w:tabs>
          <w:tab w:val="left" w:pos="720"/>
        </w:tabs>
      </w:pPr>
      <w:r>
        <w:br w:type="page"/>
        <w:t>6.7</w:t>
      </w:r>
      <w:r>
        <w:tab/>
        <w:t>3D Triangle with Full Setup and Vertex Sorting</w:t>
      </w:r>
    </w:p>
    <w:p w14:paraId="0E56F383" w14:textId="77777777" w:rsidR="001F3DF9" w:rsidRDefault="001F3DF9" w:rsidP="001F3DF9">
      <w:pPr>
        <w:tabs>
          <w:tab w:val="left" w:pos="720"/>
        </w:tabs>
      </w:pPr>
    </w:p>
    <w:p w14:paraId="38C89B8B" w14:textId="77777777" w:rsidR="001F3DF9" w:rsidRDefault="001F3DF9" w:rsidP="001F3DF9">
      <w:pPr>
        <w:tabs>
          <w:tab w:val="left" w:pos="720"/>
        </w:tabs>
      </w:pPr>
      <w:r>
        <w:rPr>
          <w:b/>
          <w:bCs/>
        </w:rPr>
        <w:t>Command Name:</w:t>
      </w:r>
      <w:r>
        <w:t xml:space="preserve"> 3D Triangle</w:t>
      </w:r>
    </w:p>
    <w:p w14:paraId="0303EAC2" w14:textId="77777777" w:rsidR="001F3DF9" w:rsidRDefault="001F3DF9" w:rsidP="001F3DF9">
      <w:pPr>
        <w:tabs>
          <w:tab w:val="left" w:pos="720"/>
        </w:tabs>
      </w:pPr>
      <w:r>
        <w:rPr>
          <w:b/>
          <w:bCs/>
        </w:rPr>
        <w:t>Command Mnemonic:</w:t>
      </w:r>
      <w:r>
        <w:t xml:space="preserve"> TRIAN_3D</w:t>
      </w:r>
    </w:p>
    <w:p w14:paraId="4851BDFD" w14:textId="77777777" w:rsidR="001F3DF9" w:rsidRDefault="001F3DF9" w:rsidP="001F3DF9">
      <w:pPr>
        <w:tabs>
          <w:tab w:val="left" w:pos="720"/>
        </w:tabs>
      </w:pPr>
    </w:p>
    <w:p w14:paraId="02F25E85" w14:textId="77777777" w:rsidR="001F3DF9" w:rsidRDefault="001F3DF9" w:rsidP="001F3DF9">
      <w:pPr>
        <w:tabs>
          <w:tab w:val="left" w:pos="720"/>
        </w:tabs>
      </w:pPr>
      <w:r>
        <w:rPr>
          <w:b/>
          <w:bCs/>
        </w:rPr>
        <w:t>Command Description:</w:t>
      </w:r>
    </w:p>
    <w:p w14:paraId="2720C300" w14:textId="77777777" w:rsidR="001F3DF9" w:rsidRDefault="001F3DF9" w:rsidP="001F3DF9">
      <w:pPr>
        <w:tabs>
          <w:tab w:val="left" w:pos="720"/>
        </w:tabs>
        <w:jc w:val="both"/>
      </w:pPr>
      <w:r>
        <w:t>The TRIAN_3D command draws a Textured, Gouraud shaded, Specular lighted or flat shaded triangle. This command  requires only vertex level parameters.</w:t>
      </w:r>
    </w:p>
    <w:p w14:paraId="2EE590B3" w14:textId="77777777" w:rsidR="001F3DF9" w:rsidRDefault="001F3DF9" w:rsidP="001F3DF9">
      <w:pPr>
        <w:tabs>
          <w:tab w:val="left" w:pos="720"/>
        </w:tabs>
        <w:jc w:val="both"/>
      </w:pPr>
    </w:p>
    <w:p w14:paraId="37ECE843" w14:textId="77777777" w:rsidR="001F3DF9" w:rsidRDefault="001F3DF9" w:rsidP="001F3DF9">
      <w:pPr>
        <w:tabs>
          <w:tab w:val="left" w:pos="720"/>
        </w:tabs>
        <w:spacing w:after="120"/>
        <w:rPr>
          <w:b/>
          <w:bCs/>
        </w:rPr>
      </w:pPr>
      <w:r>
        <w:rPr>
          <w:b/>
          <w:bCs/>
        </w:rPr>
        <w:t>Command Capabilities:</w:t>
      </w:r>
    </w:p>
    <w:p w14:paraId="169725E3" w14:textId="77777777" w:rsidR="001F3DF9" w:rsidRDefault="001F3DF9" w:rsidP="001F3DF9">
      <w:pPr>
        <w:pStyle w:val="bulletedlist"/>
        <w:numPr>
          <w:ilvl w:val="0"/>
          <w:numId w:val="1"/>
        </w:numPr>
        <w:tabs>
          <w:tab w:val="left" w:pos="360"/>
        </w:tabs>
        <w:overflowPunct/>
        <w:textAlignment w:val="auto"/>
        <w:rPr>
          <w:rFonts w:ascii="Times New Roman" w:hAnsi="Times New Roman"/>
        </w:rPr>
      </w:pPr>
      <w:r>
        <w:rPr>
          <w:rFonts w:ascii="Times New Roman" w:hAnsi="Times New Roman"/>
        </w:rPr>
        <w:t xml:space="preserve">16 raster operations as defined by the ROP field of the command register. </w:t>
      </w:r>
    </w:p>
    <w:p w14:paraId="3F953D3F" w14:textId="77777777" w:rsidR="001F3DF9" w:rsidRDefault="001F3DF9" w:rsidP="001F3DF9">
      <w:pPr>
        <w:pStyle w:val="bulletedlist"/>
        <w:numPr>
          <w:ilvl w:val="0"/>
          <w:numId w:val="1"/>
        </w:numPr>
        <w:tabs>
          <w:tab w:val="left" w:pos="360"/>
        </w:tabs>
        <w:overflowPunct/>
        <w:textAlignment w:val="auto"/>
        <w:rPr>
          <w:rFonts w:ascii="Times New Roman" w:hAnsi="Times New Roman"/>
        </w:rPr>
      </w:pPr>
      <w:r>
        <w:rPr>
          <w:rFonts w:ascii="Times New Roman" w:hAnsi="Times New Roman"/>
        </w:rPr>
        <w:t>Perspective corrected texture mapping.</w:t>
      </w:r>
    </w:p>
    <w:p w14:paraId="5B5B742D" w14:textId="77777777" w:rsidR="001F3DF9" w:rsidRDefault="001F3DF9" w:rsidP="001F3DF9">
      <w:pPr>
        <w:pStyle w:val="bulletedlist"/>
        <w:numPr>
          <w:ilvl w:val="0"/>
          <w:numId w:val="1"/>
        </w:numPr>
        <w:tabs>
          <w:tab w:val="left" w:pos="360"/>
        </w:tabs>
        <w:overflowPunct/>
        <w:textAlignment w:val="auto"/>
        <w:rPr>
          <w:rFonts w:ascii="Times New Roman" w:hAnsi="Times New Roman"/>
        </w:rPr>
      </w:pPr>
      <w:r>
        <w:rPr>
          <w:rFonts w:ascii="Times New Roman" w:hAnsi="Times New Roman"/>
        </w:rPr>
        <w:t>Bilinear filtering.</w:t>
      </w:r>
    </w:p>
    <w:p w14:paraId="5E84B777" w14:textId="77777777" w:rsidR="001F3DF9" w:rsidRDefault="001F3DF9" w:rsidP="001F3DF9">
      <w:pPr>
        <w:pStyle w:val="bulletedlist"/>
        <w:numPr>
          <w:ilvl w:val="0"/>
          <w:numId w:val="1"/>
        </w:numPr>
        <w:tabs>
          <w:tab w:val="left" w:pos="360"/>
        </w:tabs>
        <w:overflowPunct/>
        <w:textAlignment w:val="auto"/>
        <w:rPr>
          <w:rFonts w:ascii="Times New Roman" w:hAnsi="Times New Roman"/>
        </w:rPr>
      </w:pPr>
      <w:r>
        <w:rPr>
          <w:rFonts w:ascii="Times New Roman" w:hAnsi="Times New Roman"/>
        </w:rPr>
        <w:t>Palettized texture maps.</w:t>
      </w:r>
    </w:p>
    <w:p w14:paraId="247F3742" w14:textId="77777777" w:rsidR="001F3DF9" w:rsidRDefault="001F3DF9" w:rsidP="001F3DF9">
      <w:pPr>
        <w:pStyle w:val="bulletedlist"/>
        <w:numPr>
          <w:ilvl w:val="0"/>
          <w:numId w:val="1"/>
        </w:numPr>
        <w:tabs>
          <w:tab w:val="left" w:pos="360"/>
        </w:tabs>
        <w:overflowPunct/>
        <w:textAlignment w:val="auto"/>
        <w:rPr>
          <w:rFonts w:ascii="Times New Roman" w:hAnsi="Times New Roman"/>
        </w:rPr>
      </w:pPr>
      <w:r>
        <w:rPr>
          <w:rFonts w:ascii="Times New Roman" w:hAnsi="Times New Roman"/>
        </w:rPr>
        <w:t xml:space="preserve">Linear MIP mapping. </w:t>
      </w:r>
    </w:p>
    <w:p w14:paraId="3F77AF73" w14:textId="77777777" w:rsidR="001F3DF9" w:rsidRDefault="001F3DF9" w:rsidP="001F3DF9">
      <w:pPr>
        <w:pStyle w:val="bulletedlist"/>
        <w:numPr>
          <w:ilvl w:val="0"/>
          <w:numId w:val="1"/>
        </w:numPr>
        <w:tabs>
          <w:tab w:val="left" w:pos="360"/>
        </w:tabs>
        <w:overflowPunct/>
        <w:textAlignment w:val="auto"/>
        <w:rPr>
          <w:rFonts w:ascii="Times New Roman" w:hAnsi="Times New Roman"/>
        </w:rPr>
      </w:pPr>
      <w:r>
        <w:rPr>
          <w:rFonts w:ascii="Times New Roman" w:hAnsi="Times New Roman"/>
        </w:rPr>
        <w:t>Specular Lighting.</w:t>
      </w:r>
    </w:p>
    <w:p w14:paraId="6D92ABC3" w14:textId="77777777" w:rsidR="001F3DF9" w:rsidRDefault="001F3DF9" w:rsidP="001F3DF9">
      <w:pPr>
        <w:pStyle w:val="bulletedlist"/>
        <w:numPr>
          <w:ilvl w:val="0"/>
          <w:numId w:val="1"/>
        </w:numPr>
        <w:tabs>
          <w:tab w:val="left" w:pos="360"/>
        </w:tabs>
        <w:overflowPunct/>
        <w:textAlignment w:val="auto"/>
        <w:rPr>
          <w:rFonts w:ascii="Times New Roman" w:hAnsi="Times New Roman"/>
        </w:rPr>
      </w:pPr>
      <w:r>
        <w:rPr>
          <w:rFonts w:ascii="Times New Roman" w:hAnsi="Times New Roman"/>
        </w:rPr>
        <w:t>Fog.</w:t>
      </w:r>
    </w:p>
    <w:p w14:paraId="2ED441A4" w14:textId="77777777" w:rsidR="001F3DF9" w:rsidRDefault="001F3DF9" w:rsidP="001F3DF9">
      <w:pPr>
        <w:pStyle w:val="bulletedlist"/>
        <w:numPr>
          <w:ilvl w:val="0"/>
          <w:numId w:val="1"/>
        </w:numPr>
        <w:tabs>
          <w:tab w:val="left" w:pos="360"/>
        </w:tabs>
        <w:overflowPunct/>
        <w:textAlignment w:val="auto"/>
        <w:rPr>
          <w:rFonts w:ascii="Times New Roman" w:hAnsi="Times New Roman"/>
        </w:rPr>
      </w:pPr>
      <w:r>
        <w:rPr>
          <w:rFonts w:ascii="Times New Roman" w:hAnsi="Times New Roman"/>
        </w:rPr>
        <w:t>Gouraud Shading.</w:t>
      </w:r>
    </w:p>
    <w:p w14:paraId="1FE6F657" w14:textId="77777777" w:rsidR="001F3DF9" w:rsidRDefault="001F3DF9" w:rsidP="001F3DF9">
      <w:pPr>
        <w:pStyle w:val="bulletedlist"/>
        <w:numPr>
          <w:ilvl w:val="0"/>
          <w:numId w:val="1"/>
        </w:numPr>
        <w:tabs>
          <w:tab w:val="left" w:pos="360"/>
        </w:tabs>
        <w:overflowPunct/>
        <w:textAlignment w:val="auto"/>
        <w:rPr>
          <w:rFonts w:ascii="Times New Roman" w:hAnsi="Times New Roman"/>
        </w:rPr>
      </w:pPr>
      <w:r>
        <w:rPr>
          <w:rFonts w:ascii="Times New Roman" w:hAnsi="Times New Roman"/>
        </w:rPr>
        <w:t>Alpha blending and compare.</w:t>
      </w:r>
    </w:p>
    <w:p w14:paraId="7A851F33" w14:textId="77777777" w:rsidR="001F3DF9" w:rsidRDefault="001F3DF9" w:rsidP="001F3DF9">
      <w:pPr>
        <w:pStyle w:val="bulletedlist"/>
        <w:numPr>
          <w:ilvl w:val="0"/>
          <w:numId w:val="1"/>
        </w:numPr>
        <w:tabs>
          <w:tab w:val="left" w:pos="360"/>
        </w:tabs>
        <w:overflowPunct/>
        <w:textAlignment w:val="auto"/>
        <w:rPr>
          <w:rFonts w:ascii="Times New Roman" w:hAnsi="Times New Roman"/>
        </w:rPr>
      </w:pPr>
      <w:r>
        <w:rPr>
          <w:rFonts w:ascii="Times New Roman" w:hAnsi="Times New Roman"/>
        </w:rPr>
        <w:t>16, 24, fixed point Z buffering.</w:t>
      </w:r>
    </w:p>
    <w:p w14:paraId="600ADF30" w14:textId="77777777" w:rsidR="001F3DF9" w:rsidRDefault="001F3DF9" w:rsidP="001F3DF9">
      <w:pPr>
        <w:pStyle w:val="bulletedlist"/>
        <w:numPr>
          <w:ilvl w:val="0"/>
          <w:numId w:val="1"/>
        </w:numPr>
        <w:tabs>
          <w:tab w:val="left" w:pos="360"/>
        </w:tabs>
        <w:overflowPunct/>
        <w:textAlignment w:val="auto"/>
        <w:rPr>
          <w:rFonts w:ascii="Times New Roman" w:hAnsi="Times New Roman"/>
        </w:rPr>
      </w:pPr>
      <w:r>
        <w:rPr>
          <w:rFonts w:ascii="Times New Roman" w:hAnsi="Times New Roman"/>
        </w:rPr>
        <w:t>32 bit floating point Z buffering.</w:t>
      </w:r>
    </w:p>
    <w:p w14:paraId="1C21116D" w14:textId="77777777" w:rsidR="001F3DF9" w:rsidRDefault="001F3DF9" w:rsidP="001F3DF9">
      <w:pPr>
        <w:pStyle w:val="bulletedlist"/>
        <w:numPr>
          <w:ilvl w:val="0"/>
          <w:numId w:val="1"/>
        </w:numPr>
        <w:tabs>
          <w:tab w:val="left" w:pos="360"/>
        </w:tabs>
        <w:overflowPunct/>
        <w:textAlignment w:val="auto"/>
        <w:rPr>
          <w:rFonts w:ascii="Times New Roman" w:hAnsi="Times New Roman"/>
        </w:rPr>
      </w:pPr>
      <w:r>
        <w:rPr>
          <w:rFonts w:ascii="Times New Roman" w:hAnsi="Times New Roman"/>
        </w:rPr>
        <w:t>32x32 and 8x8 area patterning.</w:t>
      </w:r>
    </w:p>
    <w:p w14:paraId="3BA64609" w14:textId="77777777" w:rsidR="001F3DF9" w:rsidRDefault="001F3DF9" w:rsidP="001F3DF9">
      <w:pPr>
        <w:pStyle w:val="bulletedlist"/>
        <w:numPr>
          <w:ilvl w:val="0"/>
          <w:numId w:val="1"/>
        </w:numPr>
        <w:tabs>
          <w:tab w:val="left" w:pos="360"/>
        </w:tabs>
        <w:overflowPunct/>
        <w:textAlignment w:val="auto"/>
        <w:rPr>
          <w:rFonts w:ascii="Times New Roman" w:hAnsi="Times New Roman"/>
        </w:rPr>
      </w:pPr>
      <w:r>
        <w:rPr>
          <w:rFonts w:ascii="Times New Roman" w:hAnsi="Times New Roman"/>
        </w:rPr>
        <w:t>Color expansion.</w:t>
      </w:r>
    </w:p>
    <w:p w14:paraId="74D98D06" w14:textId="77777777" w:rsidR="001F3DF9" w:rsidRDefault="001F3DF9" w:rsidP="001F3DF9">
      <w:pPr>
        <w:pStyle w:val="bulletedlist"/>
        <w:numPr>
          <w:ilvl w:val="0"/>
          <w:numId w:val="1"/>
        </w:numPr>
        <w:tabs>
          <w:tab w:val="left" w:pos="360"/>
        </w:tabs>
        <w:overflowPunct/>
        <w:textAlignment w:val="auto"/>
        <w:rPr>
          <w:rFonts w:ascii="Times New Roman" w:hAnsi="Times New Roman"/>
        </w:rPr>
      </w:pPr>
      <w:r>
        <w:rPr>
          <w:rFonts w:ascii="Times New Roman" w:hAnsi="Times New Roman"/>
        </w:rPr>
        <w:t>Screen door transparency in stipple mode.</w:t>
      </w:r>
    </w:p>
    <w:p w14:paraId="59042380" w14:textId="77777777" w:rsidR="001F3DF9" w:rsidRDefault="001F3DF9" w:rsidP="001F3DF9">
      <w:pPr>
        <w:pStyle w:val="bulletedlist"/>
        <w:numPr>
          <w:ilvl w:val="0"/>
          <w:numId w:val="1"/>
        </w:numPr>
        <w:tabs>
          <w:tab w:val="left" w:pos="360"/>
        </w:tabs>
        <w:overflowPunct/>
        <w:textAlignment w:val="auto"/>
        <w:rPr>
          <w:rFonts w:ascii="Times New Roman" w:hAnsi="Times New Roman"/>
        </w:rPr>
      </w:pPr>
      <w:r>
        <w:rPr>
          <w:rFonts w:ascii="Times New Roman" w:hAnsi="Times New Roman"/>
        </w:rPr>
        <w:t>Bit plane masking.</w:t>
      </w:r>
    </w:p>
    <w:p w14:paraId="0ED2DD50" w14:textId="77777777" w:rsidR="001F3DF9" w:rsidRDefault="001F3DF9" w:rsidP="001F3DF9">
      <w:pPr>
        <w:pStyle w:val="bulletedlist"/>
        <w:numPr>
          <w:ilvl w:val="0"/>
          <w:numId w:val="1"/>
        </w:numPr>
        <w:tabs>
          <w:tab w:val="left" w:pos="360"/>
        </w:tabs>
        <w:overflowPunct/>
        <w:textAlignment w:val="auto"/>
        <w:rPr>
          <w:rFonts w:ascii="Times New Roman" w:hAnsi="Times New Roman"/>
        </w:rPr>
      </w:pPr>
      <w:r>
        <w:rPr>
          <w:rFonts w:ascii="Times New Roman" w:hAnsi="Times New Roman"/>
        </w:rPr>
        <w:t>3D Color Keying</w:t>
      </w:r>
    </w:p>
    <w:p w14:paraId="4A810A8C" w14:textId="77777777" w:rsidR="001F3DF9" w:rsidRDefault="001F3DF9" w:rsidP="001F3DF9">
      <w:pPr>
        <w:pStyle w:val="bulletedlist"/>
        <w:numPr>
          <w:ilvl w:val="0"/>
          <w:numId w:val="1"/>
        </w:numPr>
        <w:tabs>
          <w:tab w:val="left" w:pos="360"/>
        </w:tabs>
        <w:overflowPunct/>
        <w:textAlignment w:val="auto"/>
        <w:rPr>
          <w:rFonts w:ascii="Times New Roman" w:hAnsi="Times New Roman"/>
        </w:rPr>
      </w:pPr>
      <w:r>
        <w:rPr>
          <w:rFonts w:ascii="Times New Roman" w:hAnsi="Times New Roman"/>
        </w:rPr>
        <w:t>Optional Float color values.</w:t>
      </w:r>
    </w:p>
    <w:p w14:paraId="537E7772" w14:textId="77777777" w:rsidR="001F3DF9" w:rsidRDefault="001F3DF9" w:rsidP="001F3DF9">
      <w:pPr>
        <w:pStyle w:val="bulletedlist"/>
        <w:numPr>
          <w:ilvl w:val="0"/>
          <w:numId w:val="1"/>
        </w:numPr>
        <w:tabs>
          <w:tab w:val="left" w:pos="360"/>
        </w:tabs>
        <w:overflowPunct/>
        <w:textAlignment w:val="auto"/>
        <w:rPr>
          <w:rFonts w:ascii="Times New Roman" w:hAnsi="Times New Roman"/>
        </w:rPr>
      </w:pPr>
      <w:r>
        <w:rPr>
          <w:rFonts w:ascii="Times New Roman" w:hAnsi="Times New Roman"/>
        </w:rPr>
        <w:t>Optional Backface culling w/ CW/CCW selection</w:t>
      </w:r>
    </w:p>
    <w:p w14:paraId="35B94168" w14:textId="77777777" w:rsidR="001F3DF9" w:rsidRDefault="001F3DF9" w:rsidP="001F3DF9">
      <w:pPr>
        <w:framePr w:w="1009" w:h="432" w:hSpace="180" w:wrap="auto" w:vAnchor="text" w:hAnchor="page" w:x="1933" w:y="73"/>
        <w:pBdr>
          <w:top w:val="single" w:sz="6" w:space="1" w:color="auto"/>
          <w:left w:val="single" w:sz="6" w:space="1" w:color="auto"/>
          <w:bottom w:val="single" w:sz="6" w:space="1" w:color="auto"/>
          <w:right w:val="single" w:sz="6" w:space="1" w:color="auto"/>
        </w:pBdr>
        <w:jc w:val="center"/>
      </w:pPr>
      <w:r>
        <w:t>0x9</w:t>
      </w:r>
    </w:p>
    <w:p w14:paraId="1F0F0953" w14:textId="77777777" w:rsidR="001F3DF9" w:rsidRDefault="001F3DF9" w:rsidP="001F3DF9">
      <w:pPr>
        <w:pStyle w:val="text"/>
        <w:rPr>
          <w:rFonts w:ascii="Times New Roman" w:hAnsi="Times New Roman" w:cs="Times New Roman"/>
        </w:rPr>
      </w:pPr>
      <w:r>
        <w:rPr>
          <w:rFonts w:ascii="Times New Roman" w:hAnsi="Times New Roman" w:cs="Times New Roman"/>
        </w:rPr>
        <w:t xml:space="preserve">OPCODE </w:t>
      </w:r>
    </w:p>
    <w:p w14:paraId="1EE58720" w14:textId="77777777" w:rsidR="001F3DF9" w:rsidRDefault="001F3DF9" w:rsidP="001F3DF9">
      <w:pPr>
        <w:pStyle w:val="text"/>
        <w:rPr>
          <w:rFonts w:ascii="Times New Roman" w:hAnsi="Times New Roman" w:cs="Times New Roman"/>
        </w:rPr>
      </w:pPr>
    </w:p>
    <w:tbl>
      <w:tblP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496"/>
        <w:gridCol w:w="1583"/>
        <w:gridCol w:w="1188"/>
        <w:gridCol w:w="3023"/>
      </w:tblGrid>
      <w:tr w:rsidR="001F3DF9" w14:paraId="09994CDA" w14:textId="77777777" w:rsidTr="002E6C7C">
        <w:trPr>
          <w:cantSplit/>
        </w:trPr>
        <w:tc>
          <w:tcPr>
            <w:tcW w:w="1496" w:type="dxa"/>
            <w:tcBorders>
              <w:top w:val="single" w:sz="12" w:space="0" w:color="auto"/>
            </w:tcBorders>
          </w:tcPr>
          <w:p w14:paraId="667DA586" w14:textId="77777777" w:rsidR="001F3DF9" w:rsidRDefault="001F3DF9" w:rsidP="002E6C7C">
            <w:pPr>
              <w:pStyle w:val="text"/>
              <w:rPr>
                <w:rFonts w:ascii="Times New Roman" w:hAnsi="Times New Roman" w:cs="Times New Roman"/>
                <w:b/>
                <w:bCs/>
              </w:rPr>
            </w:pPr>
            <w:r>
              <w:rPr>
                <w:rFonts w:ascii="Times New Roman" w:hAnsi="Times New Roman" w:cs="Times New Roman"/>
                <w:b/>
                <w:bCs/>
              </w:rPr>
              <w:t>REGISTER</w:t>
            </w:r>
          </w:p>
        </w:tc>
        <w:tc>
          <w:tcPr>
            <w:tcW w:w="1583" w:type="dxa"/>
            <w:tcBorders>
              <w:top w:val="single" w:sz="12" w:space="0" w:color="auto"/>
            </w:tcBorders>
          </w:tcPr>
          <w:p w14:paraId="7D43E9C8" w14:textId="77777777" w:rsidR="001F3DF9" w:rsidRDefault="001F3DF9" w:rsidP="002E6C7C">
            <w:pPr>
              <w:pStyle w:val="text"/>
              <w:rPr>
                <w:rFonts w:ascii="Times New Roman" w:hAnsi="Times New Roman" w:cs="Times New Roman"/>
                <w:b/>
                <w:bCs/>
              </w:rPr>
            </w:pPr>
            <w:r>
              <w:rPr>
                <w:rFonts w:ascii="Times New Roman" w:hAnsi="Times New Roman" w:cs="Times New Roman"/>
                <w:b/>
                <w:bCs/>
              </w:rPr>
              <w:t>PARAMETER</w:t>
            </w:r>
          </w:p>
        </w:tc>
        <w:tc>
          <w:tcPr>
            <w:tcW w:w="1188" w:type="dxa"/>
            <w:tcBorders>
              <w:top w:val="single" w:sz="12" w:space="0" w:color="auto"/>
            </w:tcBorders>
          </w:tcPr>
          <w:p w14:paraId="316C9146" w14:textId="77777777" w:rsidR="001F3DF9" w:rsidRDefault="001F3DF9" w:rsidP="002E6C7C">
            <w:pPr>
              <w:pStyle w:val="text"/>
              <w:rPr>
                <w:rFonts w:ascii="Times New Roman" w:hAnsi="Times New Roman" w:cs="Times New Roman"/>
                <w:b/>
                <w:bCs/>
              </w:rPr>
            </w:pPr>
            <w:r>
              <w:rPr>
                <w:rFonts w:ascii="Times New Roman" w:hAnsi="Times New Roman" w:cs="Times New Roman"/>
                <w:b/>
                <w:bCs/>
              </w:rPr>
              <w:t>FORMAT</w:t>
            </w:r>
          </w:p>
        </w:tc>
        <w:tc>
          <w:tcPr>
            <w:tcW w:w="3023" w:type="dxa"/>
            <w:tcBorders>
              <w:top w:val="single" w:sz="12" w:space="0" w:color="auto"/>
            </w:tcBorders>
          </w:tcPr>
          <w:p w14:paraId="2D0DE866" w14:textId="77777777" w:rsidR="001F3DF9" w:rsidRDefault="001F3DF9" w:rsidP="002E6C7C">
            <w:pPr>
              <w:pStyle w:val="text"/>
              <w:rPr>
                <w:rFonts w:ascii="Times New Roman" w:hAnsi="Times New Roman" w:cs="Times New Roman"/>
                <w:b/>
                <w:bCs/>
              </w:rPr>
            </w:pPr>
            <w:r>
              <w:rPr>
                <w:rFonts w:ascii="Times New Roman" w:hAnsi="Times New Roman" w:cs="Times New Roman"/>
                <w:b/>
                <w:bCs/>
              </w:rPr>
              <w:t>DESCRIPTION</w:t>
            </w:r>
          </w:p>
        </w:tc>
      </w:tr>
      <w:tr w:rsidR="001F3DF9" w14:paraId="4F5B4986" w14:textId="77777777" w:rsidTr="002E6C7C">
        <w:trPr>
          <w:cantSplit/>
        </w:trPr>
        <w:tc>
          <w:tcPr>
            <w:tcW w:w="1496" w:type="dxa"/>
            <w:tcBorders>
              <w:top w:val="nil"/>
            </w:tcBorders>
          </w:tcPr>
          <w:p w14:paraId="5925F8B9" w14:textId="77777777" w:rsidR="001F3DF9" w:rsidRDefault="001F3DF9" w:rsidP="002E6C7C">
            <w:pPr>
              <w:pStyle w:val="text"/>
              <w:rPr>
                <w:rFonts w:ascii="Times New Roman" w:hAnsi="Times New Roman" w:cs="Times New Roman"/>
              </w:rPr>
            </w:pPr>
            <w:r>
              <w:rPr>
                <w:rFonts w:ascii="Times New Roman" w:hAnsi="Times New Roman" w:cs="Times New Roman"/>
              </w:rPr>
              <w:t>CP0</w:t>
            </w:r>
          </w:p>
        </w:tc>
        <w:tc>
          <w:tcPr>
            <w:tcW w:w="1583" w:type="dxa"/>
            <w:tcBorders>
              <w:top w:val="nil"/>
            </w:tcBorders>
          </w:tcPr>
          <w:p w14:paraId="20C3AD85" w14:textId="77777777" w:rsidR="001F3DF9" w:rsidRDefault="001F3DF9" w:rsidP="002E6C7C">
            <w:pPr>
              <w:pStyle w:val="text"/>
              <w:rPr>
                <w:rFonts w:ascii="Times New Roman" w:hAnsi="Times New Roman" w:cs="Times New Roman"/>
              </w:rPr>
            </w:pPr>
            <w:r>
              <w:rPr>
                <w:rFonts w:ascii="Times New Roman" w:hAnsi="Times New Roman" w:cs="Times New Roman"/>
              </w:rPr>
              <w:t>PPTR</w:t>
            </w:r>
          </w:p>
        </w:tc>
        <w:tc>
          <w:tcPr>
            <w:tcW w:w="1188" w:type="dxa"/>
            <w:tcBorders>
              <w:top w:val="nil"/>
            </w:tcBorders>
          </w:tcPr>
          <w:p w14:paraId="0DE498C4" w14:textId="77777777" w:rsidR="001F3DF9" w:rsidRDefault="001F3DF9" w:rsidP="002E6C7C">
            <w:pPr>
              <w:pStyle w:val="text"/>
              <w:rPr>
                <w:rFonts w:ascii="Times New Roman" w:hAnsi="Times New Roman" w:cs="Times New Roman"/>
              </w:rPr>
            </w:pPr>
            <w:r>
              <w:rPr>
                <w:rFonts w:ascii="Times New Roman" w:hAnsi="Times New Roman" w:cs="Times New Roman"/>
              </w:rPr>
              <w:t>X-Y</w:t>
            </w:r>
          </w:p>
        </w:tc>
        <w:tc>
          <w:tcPr>
            <w:tcW w:w="3023" w:type="dxa"/>
            <w:tcBorders>
              <w:top w:val="nil"/>
            </w:tcBorders>
          </w:tcPr>
          <w:p w14:paraId="15C55BB1" w14:textId="77777777" w:rsidR="001F3DF9" w:rsidRDefault="001F3DF9" w:rsidP="002E6C7C">
            <w:pPr>
              <w:pStyle w:val="text"/>
              <w:rPr>
                <w:rFonts w:ascii="Times New Roman" w:hAnsi="Times New Roman" w:cs="Times New Roman"/>
              </w:rPr>
            </w:pPr>
            <w:r>
              <w:rPr>
                <w:rFonts w:ascii="Times New Roman" w:hAnsi="Times New Roman" w:cs="Times New Roman"/>
              </w:rPr>
              <w:t>Pattern Pointer</w:t>
            </w:r>
          </w:p>
        </w:tc>
      </w:tr>
      <w:tr w:rsidR="001F3DF9" w14:paraId="1ED78031" w14:textId="77777777" w:rsidTr="002E6C7C">
        <w:trPr>
          <w:cantSplit/>
        </w:trPr>
        <w:tc>
          <w:tcPr>
            <w:tcW w:w="1496" w:type="dxa"/>
          </w:tcPr>
          <w:p w14:paraId="7C208AAB" w14:textId="77777777" w:rsidR="001F3DF9" w:rsidRDefault="001F3DF9" w:rsidP="002E6C7C">
            <w:pPr>
              <w:pStyle w:val="text"/>
              <w:rPr>
                <w:rFonts w:ascii="Times New Roman" w:hAnsi="Times New Roman" w:cs="Times New Roman"/>
              </w:rPr>
            </w:pPr>
            <w:r>
              <w:rPr>
                <w:rFonts w:ascii="Times New Roman" w:hAnsi="Times New Roman" w:cs="Times New Roman"/>
              </w:rPr>
              <w:t>CP1</w:t>
            </w:r>
          </w:p>
        </w:tc>
        <w:tc>
          <w:tcPr>
            <w:tcW w:w="1583" w:type="dxa"/>
          </w:tcPr>
          <w:p w14:paraId="0774BF08" w14:textId="77777777" w:rsidR="001F3DF9" w:rsidRDefault="001F3DF9" w:rsidP="002E6C7C">
            <w:pPr>
              <w:pStyle w:val="text"/>
              <w:rPr>
                <w:rFonts w:ascii="Times New Roman" w:hAnsi="Times New Roman" w:cs="Times New Roman"/>
              </w:rPr>
            </w:pPr>
            <w:r>
              <w:rPr>
                <w:rFonts w:ascii="Times New Roman" w:hAnsi="Times New Roman" w:cs="Times New Roman"/>
              </w:rPr>
              <w:t>V0_X</w:t>
            </w:r>
          </w:p>
        </w:tc>
        <w:tc>
          <w:tcPr>
            <w:tcW w:w="1188" w:type="dxa"/>
          </w:tcPr>
          <w:p w14:paraId="24D14197" w14:textId="77777777" w:rsidR="001F3DF9" w:rsidRDefault="001F3DF9" w:rsidP="002E6C7C">
            <w:pPr>
              <w:pStyle w:val="text"/>
              <w:rPr>
                <w:rFonts w:ascii="Times New Roman" w:hAnsi="Times New Roman" w:cs="Times New Roman"/>
              </w:rPr>
            </w:pPr>
            <w:r>
              <w:rPr>
                <w:rFonts w:ascii="Times New Roman" w:hAnsi="Times New Roman" w:cs="Times New Roman"/>
              </w:rPr>
              <w:t xml:space="preserve">Float </w:t>
            </w:r>
          </w:p>
        </w:tc>
        <w:tc>
          <w:tcPr>
            <w:tcW w:w="3023" w:type="dxa"/>
          </w:tcPr>
          <w:p w14:paraId="0ACE13BA" w14:textId="77777777" w:rsidR="001F3DF9" w:rsidRDefault="001F3DF9" w:rsidP="002E6C7C">
            <w:pPr>
              <w:pStyle w:val="text"/>
              <w:rPr>
                <w:rFonts w:ascii="Times New Roman" w:hAnsi="Times New Roman" w:cs="Times New Roman"/>
              </w:rPr>
            </w:pPr>
            <w:r>
              <w:rPr>
                <w:rFonts w:ascii="Times New Roman" w:hAnsi="Times New Roman" w:cs="Times New Roman"/>
              </w:rPr>
              <w:t>Vertex 0 X</w:t>
            </w:r>
          </w:p>
        </w:tc>
      </w:tr>
      <w:tr w:rsidR="001F3DF9" w14:paraId="59623084" w14:textId="77777777" w:rsidTr="002E6C7C">
        <w:trPr>
          <w:cantSplit/>
        </w:trPr>
        <w:tc>
          <w:tcPr>
            <w:tcW w:w="1496" w:type="dxa"/>
          </w:tcPr>
          <w:p w14:paraId="4C5DA56D" w14:textId="77777777" w:rsidR="001F3DF9" w:rsidRDefault="001F3DF9" w:rsidP="002E6C7C">
            <w:pPr>
              <w:pStyle w:val="text"/>
              <w:rPr>
                <w:rFonts w:ascii="Times New Roman" w:hAnsi="Times New Roman" w:cs="Times New Roman"/>
              </w:rPr>
            </w:pPr>
            <w:r>
              <w:rPr>
                <w:rFonts w:ascii="Times New Roman" w:hAnsi="Times New Roman" w:cs="Times New Roman"/>
              </w:rPr>
              <w:t>CP2</w:t>
            </w:r>
          </w:p>
        </w:tc>
        <w:tc>
          <w:tcPr>
            <w:tcW w:w="1583" w:type="dxa"/>
          </w:tcPr>
          <w:p w14:paraId="3FA02755" w14:textId="77777777" w:rsidR="001F3DF9" w:rsidRDefault="001F3DF9" w:rsidP="002E6C7C">
            <w:pPr>
              <w:pStyle w:val="text"/>
              <w:rPr>
                <w:rFonts w:ascii="Times New Roman" w:hAnsi="Times New Roman" w:cs="Times New Roman"/>
              </w:rPr>
            </w:pPr>
            <w:r>
              <w:rPr>
                <w:rFonts w:ascii="Times New Roman" w:hAnsi="Times New Roman" w:cs="Times New Roman"/>
              </w:rPr>
              <w:t>V0_Y</w:t>
            </w:r>
          </w:p>
        </w:tc>
        <w:tc>
          <w:tcPr>
            <w:tcW w:w="1188" w:type="dxa"/>
          </w:tcPr>
          <w:p w14:paraId="7E11AE75" w14:textId="77777777" w:rsidR="001F3DF9" w:rsidRDefault="001F3DF9" w:rsidP="002E6C7C">
            <w:pPr>
              <w:pStyle w:val="text"/>
              <w:rPr>
                <w:rFonts w:ascii="Times New Roman" w:hAnsi="Times New Roman" w:cs="Times New Roman"/>
              </w:rPr>
            </w:pPr>
            <w:r>
              <w:rPr>
                <w:rFonts w:ascii="Times New Roman" w:hAnsi="Times New Roman" w:cs="Times New Roman"/>
              </w:rPr>
              <w:t xml:space="preserve">Float </w:t>
            </w:r>
          </w:p>
        </w:tc>
        <w:tc>
          <w:tcPr>
            <w:tcW w:w="3023" w:type="dxa"/>
          </w:tcPr>
          <w:p w14:paraId="075EC2C2" w14:textId="77777777" w:rsidR="001F3DF9" w:rsidRDefault="001F3DF9" w:rsidP="002E6C7C">
            <w:pPr>
              <w:pStyle w:val="text"/>
              <w:rPr>
                <w:rFonts w:ascii="Times New Roman" w:hAnsi="Times New Roman" w:cs="Times New Roman"/>
              </w:rPr>
            </w:pPr>
            <w:r>
              <w:rPr>
                <w:rFonts w:ascii="Times New Roman" w:hAnsi="Times New Roman" w:cs="Times New Roman"/>
              </w:rPr>
              <w:t>Vertex 0 Y</w:t>
            </w:r>
          </w:p>
        </w:tc>
      </w:tr>
      <w:tr w:rsidR="001F3DF9" w14:paraId="6DD6832A" w14:textId="77777777" w:rsidTr="002E6C7C">
        <w:trPr>
          <w:cantSplit/>
        </w:trPr>
        <w:tc>
          <w:tcPr>
            <w:tcW w:w="1496" w:type="dxa"/>
          </w:tcPr>
          <w:p w14:paraId="26EC1FF5" w14:textId="77777777" w:rsidR="001F3DF9" w:rsidRDefault="001F3DF9" w:rsidP="002E6C7C">
            <w:pPr>
              <w:pStyle w:val="text"/>
              <w:rPr>
                <w:rFonts w:ascii="Times New Roman" w:hAnsi="Times New Roman" w:cs="Times New Roman"/>
              </w:rPr>
            </w:pPr>
            <w:r>
              <w:rPr>
                <w:rFonts w:ascii="Times New Roman" w:hAnsi="Times New Roman" w:cs="Times New Roman"/>
              </w:rPr>
              <w:t>CP3</w:t>
            </w:r>
          </w:p>
        </w:tc>
        <w:tc>
          <w:tcPr>
            <w:tcW w:w="1583" w:type="dxa"/>
          </w:tcPr>
          <w:p w14:paraId="4B92B1FA" w14:textId="77777777" w:rsidR="001F3DF9" w:rsidRDefault="001F3DF9" w:rsidP="002E6C7C">
            <w:pPr>
              <w:pStyle w:val="text"/>
              <w:rPr>
                <w:rFonts w:ascii="Times New Roman" w:hAnsi="Times New Roman" w:cs="Times New Roman"/>
              </w:rPr>
            </w:pPr>
            <w:r>
              <w:rPr>
                <w:rFonts w:ascii="Times New Roman" w:hAnsi="Times New Roman" w:cs="Times New Roman"/>
              </w:rPr>
              <w:t>V0_Z</w:t>
            </w:r>
          </w:p>
        </w:tc>
        <w:tc>
          <w:tcPr>
            <w:tcW w:w="1188" w:type="dxa"/>
          </w:tcPr>
          <w:p w14:paraId="55C29198" w14:textId="77777777" w:rsidR="001F3DF9" w:rsidRDefault="001F3DF9" w:rsidP="002E6C7C">
            <w:pPr>
              <w:pStyle w:val="text"/>
              <w:rPr>
                <w:rFonts w:ascii="Times New Roman" w:hAnsi="Times New Roman" w:cs="Times New Roman"/>
              </w:rPr>
            </w:pPr>
            <w:r>
              <w:rPr>
                <w:rFonts w:ascii="Times New Roman" w:hAnsi="Times New Roman" w:cs="Times New Roman"/>
              </w:rPr>
              <w:t xml:space="preserve">Float </w:t>
            </w:r>
          </w:p>
        </w:tc>
        <w:tc>
          <w:tcPr>
            <w:tcW w:w="3023" w:type="dxa"/>
          </w:tcPr>
          <w:p w14:paraId="245862E4" w14:textId="77777777" w:rsidR="001F3DF9" w:rsidRDefault="001F3DF9" w:rsidP="002E6C7C">
            <w:pPr>
              <w:pStyle w:val="text"/>
              <w:rPr>
                <w:rFonts w:ascii="Times New Roman" w:hAnsi="Times New Roman" w:cs="Times New Roman"/>
              </w:rPr>
            </w:pPr>
            <w:r>
              <w:rPr>
                <w:rFonts w:ascii="Times New Roman" w:hAnsi="Times New Roman" w:cs="Times New Roman"/>
              </w:rPr>
              <w:t>Vertex 0 Z</w:t>
            </w:r>
          </w:p>
        </w:tc>
      </w:tr>
      <w:tr w:rsidR="001F3DF9" w14:paraId="257ED2DB" w14:textId="77777777" w:rsidTr="002E6C7C">
        <w:trPr>
          <w:cantSplit/>
        </w:trPr>
        <w:tc>
          <w:tcPr>
            <w:tcW w:w="1496" w:type="dxa"/>
          </w:tcPr>
          <w:p w14:paraId="5972E741" w14:textId="77777777" w:rsidR="001F3DF9" w:rsidRDefault="001F3DF9" w:rsidP="002E6C7C">
            <w:pPr>
              <w:pStyle w:val="text"/>
              <w:rPr>
                <w:rFonts w:ascii="Times New Roman" w:hAnsi="Times New Roman" w:cs="Times New Roman"/>
              </w:rPr>
            </w:pPr>
            <w:r>
              <w:rPr>
                <w:rFonts w:ascii="Times New Roman" w:hAnsi="Times New Roman" w:cs="Times New Roman"/>
              </w:rPr>
              <w:t>CP4</w:t>
            </w:r>
          </w:p>
        </w:tc>
        <w:tc>
          <w:tcPr>
            <w:tcW w:w="1583" w:type="dxa"/>
          </w:tcPr>
          <w:p w14:paraId="281E9257" w14:textId="77777777" w:rsidR="001F3DF9" w:rsidRDefault="001F3DF9" w:rsidP="002E6C7C">
            <w:pPr>
              <w:pStyle w:val="text"/>
              <w:rPr>
                <w:rFonts w:ascii="Times New Roman" w:hAnsi="Times New Roman" w:cs="Times New Roman"/>
              </w:rPr>
            </w:pPr>
            <w:r>
              <w:rPr>
                <w:rFonts w:ascii="Times New Roman" w:hAnsi="Times New Roman" w:cs="Times New Roman"/>
              </w:rPr>
              <w:t>V0_W</w:t>
            </w:r>
          </w:p>
        </w:tc>
        <w:tc>
          <w:tcPr>
            <w:tcW w:w="1188" w:type="dxa"/>
          </w:tcPr>
          <w:p w14:paraId="37E0D265" w14:textId="77777777" w:rsidR="001F3DF9" w:rsidRDefault="001F3DF9" w:rsidP="002E6C7C">
            <w:pPr>
              <w:pStyle w:val="text"/>
              <w:rPr>
                <w:rFonts w:ascii="Times New Roman" w:hAnsi="Times New Roman" w:cs="Times New Roman"/>
              </w:rPr>
            </w:pPr>
            <w:r>
              <w:rPr>
                <w:rFonts w:ascii="Times New Roman" w:hAnsi="Times New Roman" w:cs="Times New Roman"/>
              </w:rPr>
              <w:t xml:space="preserve">Float </w:t>
            </w:r>
          </w:p>
        </w:tc>
        <w:tc>
          <w:tcPr>
            <w:tcW w:w="3023" w:type="dxa"/>
          </w:tcPr>
          <w:p w14:paraId="46F44EC6" w14:textId="77777777" w:rsidR="001F3DF9" w:rsidRDefault="001F3DF9" w:rsidP="002E6C7C">
            <w:pPr>
              <w:pStyle w:val="text"/>
              <w:rPr>
                <w:rFonts w:ascii="Times New Roman" w:hAnsi="Times New Roman" w:cs="Times New Roman"/>
              </w:rPr>
            </w:pPr>
            <w:r>
              <w:rPr>
                <w:rFonts w:ascii="Times New Roman" w:hAnsi="Times New Roman" w:cs="Times New Roman"/>
              </w:rPr>
              <w:t>Vertex 0 W</w:t>
            </w:r>
          </w:p>
        </w:tc>
      </w:tr>
      <w:tr w:rsidR="001F3DF9" w14:paraId="7A91DC62" w14:textId="77777777" w:rsidTr="002E6C7C">
        <w:trPr>
          <w:cantSplit/>
        </w:trPr>
        <w:tc>
          <w:tcPr>
            <w:tcW w:w="1496" w:type="dxa"/>
          </w:tcPr>
          <w:p w14:paraId="0D6BD5A2" w14:textId="77777777" w:rsidR="001F3DF9" w:rsidRDefault="001F3DF9" w:rsidP="002E6C7C">
            <w:pPr>
              <w:pStyle w:val="text"/>
              <w:rPr>
                <w:rFonts w:ascii="Times New Roman" w:hAnsi="Times New Roman" w:cs="Times New Roman"/>
              </w:rPr>
            </w:pPr>
            <w:r>
              <w:rPr>
                <w:rFonts w:ascii="Times New Roman" w:hAnsi="Times New Roman" w:cs="Times New Roman"/>
              </w:rPr>
              <w:t>CP5</w:t>
            </w:r>
          </w:p>
        </w:tc>
        <w:tc>
          <w:tcPr>
            <w:tcW w:w="1583" w:type="dxa"/>
          </w:tcPr>
          <w:p w14:paraId="7CEF528F" w14:textId="77777777" w:rsidR="001F3DF9" w:rsidRDefault="001F3DF9" w:rsidP="002E6C7C">
            <w:pPr>
              <w:pStyle w:val="text"/>
              <w:rPr>
                <w:rFonts w:ascii="Times New Roman" w:hAnsi="Times New Roman" w:cs="Times New Roman"/>
              </w:rPr>
            </w:pPr>
            <w:r>
              <w:rPr>
                <w:rFonts w:ascii="Times New Roman" w:hAnsi="Times New Roman" w:cs="Times New Roman"/>
              </w:rPr>
              <w:t>V0_C</w:t>
            </w:r>
          </w:p>
        </w:tc>
        <w:tc>
          <w:tcPr>
            <w:tcW w:w="1188" w:type="dxa"/>
          </w:tcPr>
          <w:p w14:paraId="043F2653" w14:textId="77777777" w:rsidR="001F3DF9" w:rsidRDefault="001F3DF9" w:rsidP="002E6C7C">
            <w:pPr>
              <w:pStyle w:val="text"/>
              <w:rPr>
                <w:rFonts w:ascii="Times New Roman" w:hAnsi="Times New Roman" w:cs="Times New Roman"/>
              </w:rPr>
            </w:pPr>
            <w:r>
              <w:rPr>
                <w:rFonts w:ascii="Times New Roman" w:hAnsi="Times New Roman" w:cs="Times New Roman"/>
              </w:rPr>
              <w:t>I</w:t>
            </w:r>
          </w:p>
        </w:tc>
        <w:tc>
          <w:tcPr>
            <w:tcW w:w="3023" w:type="dxa"/>
          </w:tcPr>
          <w:p w14:paraId="05ADE0B3" w14:textId="77777777" w:rsidR="001F3DF9" w:rsidRDefault="001F3DF9" w:rsidP="002E6C7C">
            <w:pPr>
              <w:pStyle w:val="text"/>
              <w:rPr>
                <w:rFonts w:ascii="Times New Roman" w:hAnsi="Times New Roman" w:cs="Times New Roman"/>
              </w:rPr>
            </w:pPr>
            <w:r>
              <w:rPr>
                <w:rFonts w:ascii="Times New Roman" w:hAnsi="Times New Roman" w:cs="Times New Roman"/>
              </w:rPr>
              <w:t>Vertex 0 Color {A, R, G, B}</w:t>
            </w:r>
          </w:p>
        </w:tc>
      </w:tr>
      <w:tr w:rsidR="001F3DF9" w14:paraId="3DC21E44" w14:textId="77777777" w:rsidTr="002E6C7C">
        <w:trPr>
          <w:cantSplit/>
        </w:trPr>
        <w:tc>
          <w:tcPr>
            <w:tcW w:w="1496" w:type="dxa"/>
          </w:tcPr>
          <w:p w14:paraId="48C0A5FE" w14:textId="77777777" w:rsidR="001F3DF9" w:rsidRDefault="001F3DF9" w:rsidP="002E6C7C">
            <w:pPr>
              <w:pStyle w:val="text"/>
              <w:rPr>
                <w:rFonts w:ascii="Times New Roman" w:hAnsi="Times New Roman" w:cs="Times New Roman"/>
              </w:rPr>
            </w:pPr>
            <w:r>
              <w:rPr>
                <w:rFonts w:ascii="Times New Roman" w:hAnsi="Times New Roman" w:cs="Times New Roman"/>
              </w:rPr>
              <w:t>CP6</w:t>
            </w:r>
          </w:p>
        </w:tc>
        <w:tc>
          <w:tcPr>
            <w:tcW w:w="1583" w:type="dxa"/>
          </w:tcPr>
          <w:p w14:paraId="21ACEDFF" w14:textId="77777777" w:rsidR="001F3DF9" w:rsidRDefault="001F3DF9" w:rsidP="002E6C7C">
            <w:pPr>
              <w:pStyle w:val="text"/>
              <w:rPr>
                <w:rFonts w:ascii="Times New Roman" w:hAnsi="Times New Roman" w:cs="Times New Roman"/>
              </w:rPr>
            </w:pPr>
            <w:r>
              <w:rPr>
                <w:rFonts w:ascii="Times New Roman" w:hAnsi="Times New Roman" w:cs="Times New Roman"/>
              </w:rPr>
              <w:t>V0_S</w:t>
            </w:r>
          </w:p>
        </w:tc>
        <w:tc>
          <w:tcPr>
            <w:tcW w:w="1188" w:type="dxa"/>
          </w:tcPr>
          <w:p w14:paraId="0233189F" w14:textId="77777777" w:rsidR="001F3DF9" w:rsidRDefault="001F3DF9" w:rsidP="002E6C7C">
            <w:pPr>
              <w:pStyle w:val="text"/>
              <w:rPr>
                <w:rFonts w:ascii="Times New Roman" w:hAnsi="Times New Roman" w:cs="Times New Roman"/>
              </w:rPr>
            </w:pPr>
            <w:r>
              <w:rPr>
                <w:rFonts w:ascii="Times New Roman" w:hAnsi="Times New Roman" w:cs="Times New Roman"/>
              </w:rPr>
              <w:t>I</w:t>
            </w:r>
          </w:p>
        </w:tc>
        <w:tc>
          <w:tcPr>
            <w:tcW w:w="3023" w:type="dxa"/>
          </w:tcPr>
          <w:p w14:paraId="7D443C16" w14:textId="77777777" w:rsidR="001F3DF9" w:rsidRDefault="001F3DF9" w:rsidP="002E6C7C">
            <w:pPr>
              <w:pStyle w:val="text"/>
              <w:rPr>
                <w:rFonts w:ascii="Times New Roman" w:hAnsi="Times New Roman" w:cs="Times New Roman"/>
              </w:rPr>
            </w:pPr>
            <w:r>
              <w:rPr>
                <w:rFonts w:ascii="Times New Roman" w:hAnsi="Times New Roman" w:cs="Times New Roman"/>
              </w:rPr>
              <w:t>Vertex 0 Specular {F, Rs, Gs, Bs}</w:t>
            </w:r>
          </w:p>
        </w:tc>
      </w:tr>
      <w:tr w:rsidR="001F3DF9" w14:paraId="19AB5C5E" w14:textId="77777777" w:rsidTr="002E6C7C">
        <w:trPr>
          <w:cantSplit/>
        </w:trPr>
        <w:tc>
          <w:tcPr>
            <w:tcW w:w="1496" w:type="dxa"/>
          </w:tcPr>
          <w:p w14:paraId="5B0FF470" w14:textId="77777777" w:rsidR="001F3DF9" w:rsidRDefault="001F3DF9" w:rsidP="002E6C7C">
            <w:pPr>
              <w:pStyle w:val="text"/>
              <w:rPr>
                <w:rFonts w:ascii="Times New Roman" w:hAnsi="Times New Roman" w:cs="Times New Roman"/>
              </w:rPr>
            </w:pPr>
            <w:r>
              <w:rPr>
                <w:rFonts w:ascii="Times New Roman" w:hAnsi="Times New Roman" w:cs="Times New Roman"/>
              </w:rPr>
              <w:t>CP7</w:t>
            </w:r>
          </w:p>
        </w:tc>
        <w:tc>
          <w:tcPr>
            <w:tcW w:w="1583" w:type="dxa"/>
          </w:tcPr>
          <w:p w14:paraId="0E214F72" w14:textId="77777777" w:rsidR="001F3DF9" w:rsidRDefault="001F3DF9" w:rsidP="002E6C7C">
            <w:pPr>
              <w:pStyle w:val="text"/>
              <w:rPr>
                <w:rFonts w:ascii="Times New Roman" w:hAnsi="Times New Roman" w:cs="Times New Roman"/>
              </w:rPr>
            </w:pPr>
            <w:r>
              <w:rPr>
                <w:rFonts w:ascii="Times New Roman" w:hAnsi="Times New Roman" w:cs="Times New Roman"/>
              </w:rPr>
              <w:t>V0_U</w:t>
            </w:r>
          </w:p>
        </w:tc>
        <w:tc>
          <w:tcPr>
            <w:tcW w:w="1188" w:type="dxa"/>
          </w:tcPr>
          <w:p w14:paraId="2EF18B54" w14:textId="77777777" w:rsidR="001F3DF9" w:rsidRDefault="001F3DF9" w:rsidP="002E6C7C">
            <w:pPr>
              <w:pStyle w:val="text"/>
              <w:rPr>
                <w:rFonts w:ascii="Times New Roman" w:hAnsi="Times New Roman" w:cs="Times New Roman"/>
              </w:rPr>
            </w:pPr>
            <w:r>
              <w:rPr>
                <w:rFonts w:ascii="Times New Roman" w:hAnsi="Times New Roman" w:cs="Times New Roman"/>
              </w:rPr>
              <w:t xml:space="preserve">Float </w:t>
            </w:r>
          </w:p>
        </w:tc>
        <w:tc>
          <w:tcPr>
            <w:tcW w:w="3023" w:type="dxa"/>
          </w:tcPr>
          <w:p w14:paraId="037AD0DD" w14:textId="77777777" w:rsidR="001F3DF9" w:rsidRDefault="001F3DF9" w:rsidP="002E6C7C">
            <w:pPr>
              <w:pStyle w:val="text"/>
              <w:rPr>
                <w:rFonts w:ascii="Times New Roman" w:hAnsi="Times New Roman" w:cs="Times New Roman"/>
              </w:rPr>
            </w:pPr>
            <w:r>
              <w:rPr>
                <w:rFonts w:ascii="Times New Roman" w:hAnsi="Times New Roman" w:cs="Times New Roman"/>
              </w:rPr>
              <w:t>Vertex 0 U</w:t>
            </w:r>
          </w:p>
        </w:tc>
      </w:tr>
      <w:tr w:rsidR="001F3DF9" w14:paraId="1597D945" w14:textId="77777777" w:rsidTr="002E6C7C">
        <w:trPr>
          <w:cantSplit/>
        </w:trPr>
        <w:tc>
          <w:tcPr>
            <w:tcW w:w="1496" w:type="dxa"/>
          </w:tcPr>
          <w:p w14:paraId="5E0350D2" w14:textId="77777777" w:rsidR="001F3DF9" w:rsidRDefault="001F3DF9" w:rsidP="002E6C7C">
            <w:pPr>
              <w:pStyle w:val="text"/>
              <w:rPr>
                <w:rFonts w:ascii="Times New Roman" w:hAnsi="Times New Roman" w:cs="Times New Roman"/>
              </w:rPr>
            </w:pPr>
            <w:r>
              <w:rPr>
                <w:rFonts w:ascii="Times New Roman" w:hAnsi="Times New Roman" w:cs="Times New Roman"/>
              </w:rPr>
              <w:t>CP8</w:t>
            </w:r>
          </w:p>
        </w:tc>
        <w:tc>
          <w:tcPr>
            <w:tcW w:w="1583" w:type="dxa"/>
          </w:tcPr>
          <w:p w14:paraId="40407DDA" w14:textId="77777777" w:rsidR="001F3DF9" w:rsidRDefault="001F3DF9" w:rsidP="002E6C7C">
            <w:pPr>
              <w:pStyle w:val="text"/>
              <w:rPr>
                <w:rFonts w:ascii="Times New Roman" w:hAnsi="Times New Roman" w:cs="Times New Roman"/>
              </w:rPr>
            </w:pPr>
            <w:r>
              <w:rPr>
                <w:rFonts w:ascii="Times New Roman" w:hAnsi="Times New Roman" w:cs="Times New Roman"/>
              </w:rPr>
              <w:t>V0_V</w:t>
            </w:r>
          </w:p>
        </w:tc>
        <w:tc>
          <w:tcPr>
            <w:tcW w:w="1188" w:type="dxa"/>
          </w:tcPr>
          <w:p w14:paraId="0528EDD0" w14:textId="77777777" w:rsidR="001F3DF9" w:rsidRDefault="001F3DF9" w:rsidP="002E6C7C">
            <w:pPr>
              <w:pStyle w:val="text"/>
              <w:rPr>
                <w:rFonts w:ascii="Times New Roman" w:hAnsi="Times New Roman" w:cs="Times New Roman"/>
              </w:rPr>
            </w:pPr>
            <w:r>
              <w:rPr>
                <w:rFonts w:ascii="Times New Roman" w:hAnsi="Times New Roman" w:cs="Times New Roman"/>
              </w:rPr>
              <w:t xml:space="preserve">Float </w:t>
            </w:r>
          </w:p>
        </w:tc>
        <w:tc>
          <w:tcPr>
            <w:tcW w:w="3023" w:type="dxa"/>
          </w:tcPr>
          <w:p w14:paraId="0E380155" w14:textId="77777777" w:rsidR="001F3DF9" w:rsidRDefault="001F3DF9" w:rsidP="002E6C7C">
            <w:pPr>
              <w:pStyle w:val="text"/>
              <w:rPr>
                <w:rFonts w:ascii="Times New Roman" w:hAnsi="Times New Roman" w:cs="Times New Roman"/>
              </w:rPr>
            </w:pPr>
            <w:r>
              <w:rPr>
                <w:rFonts w:ascii="Times New Roman" w:hAnsi="Times New Roman" w:cs="Times New Roman"/>
              </w:rPr>
              <w:t>Vertex 0 V</w:t>
            </w:r>
          </w:p>
        </w:tc>
      </w:tr>
      <w:tr w:rsidR="001F3DF9" w14:paraId="7C117485" w14:textId="77777777" w:rsidTr="002E6C7C">
        <w:trPr>
          <w:cantSplit/>
        </w:trPr>
        <w:tc>
          <w:tcPr>
            <w:tcW w:w="1496" w:type="dxa"/>
          </w:tcPr>
          <w:p w14:paraId="7D76F92A" w14:textId="77777777" w:rsidR="001F3DF9" w:rsidRDefault="001F3DF9" w:rsidP="002E6C7C">
            <w:pPr>
              <w:pStyle w:val="text"/>
              <w:rPr>
                <w:rFonts w:ascii="Times New Roman" w:hAnsi="Times New Roman" w:cs="Times New Roman"/>
              </w:rPr>
            </w:pPr>
            <w:r>
              <w:rPr>
                <w:rFonts w:ascii="Times New Roman" w:hAnsi="Times New Roman" w:cs="Times New Roman"/>
              </w:rPr>
              <w:t>CP9</w:t>
            </w:r>
          </w:p>
        </w:tc>
        <w:tc>
          <w:tcPr>
            <w:tcW w:w="1583" w:type="dxa"/>
          </w:tcPr>
          <w:p w14:paraId="5841BCF0" w14:textId="77777777" w:rsidR="001F3DF9" w:rsidRDefault="001F3DF9" w:rsidP="002E6C7C">
            <w:pPr>
              <w:pStyle w:val="text"/>
              <w:rPr>
                <w:rFonts w:ascii="Times New Roman" w:hAnsi="Times New Roman" w:cs="Times New Roman"/>
              </w:rPr>
            </w:pPr>
            <w:r>
              <w:rPr>
                <w:rFonts w:ascii="Times New Roman" w:hAnsi="Times New Roman" w:cs="Times New Roman"/>
              </w:rPr>
              <w:t>V1_X</w:t>
            </w:r>
          </w:p>
        </w:tc>
        <w:tc>
          <w:tcPr>
            <w:tcW w:w="1188" w:type="dxa"/>
          </w:tcPr>
          <w:p w14:paraId="6CFA269D" w14:textId="77777777" w:rsidR="001F3DF9" w:rsidRDefault="001F3DF9" w:rsidP="002E6C7C">
            <w:pPr>
              <w:pStyle w:val="text"/>
              <w:rPr>
                <w:rFonts w:ascii="Times New Roman" w:hAnsi="Times New Roman" w:cs="Times New Roman"/>
              </w:rPr>
            </w:pPr>
            <w:r>
              <w:rPr>
                <w:rFonts w:ascii="Times New Roman" w:hAnsi="Times New Roman" w:cs="Times New Roman"/>
              </w:rPr>
              <w:t xml:space="preserve">Float </w:t>
            </w:r>
          </w:p>
        </w:tc>
        <w:tc>
          <w:tcPr>
            <w:tcW w:w="3023" w:type="dxa"/>
          </w:tcPr>
          <w:p w14:paraId="53A856A9" w14:textId="77777777" w:rsidR="001F3DF9" w:rsidRDefault="001F3DF9" w:rsidP="002E6C7C">
            <w:pPr>
              <w:pStyle w:val="text"/>
              <w:rPr>
                <w:rFonts w:ascii="Times New Roman" w:hAnsi="Times New Roman" w:cs="Times New Roman"/>
              </w:rPr>
            </w:pPr>
            <w:r>
              <w:rPr>
                <w:rFonts w:ascii="Times New Roman" w:hAnsi="Times New Roman" w:cs="Times New Roman"/>
              </w:rPr>
              <w:t>Vertex 1 X</w:t>
            </w:r>
          </w:p>
        </w:tc>
      </w:tr>
      <w:tr w:rsidR="001F3DF9" w14:paraId="3B25545B" w14:textId="77777777" w:rsidTr="002E6C7C">
        <w:trPr>
          <w:cantSplit/>
        </w:trPr>
        <w:tc>
          <w:tcPr>
            <w:tcW w:w="1496" w:type="dxa"/>
          </w:tcPr>
          <w:p w14:paraId="44B01E6F" w14:textId="77777777" w:rsidR="001F3DF9" w:rsidRDefault="001F3DF9" w:rsidP="002E6C7C">
            <w:pPr>
              <w:pStyle w:val="text"/>
              <w:rPr>
                <w:rFonts w:ascii="Times New Roman" w:hAnsi="Times New Roman" w:cs="Times New Roman"/>
              </w:rPr>
            </w:pPr>
            <w:r>
              <w:rPr>
                <w:rFonts w:ascii="Times New Roman" w:hAnsi="Times New Roman" w:cs="Times New Roman"/>
              </w:rPr>
              <w:t>CP10</w:t>
            </w:r>
          </w:p>
        </w:tc>
        <w:tc>
          <w:tcPr>
            <w:tcW w:w="1583" w:type="dxa"/>
          </w:tcPr>
          <w:p w14:paraId="338C5594" w14:textId="77777777" w:rsidR="001F3DF9" w:rsidRDefault="001F3DF9" w:rsidP="002E6C7C">
            <w:pPr>
              <w:pStyle w:val="text"/>
              <w:rPr>
                <w:rFonts w:ascii="Times New Roman" w:hAnsi="Times New Roman" w:cs="Times New Roman"/>
              </w:rPr>
            </w:pPr>
            <w:r>
              <w:rPr>
                <w:rFonts w:ascii="Times New Roman" w:hAnsi="Times New Roman" w:cs="Times New Roman"/>
              </w:rPr>
              <w:t>V1_Y</w:t>
            </w:r>
          </w:p>
        </w:tc>
        <w:tc>
          <w:tcPr>
            <w:tcW w:w="1188" w:type="dxa"/>
          </w:tcPr>
          <w:p w14:paraId="29BBCCA8" w14:textId="77777777" w:rsidR="001F3DF9" w:rsidRDefault="001F3DF9" w:rsidP="002E6C7C">
            <w:pPr>
              <w:pStyle w:val="text"/>
              <w:rPr>
                <w:rFonts w:ascii="Times New Roman" w:hAnsi="Times New Roman" w:cs="Times New Roman"/>
              </w:rPr>
            </w:pPr>
            <w:r>
              <w:rPr>
                <w:rFonts w:ascii="Times New Roman" w:hAnsi="Times New Roman" w:cs="Times New Roman"/>
              </w:rPr>
              <w:t xml:space="preserve">Float </w:t>
            </w:r>
          </w:p>
        </w:tc>
        <w:tc>
          <w:tcPr>
            <w:tcW w:w="3023" w:type="dxa"/>
          </w:tcPr>
          <w:p w14:paraId="24A72439" w14:textId="77777777" w:rsidR="001F3DF9" w:rsidRDefault="001F3DF9" w:rsidP="002E6C7C">
            <w:pPr>
              <w:pStyle w:val="text"/>
              <w:rPr>
                <w:rFonts w:ascii="Times New Roman" w:hAnsi="Times New Roman" w:cs="Times New Roman"/>
              </w:rPr>
            </w:pPr>
            <w:r>
              <w:rPr>
                <w:rFonts w:ascii="Times New Roman" w:hAnsi="Times New Roman" w:cs="Times New Roman"/>
              </w:rPr>
              <w:t>Vertex 1 Y</w:t>
            </w:r>
          </w:p>
        </w:tc>
      </w:tr>
      <w:tr w:rsidR="001F3DF9" w14:paraId="05CB22CF" w14:textId="77777777" w:rsidTr="002E6C7C">
        <w:trPr>
          <w:cantSplit/>
        </w:trPr>
        <w:tc>
          <w:tcPr>
            <w:tcW w:w="1496" w:type="dxa"/>
          </w:tcPr>
          <w:p w14:paraId="222202FF" w14:textId="77777777" w:rsidR="001F3DF9" w:rsidRDefault="001F3DF9" w:rsidP="002E6C7C">
            <w:pPr>
              <w:pStyle w:val="text"/>
              <w:rPr>
                <w:rFonts w:ascii="Times New Roman" w:hAnsi="Times New Roman" w:cs="Times New Roman"/>
              </w:rPr>
            </w:pPr>
            <w:r>
              <w:rPr>
                <w:rFonts w:ascii="Times New Roman" w:hAnsi="Times New Roman" w:cs="Times New Roman"/>
              </w:rPr>
              <w:t>CP11</w:t>
            </w:r>
          </w:p>
        </w:tc>
        <w:tc>
          <w:tcPr>
            <w:tcW w:w="1583" w:type="dxa"/>
          </w:tcPr>
          <w:p w14:paraId="0DD9C59C" w14:textId="77777777" w:rsidR="001F3DF9" w:rsidRDefault="001F3DF9" w:rsidP="002E6C7C">
            <w:pPr>
              <w:pStyle w:val="text"/>
              <w:rPr>
                <w:rFonts w:ascii="Times New Roman" w:hAnsi="Times New Roman" w:cs="Times New Roman"/>
              </w:rPr>
            </w:pPr>
            <w:r>
              <w:rPr>
                <w:rFonts w:ascii="Times New Roman" w:hAnsi="Times New Roman" w:cs="Times New Roman"/>
              </w:rPr>
              <w:t>V1_Z</w:t>
            </w:r>
          </w:p>
        </w:tc>
        <w:tc>
          <w:tcPr>
            <w:tcW w:w="1188" w:type="dxa"/>
          </w:tcPr>
          <w:p w14:paraId="767EA465" w14:textId="77777777" w:rsidR="001F3DF9" w:rsidRDefault="001F3DF9" w:rsidP="002E6C7C">
            <w:pPr>
              <w:pStyle w:val="text"/>
              <w:rPr>
                <w:rFonts w:ascii="Times New Roman" w:hAnsi="Times New Roman" w:cs="Times New Roman"/>
              </w:rPr>
            </w:pPr>
            <w:r>
              <w:rPr>
                <w:rFonts w:ascii="Times New Roman" w:hAnsi="Times New Roman" w:cs="Times New Roman"/>
              </w:rPr>
              <w:t xml:space="preserve">Float </w:t>
            </w:r>
          </w:p>
        </w:tc>
        <w:tc>
          <w:tcPr>
            <w:tcW w:w="3023" w:type="dxa"/>
          </w:tcPr>
          <w:p w14:paraId="7375B5C4" w14:textId="77777777" w:rsidR="001F3DF9" w:rsidRDefault="001F3DF9" w:rsidP="002E6C7C">
            <w:pPr>
              <w:pStyle w:val="text"/>
              <w:rPr>
                <w:rFonts w:ascii="Times New Roman" w:hAnsi="Times New Roman" w:cs="Times New Roman"/>
              </w:rPr>
            </w:pPr>
            <w:r>
              <w:rPr>
                <w:rFonts w:ascii="Times New Roman" w:hAnsi="Times New Roman" w:cs="Times New Roman"/>
              </w:rPr>
              <w:t>Vertex 1 Z</w:t>
            </w:r>
          </w:p>
        </w:tc>
      </w:tr>
      <w:tr w:rsidR="001F3DF9" w14:paraId="684E89A9" w14:textId="77777777" w:rsidTr="002E6C7C">
        <w:trPr>
          <w:cantSplit/>
        </w:trPr>
        <w:tc>
          <w:tcPr>
            <w:tcW w:w="1496" w:type="dxa"/>
          </w:tcPr>
          <w:p w14:paraId="5D030363" w14:textId="77777777" w:rsidR="001F3DF9" w:rsidRDefault="001F3DF9" w:rsidP="002E6C7C">
            <w:pPr>
              <w:pStyle w:val="text"/>
              <w:rPr>
                <w:rFonts w:ascii="Times New Roman" w:hAnsi="Times New Roman" w:cs="Times New Roman"/>
              </w:rPr>
            </w:pPr>
            <w:r>
              <w:rPr>
                <w:rFonts w:ascii="Times New Roman" w:hAnsi="Times New Roman" w:cs="Times New Roman"/>
              </w:rPr>
              <w:t>CP12</w:t>
            </w:r>
          </w:p>
        </w:tc>
        <w:tc>
          <w:tcPr>
            <w:tcW w:w="1583" w:type="dxa"/>
          </w:tcPr>
          <w:p w14:paraId="57A5E2E7" w14:textId="77777777" w:rsidR="001F3DF9" w:rsidRDefault="001F3DF9" w:rsidP="002E6C7C">
            <w:pPr>
              <w:pStyle w:val="text"/>
              <w:rPr>
                <w:rFonts w:ascii="Times New Roman" w:hAnsi="Times New Roman" w:cs="Times New Roman"/>
              </w:rPr>
            </w:pPr>
            <w:r>
              <w:rPr>
                <w:rFonts w:ascii="Times New Roman" w:hAnsi="Times New Roman" w:cs="Times New Roman"/>
              </w:rPr>
              <w:t>V1_W</w:t>
            </w:r>
          </w:p>
        </w:tc>
        <w:tc>
          <w:tcPr>
            <w:tcW w:w="1188" w:type="dxa"/>
          </w:tcPr>
          <w:p w14:paraId="11FE8E04" w14:textId="77777777" w:rsidR="001F3DF9" w:rsidRDefault="001F3DF9" w:rsidP="002E6C7C">
            <w:pPr>
              <w:pStyle w:val="text"/>
              <w:rPr>
                <w:rFonts w:ascii="Times New Roman" w:hAnsi="Times New Roman" w:cs="Times New Roman"/>
              </w:rPr>
            </w:pPr>
            <w:r>
              <w:rPr>
                <w:rFonts w:ascii="Times New Roman" w:hAnsi="Times New Roman" w:cs="Times New Roman"/>
              </w:rPr>
              <w:t xml:space="preserve">Float </w:t>
            </w:r>
          </w:p>
        </w:tc>
        <w:tc>
          <w:tcPr>
            <w:tcW w:w="3023" w:type="dxa"/>
          </w:tcPr>
          <w:p w14:paraId="6D9AD79D" w14:textId="77777777" w:rsidR="001F3DF9" w:rsidRDefault="001F3DF9" w:rsidP="002E6C7C">
            <w:pPr>
              <w:pStyle w:val="text"/>
              <w:rPr>
                <w:rFonts w:ascii="Times New Roman" w:hAnsi="Times New Roman" w:cs="Times New Roman"/>
              </w:rPr>
            </w:pPr>
            <w:r>
              <w:rPr>
                <w:rFonts w:ascii="Times New Roman" w:hAnsi="Times New Roman" w:cs="Times New Roman"/>
              </w:rPr>
              <w:t>Vertex 1 W</w:t>
            </w:r>
          </w:p>
        </w:tc>
      </w:tr>
      <w:tr w:rsidR="001F3DF9" w14:paraId="335E1189" w14:textId="77777777" w:rsidTr="002E6C7C">
        <w:trPr>
          <w:cantSplit/>
        </w:trPr>
        <w:tc>
          <w:tcPr>
            <w:tcW w:w="1496" w:type="dxa"/>
          </w:tcPr>
          <w:p w14:paraId="2803FA54" w14:textId="77777777" w:rsidR="001F3DF9" w:rsidRDefault="001F3DF9" w:rsidP="002E6C7C">
            <w:pPr>
              <w:pStyle w:val="text"/>
              <w:rPr>
                <w:rFonts w:ascii="Times New Roman" w:hAnsi="Times New Roman" w:cs="Times New Roman"/>
              </w:rPr>
            </w:pPr>
            <w:r>
              <w:rPr>
                <w:rFonts w:ascii="Times New Roman" w:hAnsi="Times New Roman" w:cs="Times New Roman"/>
              </w:rPr>
              <w:t>CP13</w:t>
            </w:r>
          </w:p>
        </w:tc>
        <w:tc>
          <w:tcPr>
            <w:tcW w:w="1583" w:type="dxa"/>
          </w:tcPr>
          <w:p w14:paraId="3BA72B81" w14:textId="77777777" w:rsidR="001F3DF9" w:rsidRDefault="001F3DF9" w:rsidP="002E6C7C">
            <w:pPr>
              <w:pStyle w:val="text"/>
              <w:rPr>
                <w:rFonts w:ascii="Times New Roman" w:hAnsi="Times New Roman" w:cs="Times New Roman"/>
              </w:rPr>
            </w:pPr>
            <w:r>
              <w:rPr>
                <w:rFonts w:ascii="Times New Roman" w:hAnsi="Times New Roman" w:cs="Times New Roman"/>
              </w:rPr>
              <w:t>V1_C</w:t>
            </w:r>
          </w:p>
        </w:tc>
        <w:tc>
          <w:tcPr>
            <w:tcW w:w="1188" w:type="dxa"/>
          </w:tcPr>
          <w:p w14:paraId="173CB62D" w14:textId="77777777" w:rsidR="001F3DF9" w:rsidRDefault="001F3DF9" w:rsidP="002E6C7C">
            <w:pPr>
              <w:pStyle w:val="text"/>
              <w:rPr>
                <w:rFonts w:ascii="Times New Roman" w:hAnsi="Times New Roman" w:cs="Times New Roman"/>
              </w:rPr>
            </w:pPr>
            <w:r>
              <w:rPr>
                <w:rFonts w:ascii="Times New Roman" w:hAnsi="Times New Roman" w:cs="Times New Roman"/>
              </w:rPr>
              <w:t>I</w:t>
            </w:r>
          </w:p>
        </w:tc>
        <w:tc>
          <w:tcPr>
            <w:tcW w:w="3023" w:type="dxa"/>
          </w:tcPr>
          <w:p w14:paraId="0F25ACAD" w14:textId="77777777" w:rsidR="001F3DF9" w:rsidRDefault="001F3DF9" w:rsidP="002E6C7C">
            <w:pPr>
              <w:pStyle w:val="text"/>
              <w:rPr>
                <w:rFonts w:ascii="Times New Roman" w:hAnsi="Times New Roman" w:cs="Times New Roman"/>
              </w:rPr>
            </w:pPr>
            <w:r>
              <w:rPr>
                <w:rFonts w:ascii="Times New Roman" w:hAnsi="Times New Roman" w:cs="Times New Roman"/>
              </w:rPr>
              <w:t>Vertex 1 Color {A, R, G, B}</w:t>
            </w:r>
          </w:p>
        </w:tc>
      </w:tr>
      <w:tr w:rsidR="001F3DF9" w14:paraId="222D7F52" w14:textId="77777777" w:rsidTr="002E6C7C">
        <w:trPr>
          <w:cantSplit/>
        </w:trPr>
        <w:tc>
          <w:tcPr>
            <w:tcW w:w="1496" w:type="dxa"/>
          </w:tcPr>
          <w:p w14:paraId="3AD38073" w14:textId="77777777" w:rsidR="001F3DF9" w:rsidRDefault="001F3DF9" w:rsidP="002E6C7C">
            <w:pPr>
              <w:pStyle w:val="text"/>
              <w:rPr>
                <w:rFonts w:ascii="Times New Roman" w:hAnsi="Times New Roman" w:cs="Times New Roman"/>
              </w:rPr>
            </w:pPr>
            <w:r>
              <w:rPr>
                <w:rFonts w:ascii="Times New Roman" w:hAnsi="Times New Roman" w:cs="Times New Roman"/>
              </w:rPr>
              <w:t>CP14</w:t>
            </w:r>
          </w:p>
        </w:tc>
        <w:tc>
          <w:tcPr>
            <w:tcW w:w="1583" w:type="dxa"/>
          </w:tcPr>
          <w:p w14:paraId="5EF380C9" w14:textId="77777777" w:rsidR="001F3DF9" w:rsidRDefault="001F3DF9" w:rsidP="002E6C7C">
            <w:pPr>
              <w:pStyle w:val="text"/>
              <w:rPr>
                <w:rFonts w:ascii="Times New Roman" w:hAnsi="Times New Roman" w:cs="Times New Roman"/>
              </w:rPr>
            </w:pPr>
            <w:r>
              <w:rPr>
                <w:rFonts w:ascii="Times New Roman" w:hAnsi="Times New Roman" w:cs="Times New Roman"/>
              </w:rPr>
              <w:t>V1_S</w:t>
            </w:r>
          </w:p>
        </w:tc>
        <w:tc>
          <w:tcPr>
            <w:tcW w:w="1188" w:type="dxa"/>
          </w:tcPr>
          <w:p w14:paraId="3EA08406" w14:textId="77777777" w:rsidR="001F3DF9" w:rsidRDefault="001F3DF9" w:rsidP="002E6C7C">
            <w:pPr>
              <w:pStyle w:val="text"/>
              <w:rPr>
                <w:rFonts w:ascii="Times New Roman" w:hAnsi="Times New Roman" w:cs="Times New Roman"/>
              </w:rPr>
            </w:pPr>
            <w:r>
              <w:rPr>
                <w:rFonts w:ascii="Times New Roman" w:hAnsi="Times New Roman" w:cs="Times New Roman"/>
              </w:rPr>
              <w:t>I</w:t>
            </w:r>
          </w:p>
        </w:tc>
        <w:tc>
          <w:tcPr>
            <w:tcW w:w="3023" w:type="dxa"/>
          </w:tcPr>
          <w:p w14:paraId="2EF5AE53" w14:textId="77777777" w:rsidR="001F3DF9" w:rsidRDefault="001F3DF9" w:rsidP="002E6C7C">
            <w:pPr>
              <w:pStyle w:val="text"/>
              <w:rPr>
                <w:rFonts w:ascii="Times New Roman" w:hAnsi="Times New Roman" w:cs="Times New Roman"/>
              </w:rPr>
            </w:pPr>
            <w:r>
              <w:rPr>
                <w:rFonts w:ascii="Times New Roman" w:hAnsi="Times New Roman" w:cs="Times New Roman"/>
              </w:rPr>
              <w:t>Vertex 1 Specular {F, Rs, Gs, Bs}</w:t>
            </w:r>
          </w:p>
        </w:tc>
      </w:tr>
      <w:tr w:rsidR="001F3DF9" w14:paraId="5C85A0FE" w14:textId="77777777" w:rsidTr="002E6C7C">
        <w:trPr>
          <w:cantSplit/>
        </w:trPr>
        <w:tc>
          <w:tcPr>
            <w:tcW w:w="1496" w:type="dxa"/>
          </w:tcPr>
          <w:p w14:paraId="467A261C" w14:textId="77777777" w:rsidR="001F3DF9" w:rsidRDefault="001F3DF9" w:rsidP="002E6C7C">
            <w:pPr>
              <w:pStyle w:val="text"/>
              <w:rPr>
                <w:rFonts w:ascii="Times New Roman" w:hAnsi="Times New Roman" w:cs="Times New Roman"/>
              </w:rPr>
            </w:pPr>
            <w:r>
              <w:rPr>
                <w:rFonts w:ascii="Times New Roman" w:hAnsi="Times New Roman" w:cs="Times New Roman"/>
              </w:rPr>
              <w:t>CP15</w:t>
            </w:r>
          </w:p>
        </w:tc>
        <w:tc>
          <w:tcPr>
            <w:tcW w:w="1583" w:type="dxa"/>
          </w:tcPr>
          <w:p w14:paraId="5714D849" w14:textId="77777777" w:rsidR="001F3DF9" w:rsidRDefault="001F3DF9" w:rsidP="002E6C7C">
            <w:pPr>
              <w:pStyle w:val="text"/>
              <w:rPr>
                <w:rFonts w:ascii="Times New Roman" w:hAnsi="Times New Roman" w:cs="Times New Roman"/>
              </w:rPr>
            </w:pPr>
            <w:r>
              <w:rPr>
                <w:rFonts w:ascii="Times New Roman" w:hAnsi="Times New Roman" w:cs="Times New Roman"/>
              </w:rPr>
              <w:t>V1_U</w:t>
            </w:r>
          </w:p>
        </w:tc>
        <w:tc>
          <w:tcPr>
            <w:tcW w:w="1188" w:type="dxa"/>
          </w:tcPr>
          <w:p w14:paraId="55BA59BC" w14:textId="77777777" w:rsidR="001F3DF9" w:rsidRDefault="001F3DF9" w:rsidP="002E6C7C">
            <w:pPr>
              <w:pStyle w:val="text"/>
              <w:rPr>
                <w:rFonts w:ascii="Times New Roman" w:hAnsi="Times New Roman" w:cs="Times New Roman"/>
              </w:rPr>
            </w:pPr>
            <w:r>
              <w:rPr>
                <w:rFonts w:ascii="Times New Roman" w:hAnsi="Times New Roman" w:cs="Times New Roman"/>
              </w:rPr>
              <w:t xml:space="preserve">Float </w:t>
            </w:r>
          </w:p>
        </w:tc>
        <w:tc>
          <w:tcPr>
            <w:tcW w:w="3023" w:type="dxa"/>
          </w:tcPr>
          <w:p w14:paraId="69116CBE" w14:textId="77777777" w:rsidR="001F3DF9" w:rsidRDefault="001F3DF9" w:rsidP="002E6C7C">
            <w:pPr>
              <w:pStyle w:val="text"/>
              <w:rPr>
                <w:rFonts w:ascii="Times New Roman" w:hAnsi="Times New Roman" w:cs="Times New Roman"/>
              </w:rPr>
            </w:pPr>
            <w:r>
              <w:rPr>
                <w:rFonts w:ascii="Times New Roman" w:hAnsi="Times New Roman" w:cs="Times New Roman"/>
              </w:rPr>
              <w:t>Vertex 1 U</w:t>
            </w:r>
          </w:p>
        </w:tc>
      </w:tr>
      <w:tr w:rsidR="001F3DF9" w14:paraId="41CCC2F6" w14:textId="77777777" w:rsidTr="002E6C7C">
        <w:trPr>
          <w:cantSplit/>
        </w:trPr>
        <w:tc>
          <w:tcPr>
            <w:tcW w:w="1496" w:type="dxa"/>
          </w:tcPr>
          <w:p w14:paraId="0D7E26AA" w14:textId="77777777" w:rsidR="001F3DF9" w:rsidRDefault="001F3DF9" w:rsidP="002E6C7C">
            <w:pPr>
              <w:pStyle w:val="text"/>
              <w:rPr>
                <w:rFonts w:ascii="Times New Roman" w:hAnsi="Times New Roman" w:cs="Times New Roman"/>
              </w:rPr>
            </w:pPr>
            <w:r>
              <w:rPr>
                <w:rFonts w:ascii="Times New Roman" w:hAnsi="Times New Roman" w:cs="Times New Roman"/>
              </w:rPr>
              <w:t>CP16</w:t>
            </w:r>
          </w:p>
        </w:tc>
        <w:tc>
          <w:tcPr>
            <w:tcW w:w="1583" w:type="dxa"/>
          </w:tcPr>
          <w:p w14:paraId="3B9DFAEF" w14:textId="77777777" w:rsidR="001F3DF9" w:rsidRDefault="001F3DF9" w:rsidP="002E6C7C">
            <w:pPr>
              <w:pStyle w:val="text"/>
              <w:rPr>
                <w:rFonts w:ascii="Times New Roman" w:hAnsi="Times New Roman" w:cs="Times New Roman"/>
              </w:rPr>
            </w:pPr>
            <w:r>
              <w:rPr>
                <w:rFonts w:ascii="Times New Roman" w:hAnsi="Times New Roman" w:cs="Times New Roman"/>
              </w:rPr>
              <w:t>V1_V</w:t>
            </w:r>
          </w:p>
        </w:tc>
        <w:tc>
          <w:tcPr>
            <w:tcW w:w="1188" w:type="dxa"/>
          </w:tcPr>
          <w:p w14:paraId="36B07EFD" w14:textId="77777777" w:rsidR="001F3DF9" w:rsidRDefault="001F3DF9" w:rsidP="002E6C7C">
            <w:pPr>
              <w:pStyle w:val="text"/>
              <w:rPr>
                <w:rFonts w:ascii="Times New Roman" w:hAnsi="Times New Roman" w:cs="Times New Roman"/>
              </w:rPr>
            </w:pPr>
            <w:r>
              <w:rPr>
                <w:rFonts w:ascii="Times New Roman" w:hAnsi="Times New Roman" w:cs="Times New Roman"/>
              </w:rPr>
              <w:t xml:space="preserve">Float </w:t>
            </w:r>
          </w:p>
        </w:tc>
        <w:tc>
          <w:tcPr>
            <w:tcW w:w="3023" w:type="dxa"/>
          </w:tcPr>
          <w:p w14:paraId="2C04736C" w14:textId="77777777" w:rsidR="001F3DF9" w:rsidRDefault="001F3DF9" w:rsidP="002E6C7C">
            <w:pPr>
              <w:pStyle w:val="text"/>
              <w:rPr>
                <w:rFonts w:ascii="Times New Roman" w:hAnsi="Times New Roman" w:cs="Times New Roman"/>
              </w:rPr>
            </w:pPr>
            <w:r>
              <w:rPr>
                <w:rFonts w:ascii="Times New Roman" w:hAnsi="Times New Roman" w:cs="Times New Roman"/>
              </w:rPr>
              <w:t>Vertex 1 V</w:t>
            </w:r>
          </w:p>
        </w:tc>
      </w:tr>
      <w:tr w:rsidR="001F3DF9" w14:paraId="72CBADD6" w14:textId="77777777" w:rsidTr="002E6C7C">
        <w:trPr>
          <w:cantSplit/>
        </w:trPr>
        <w:tc>
          <w:tcPr>
            <w:tcW w:w="1496" w:type="dxa"/>
          </w:tcPr>
          <w:p w14:paraId="67603134" w14:textId="77777777" w:rsidR="001F3DF9" w:rsidRDefault="001F3DF9" w:rsidP="002E6C7C">
            <w:pPr>
              <w:pStyle w:val="text"/>
              <w:rPr>
                <w:rFonts w:ascii="Times New Roman" w:hAnsi="Times New Roman" w:cs="Times New Roman"/>
              </w:rPr>
            </w:pPr>
            <w:r>
              <w:rPr>
                <w:rFonts w:ascii="Times New Roman" w:hAnsi="Times New Roman" w:cs="Times New Roman"/>
              </w:rPr>
              <w:t>CP17</w:t>
            </w:r>
          </w:p>
        </w:tc>
        <w:tc>
          <w:tcPr>
            <w:tcW w:w="1583" w:type="dxa"/>
          </w:tcPr>
          <w:p w14:paraId="704C8FEC" w14:textId="77777777" w:rsidR="001F3DF9" w:rsidRDefault="001F3DF9" w:rsidP="002E6C7C">
            <w:pPr>
              <w:pStyle w:val="text"/>
              <w:rPr>
                <w:rFonts w:ascii="Times New Roman" w:hAnsi="Times New Roman" w:cs="Times New Roman"/>
              </w:rPr>
            </w:pPr>
            <w:r>
              <w:rPr>
                <w:rFonts w:ascii="Times New Roman" w:hAnsi="Times New Roman" w:cs="Times New Roman"/>
              </w:rPr>
              <w:t>V2_X</w:t>
            </w:r>
          </w:p>
        </w:tc>
        <w:tc>
          <w:tcPr>
            <w:tcW w:w="1188" w:type="dxa"/>
          </w:tcPr>
          <w:p w14:paraId="443A507D" w14:textId="77777777" w:rsidR="001F3DF9" w:rsidRDefault="001F3DF9" w:rsidP="002E6C7C">
            <w:pPr>
              <w:pStyle w:val="text"/>
              <w:rPr>
                <w:rFonts w:ascii="Times New Roman" w:hAnsi="Times New Roman" w:cs="Times New Roman"/>
              </w:rPr>
            </w:pPr>
            <w:r>
              <w:rPr>
                <w:rFonts w:ascii="Times New Roman" w:hAnsi="Times New Roman" w:cs="Times New Roman"/>
              </w:rPr>
              <w:t xml:space="preserve">Float </w:t>
            </w:r>
          </w:p>
        </w:tc>
        <w:tc>
          <w:tcPr>
            <w:tcW w:w="3023" w:type="dxa"/>
          </w:tcPr>
          <w:p w14:paraId="0C2E99B7" w14:textId="77777777" w:rsidR="001F3DF9" w:rsidRDefault="001F3DF9" w:rsidP="002E6C7C">
            <w:pPr>
              <w:pStyle w:val="text"/>
              <w:rPr>
                <w:rFonts w:ascii="Times New Roman" w:hAnsi="Times New Roman" w:cs="Times New Roman"/>
              </w:rPr>
            </w:pPr>
            <w:r>
              <w:rPr>
                <w:rFonts w:ascii="Times New Roman" w:hAnsi="Times New Roman" w:cs="Times New Roman"/>
              </w:rPr>
              <w:t>Vertex 2 X</w:t>
            </w:r>
          </w:p>
        </w:tc>
      </w:tr>
      <w:tr w:rsidR="001F3DF9" w14:paraId="15B5E3EA" w14:textId="77777777" w:rsidTr="002E6C7C">
        <w:trPr>
          <w:cantSplit/>
        </w:trPr>
        <w:tc>
          <w:tcPr>
            <w:tcW w:w="1496" w:type="dxa"/>
          </w:tcPr>
          <w:p w14:paraId="0AD8D8F7" w14:textId="77777777" w:rsidR="001F3DF9" w:rsidRDefault="001F3DF9" w:rsidP="002E6C7C">
            <w:pPr>
              <w:pStyle w:val="text"/>
              <w:rPr>
                <w:rFonts w:ascii="Times New Roman" w:hAnsi="Times New Roman" w:cs="Times New Roman"/>
              </w:rPr>
            </w:pPr>
            <w:r>
              <w:rPr>
                <w:rFonts w:ascii="Times New Roman" w:hAnsi="Times New Roman" w:cs="Times New Roman"/>
              </w:rPr>
              <w:t>CP18</w:t>
            </w:r>
          </w:p>
        </w:tc>
        <w:tc>
          <w:tcPr>
            <w:tcW w:w="1583" w:type="dxa"/>
          </w:tcPr>
          <w:p w14:paraId="3C0836B3" w14:textId="77777777" w:rsidR="001F3DF9" w:rsidRDefault="001F3DF9" w:rsidP="002E6C7C">
            <w:pPr>
              <w:pStyle w:val="text"/>
              <w:rPr>
                <w:rFonts w:ascii="Times New Roman" w:hAnsi="Times New Roman" w:cs="Times New Roman"/>
              </w:rPr>
            </w:pPr>
            <w:r>
              <w:rPr>
                <w:rFonts w:ascii="Times New Roman" w:hAnsi="Times New Roman" w:cs="Times New Roman"/>
              </w:rPr>
              <w:t>V2_Y</w:t>
            </w:r>
          </w:p>
        </w:tc>
        <w:tc>
          <w:tcPr>
            <w:tcW w:w="1188" w:type="dxa"/>
          </w:tcPr>
          <w:p w14:paraId="222748FF" w14:textId="77777777" w:rsidR="001F3DF9" w:rsidRDefault="001F3DF9" w:rsidP="002E6C7C">
            <w:pPr>
              <w:pStyle w:val="text"/>
              <w:rPr>
                <w:rFonts w:ascii="Times New Roman" w:hAnsi="Times New Roman" w:cs="Times New Roman"/>
              </w:rPr>
            </w:pPr>
            <w:r>
              <w:rPr>
                <w:rFonts w:ascii="Times New Roman" w:hAnsi="Times New Roman" w:cs="Times New Roman"/>
              </w:rPr>
              <w:t xml:space="preserve">Float </w:t>
            </w:r>
          </w:p>
        </w:tc>
        <w:tc>
          <w:tcPr>
            <w:tcW w:w="3023" w:type="dxa"/>
          </w:tcPr>
          <w:p w14:paraId="58281B8D" w14:textId="77777777" w:rsidR="001F3DF9" w:rsidRDefault="001F3DF9" w:rsidP="002E6C7C">
            <w:pPr>
              <w:pStyle w:val="text"/>
              <w:rPr>
                <w:rFonts w:ascii="Times New Roman" w:hAnsi="Times New Roman" w:cs="Times New Roman"/>
              </w:rPr>
            </w:pPr>
            <w:r>
              <w:rPr>
                <w:rFonts w:ascii="Times New Roman" w:hAnsi="Times New Roman" w:cs="Times New Roman"/>
              </w:rPr>
              <w:t>Vertex 2 Y</w:t>
            </w:r>
          </w:p>
        </w:tc>
      </w:tr>
      <w:tr w:rsidR="001F3DF9" w14:paraId="4C48C452" w14:textId="77777777" w:rsidTr="002E6C7C">
        <w:trPr>
          <w:cantSplit/>
        </w:trPr>
        <w:tc>
          <w:tcPr>
            <w:tcW w:w="1496" w:type="dxa"/>
          </w:tcPr>
          <w:p w14:paraId="7DF54CDD" w14:textId="77777777" w:rsidR="001F3DF9" w:rsidRDefault="001F3DF9" w:rsidP="002E6C7C">
            <w:pPr>
              <w:pStyle w:val="text"/>
              <w:rPr>
                <w:rFonts w:ascii="Times New Roman" w:hAnsi="Times New Roman" w:cs="Times New Roman"/>
              </w:rPr>
            </w:pPr>
            <w:r>
              <w:rPr>
                <w:rFonts w:ascii="Times New Roman" w:hAnsi="Times New Roman" w:cs="Times New Roman"/>
              </w:rPr>
              <w:t>CP19</w:t>
            </w:r>
          </w:p>
        </w:tc>
        <w:tc>
          <w:tcPr>
            <w:tcW w:w="1583" w:type="dxa"/>
          </w:tcPr>
          <w:p w14:paraId="4692B7B7" w14:textId="77777777" w:rsidR="001F3DF9" w:rsidRDefault="001F3DF9" w:rsidP="002E6C7C">
            <w:pPr>
              <w:pStyle w:val="text"/>
              <w:rPr>
                <w:rFonts w:ascii="Times New Roman" w:hAnsi="Times New Roman" w:cs="Times New Roman"/>
              </w:rPr>
            </w:pPr>
            <w:r>
              <w:rPr>
                <w:rFonts w:ascii="Times New Roman" w:hAnsi="Times New Roman" w:cs="Times New Roman"/>
              </w:rPr>
              <w:t>V2_Z</w:t>
            </w:r>
          </w:p>
        </w:tc>
        <w:tc>
          <w:tcPr>
            <w:tcW w:w="1188" w:type="dxa"/>
          </w:tcPr>
          <w:p w14:paraId="059EC405" w14:textId="77777777" w:rsidR="001F3DF9" w:rsidRDefault="001F3DF9" w:rsidP="002E6C7C">
            <w:pPr>
              <w:pStyle w:val="text"/>
              <w:rPr>
                <w:rFonts w:ascii="Times New Roman" w:hAnsi="Times New Roman" w:cs="Times New Roman"/>
              </w:rPr>
            </w:pPr>
            <w:r>
              <w:rPr>
                <w:rFonts w:ascii="Times New Roman" w:hAnsi="Times New Roman" w:cs="Times New Roman"/>
              </w:rPr>
              <w:t xml:space="preserve">Float </w:t>
            </w:r>
          </w:p>
        </w:tc>
        <w:tc>
          <w:tcPr>
            <w:tcW w:w="3023" w:type="dxa"/>
          </w:tcPr>
          <w:p w14:paraId="36D2B3CE" w14:textId="77777777" w:rsidR="001F3DF9" w:rsidRDefault="001F3DF9" w:rsidP="002E6C7C">
            <w:pPr>
              <w:pStyle w:val="text"/>
              <w:rPr>
                <w:rFonts w:ascii="Times New Roman" w:hAnsi="Times New Roman" w:cs="Times New Roman"/>
              </w:rPr>
            </w:pPr>
            <w:r>
              <w:rPr>
                <w:rFonts w:ascii="Times New Roman" w:hAnsi="Times New Roman" w:cs="Times New Roman"/>
              </w:rPr>
              <w:t>Vertex 2 Z</w:t>
            </w:r>
          </w:p>
        </w:tc>
      </w:tr>
      <w:tr w:rsidR="001F3DF9" w14:paraId="26D2A85E" w14:textId="77777777" w:rsidTr="002E6C7C">
        <w:trPr>
          <w:cantSplit/>
        </w:trPr>
        <w:tc>
          <w:tcPr>
            <w:tcW w:w="1496" w:type="dxa"/>
          </w:tcPr>
          <w:p w14:paraId="1EA05981" w14:textId="77777777" w:rsidR="001F3DF9" w:rsidRDefault="001F3DF9" w:rsidP="002E6C7C">
            <w:pPr>
              <w:pStyle w:val="text"/>
              <w:rPr>
                <w:rFonts w:ascii="Times New Roman" w:hAnsi="Times New Roman" w:cs="Times New Roman"/>
              </w:rPr>
            </w:pPr>
            <w:r>
              <w:rPr>
                <w:rFonts w:ascii="Times New Roman" w:hAnsi="Times New Roman" w:cs="Times New Roman"/>
              </w:rPr>
              <w:t>CP20</w:t>
            </w:r>
          </w:p>
        </w:tc>
        <w:tc>
          <w:tcPr>
            <w:tcW w:w="1583" w:type="dxa"/>
          </w:tcPr>
          <w:p w14:paraId="089669EE" w14:textId="77777777" w:rsidR="001F3DF9" w:rsidRDefault="001F3DF9" w:rsidP="002E6C7C">
            <w:pPr>
              <w:pStyle w:val="text"/>
              <w:rPr>
                <w:rFonts w:ascii="Times New Roman" w:hAnsi="Times New Roman" w:cs="Times New Roman"/>
              </w:rPr>
            </w:pPr>
            <w:r>
              <w:rPr>
                <w:rFonts w:ascii="Times New Roman" w:hAnsi="Times New Roman" w:cs="Times New Roman"/>
              </w:rPr>
              <w:t>V2_W</w:t>
            </w:r>
          </w:p>
        </w:tc>
        <w:tc>
          <w:tcPr>
            <w:tcW w:w="1188" w:type="dxa"/>
          </w:tcPr>
          <w:p w14:paraId="0D6A8E8E" w14:textId="77777777" w:rsidR="001F3DF9" w:rsidRDefault="001F3DF9" w:rsidP="002E6C7C">
            <w:pPr>
              <w:pStyle w:val="text"/>
              <w:rPr>
                <w:rFonts w:ascii="Times New Roman" w:hAnsi="Times New Roman" w:cs="Times New Roman"/>
              </w:rPr>
            </w:pPr>
            <w:r>
              <w:rPr>
                <w:rFonts w:ascii="Times New Roman" w:hAnsi="Times New Roman" w:cs="Times New Roman"/>
              </w:rPr>
              <w:t xml:space="preserve">Float </w:t>
            </w:r>
          </w:p>
        </w:tc>
        <w:tc>
          <w:tcPr>
            <w:tcW w:w="3023" w:type="dxa"/>
          </w:tcPr>
          <w:p w14:paraId="4BEB8ED0" w14:textId="77777777" w:rsidR="001F3DF9" w:rsidRDefault="001F3DF9" w:rsidP="002E6C7C">
            <w:pPr>
              <w:pStyle w:val="text"/>
              <w:rPr>
                <w:rFonts w:ascii="Times New Roman" w:hAnsi="Times New Roman" w:cs="Times New Roman"/>
              </w:rPr>
            </w:pPr>
            <w:r>
              <w:rPr>
                <w:rFonts w:ascii="Times New Roman" w:hAnsi="Times New Roman" w:cs="Times New Roman"/>
              </w:rPr>
              <w:t>Vertex 2 W</w:t>
            </w:r>
          </w:p>
        </w:tc>
      </w:tr>
      <w:tr w:rsidR="001F3DF9" w14:paraId="091F81F6" w14:textId="77777777" w:rsidTr="002E6C7C">
        <w:trPr>
          <w:cantSplit/>
        </w:trPr>
        <w:tc>
          <w:tcPr>
            <w:tcW w:w="1496" w:type="dxa"/>
          </w:tcPr>
          <w:p w14:paraId="7A91D9B7" w14:textId="77777777" w:rsidR="001F3DF9" w:rsidRDefault="001F3DF9" w:rsidP="002E6C7C">
            <w:pPr>
              <w:pStyle w:val="text"/>
              <w:rPr>
                <w:rFonts w:ascii="Times New Roman" w:hAnsi="Times New Roman" w:cs="Times New Roman"/>
              </w:rPr>
            </w:pPr>
            <w:r>
              <w:rPr>
                <w:rFonts w:ascii="Times New Roman" w:hAnsi="Times New Roman" w:cs="Times New Roman"/>
              </w:rPr>
              <w:t>CP21</w:t>
            </w:r>
          </w:p>
        </w:tc>
        <w:tc>
          <w:tcPr>
            <w:tcW w:w="1583" w:type="dxa"/>
          </w:tcPr>
          <w:p w14:paraId="485A2AD4" w14:textId="77777777" w:rsidR="001F3DF9" w:rsidRDefault="001F3DF9" w:rsidP="002E6C7C">
            <w:pPr>
              <w:pStyle w:val="text"/>
              <w:rPr>
                <w:rFonts w:ascii="Times New Roman" w:hAnsi="Times New Roman" w:cs="Times New Roman"/>
              </w:rPr>
            </w:pPr>
            <w:r>
              <w:rPr>
                <w:rFonts w:ascii="Times New Roman" w:hAnsi="Times New Roman" w:cs="Times New Roman"/>
              </w:rPr>
              <w:t>V2_C</w:t>
            </w:r>
          </w:p>
        </w:tc>
        <w:tc>
          <w:tcPr>
            <w:tcW w:w="1188" w:type="dxa"/>
          </w:tcPr>
          <w:p w14:paraId="4629EFD7" w14:textId="77777777" w:rsidR="001F3DF9" w:rsidRDefault="001F3DF9" w:rsidP="002E6C7C">
            <w:pPr>
              <w:pStyle w:val="text"/>
              <w:rPr>
                <w:rFonts w:ascii="Times New Roman" w:hAnsi="Times New Roman" w:cs="Times New Roman"/>
              </w:rPr>
            </w:pPr>
            <w:r>
              <w:rPr>
                <w:rFonts w:ascii="Times New Roman" w:hAnsi="Times New Roman" w:cs="Times New Roman"/>
              </w:rPr>
              <w:t>I</w:t>
            </w:r>
          </w:p>
        </w:tc>
        <w:tc>
          <w:tcPr>
            <w:tcW w:w="3023" w:type="dxa"/>
          </w:tcPr>
          <w:p w14:paraId="51E2E95D" w14:textId="77777777" w:rsidR="001F3DF9" w:rsidRDefault="001F3DF9" w:rsidP="002E6C7C">
            <w:pPr>
              <w:pStyle w:val="text"/>
              <w:rPr>
                <w:rFonts w:ascii="Times New Roman" w:hAnsi="Times New Roman" w:cs="Times New Roman"/>
              </w:rPr>
            </w:pPr>
            <w:r>
              <w:rPr>
                <w:rFonts w:ascii="Times New Roman" w:hAnsi="Times New Roman" w:cs="Times New Roman"/>
              </w:rPr>
              <w:t>Vertex 2 Color {A, R, G, B}</w:t>
            </w:r>
          </w:p>
        </w:tc>
      </w:tr>
      <w:tr w:rsidR="001F3DF9" w14:paraId="2C82587F" w14:textId="77777777" w:rsidTr="002E6C7C">
        <w:trPr>
          <w:cantSplit/>
        </w:trPr>
        <w:tc>
          <w:tcPr>
            <w:tcW w:w="1496" w:type="dxa"/>
          </w:tcPr>
          <w:p w14:paraId="18C9606F" w14:textId="77777777" w:rsidR="001F3DF9" w:rsidRDefault="001F3DF9" w:rsidP="002E6C7C">
            <w:pPr>
              <w:pStyle w:val="text"/>
              <w:rPr>
                <w:rFonts w:ascii="Times New Roman" w:hAnsi="Times New Roman" w:cs="Times New Roman"/>
              </w:rPr>
            </w:pPr>
            <w:r>
              <w:rPr>
                <w:rFonts w:ascii="Times New Roman" w:hAnsi="Times New Roman" w:cs="Times New Roman"/>
              </w:rPr>
              <w:t>CP22</w:t>
            </w:r>
          </w:p>
        </w:tc>
        <w:tc>
          <w:tcPr>
            <w:tcW w:w="1583" w:type="dxa"/>
          </w:tcPr>
          <w:p w14:paraId="0085404B" w14:textId="77777777" w:rsidR="001F3DF9" w:rsidRDefault="001F3DF9" w:rsidP="002E6C7C">
            <w:pPr>
              <w:pStyle w:val="text"/>
              <w:rPr>
                <w:rFonts w:ascii="Times New Roman" w:hAnsi="Times New Roman" w:cs="Times New Roman"/>
              </w:rPr>
            </w:pPr>
            <w:r>
              <w:rPr>
                <w:rFonts w:ascii="Times New Roman" w:hAnsi="Times New Roman" w:cs="Times New Roman"/>
              </w:rPr>
              <w:t>V2_S</w:t>
            </w:r>
          </w:p>
        </w:tc>
        <w:tc>
          <w:tcPr>
            <w:tcW w:w="1188" w:type="dxa"/>
          </w:tcPr>
          <w:p w14:paraId="1300390B" w14:textId="77777777" w:rsidR="001F3DF9" w:rsidRDefault="001F3DF9" w:rsidP="002E6C7C">
            <w:pPr>
              <w:pStyle w:val="text"/>
              <w:rPr>
                <w:rFonts w:ascii="Times New Roman" w:hAnsi="Times New Roman" w:cs="Times New Roman"/>
              </w:rPr>
            </w:pPr>
            <w:r>
              <w:rPr>
                <w:rFonts w:ascii="Times New Roman" w:hAnsi="Times New Roman" w:cs="Times New Roman"/>
              </w:rPr>
              <w:t>I</w:t>
            </w:r>
          </w:p>
        </w:tc>
        <w:tc>
          <w:tcPr>
            <w:tcW w:w="3023" w:type="dxa"/>
          </w:tcPr>
          <w:p w14:paraId="0A990C87" w14:textId="77777777" w:rsidR="001F3DF9" w:rsidRDefault="001F3DF9" w:rsidP="002E6C7C">
            <w:pPr>
              <w:pStyle w:val="text"/>
              <w:rPr>
                <w:rFonts w:ascii="Times New Roman" w:hAnsi="Times New Roman" w:cs="Times New Roman"/>
              </w:rPr>
            </w:pPr>
            <w:r>
              <w:rPr>
                <w:rFonts w:ascii="Times New Roman" w:hAnsi="Times New Roman" w:cs="Times New Roman"/>
              </w:rPr>
              <w:t>Vertex 2 Specular {F, Rs, Gs, Bs}</w:t>
            </w:r>
          </w:p>
        </w:tc>
      </w:tr>
      <w:tr w:rsidR="001F3DF9" w14:paraId="6A9A7326" w14:textId="77777777" w:rsidTr="002E6C7C">
        <w:trPr>
          <w:cantSplit/>
        </w:trPr>
        <w:tc>
          <w:tcPr>
            <w:tcW w:w="1496" w:type="dxa"/>
          </w:tcPr>
          <w:p w14:paraId="1F89B9DF" w14:textId="77777777" w:rsidR="001F3DF9" w:rsidRDefault="001F3DF9" w:rsidP="002E6C7C">
            <w:pPr>
              <w:pStyle w:val="text"/>
              <w:rPr>
                <w:rFonts w:ascii="Times New Roman" w:hAnsi="Times New Roman" w:cs="Times New Roman"/>
              </w:rPr>
            </w:pPr>
            <w:r>
              <w:rPr>
                <w:rFonts w:ascii="Times New Roman" w:hAnsi="Times New Roman" w:cs="Times New Roman"/>
              </w:rPr>
              <w:t>CP23</w:t>
            </w:r>
          </w:p>
        </w:tc>
        <w:tc>
          <w:tcPr>
            <w:tcW w:w="1583" w:type="dxa"/>
          </w:tcPr>
          <w:p w14:paraId="01AC64EA" w14:textId="77777777" w:rsidR="001F3DF9" w:rsidRDefault="001F3DF9" w:rsidP="002E6C7C">
            <w:pPr>
              <w:pStyle w:val="text"/>
              <w:rPr>
                <w:rFonts w:ascii="Times New Roman" w:hAnsi="Times New Roman" w:cs="Times New Roman"/>
              </w:rPr>
            </w:pPr>
            <w:r>
              <w:rPr>
                <w:rFonts w:ascii="Times New Roman" w:hAnsi="Times New Roman" w:cs="Times New Roman"/>
              </w:rPr>
              <w:t>V2_U</w:t>
            </w:r>
          </w:p>
        </w:tc>
        <w:tc>
          <w:tcPr>
            <w:tcW w:w="1188" w:type="dxa"/>
          </w:tcPr>
          <w:p w14:paraId="4DA80603" w14:textId="77777777" w:rsidR="001F3DF9" w:rsidRDefault="001F3DF9" w:rsidP="002E6C7C">
            <w:pPr>
              <w:pStyle w:val="text"/>
              <w:rPr>
                <w:rFonts w:ascii="Times New Roman" w:hAnsi="Times New Roman" w:cs="Times New Roman"/>
              </w:rPr>
            </w:pPr>
            <w:r>
              <w:rPr>
                <w:rFonts w:ascii="Times New Roman" w:hAnsi="Times New Roman" w:cs="Times New Roman"/>
              </w:rPr>
              <w:t xml:space="preserve">Float </w:t>
            </w:r>
          </w:p>
        </w:tc>
        <w:tc>
          <w:tcPr>
            <w:tcW w:w="3023" w:type="dxa"/>
          </w:tcPr>
          <w:p w14:paraId="41FB8E9A" w14:textId="77777777" w:rsidR="001F3DF9" w:rsidRDefault="001F3DF9" w:rsidP="002E6C7C">
            <w:pPr>
              <w:pStyle w:val="text"/>
              <w:rPr>
                <w:rFonts w:ascii="Times New Roman" w:hAnsi="Times New Roman" w:cs="Times New Roman"/>
              </w:rPr>
            </w:pPr>
            <w:r>
              <w:rPr>
                <w:rFonts w:ascii="Times New Roman" w:hAnsi="Times New Roman" w:cs="Times New Roman"/>
              </w:rPr>
              <w:t>Vertex 2 U</w:t>
            </w:r>
          </w:p>
        </w:tc>
      </w:tr>
      <w:tr w:rsidR="001F3DF9" w14:paraId="5A1F8CDB" w14:textId="77777777" w:rsidTr="002E6C7C">
        <w:trPr>
          <w:cantSplit/>
        </w:trPr>
        <w:tc>
          <w:tcPr>
            <w:tcW w:w="1496" w:type="dxa"/>
          </w:tcPr>
          <w:p w14:paraId="42406467" w14:textId="77777777" w:rsidR="001F3DF9" w:rsidRDefault="001F3DF9" w:rsidP="002E6C7C">
            <w:pPr>
              <w:pStyle w:val="text"/>
              <w:rPr>
                <w:rFonts w:ascii="Times New Roman" w:hAnsi="Times New Roman" w:cs="Times New Roman"/>
              </w:rPr>
            </w:pPr>
            <w:r>
              <w:rPr>
                <w:rFonts w:ascii="Times New Roman" w:hAnsi="Times New Roman" w:cs="Times New Roman"/>
              </w:rPr>
              <w:t>CP24</w:t>
            </w:r>
          </w:p>
        </w:tc>
        <w:tc>
          <w:tcPr>
            <w:tcW w:w="1583" w:type="dxa"/>
          </w:tcPr>
          <w:p w14:paraId="3B5896F7" w14:textId="77777777" w:rsidR="001F3DF9" w:rsidRDefault="001F3DF9" w:rsidP="002E6C7C">
            <w:pPr>
              <w:pStyle w:val="text"/>
              <w:rPr>
                <w:rFonts w:ascii="Times New Roman" w:hAnsi="Times New Roman" w:cs="Times New Roman"/>
              </w:rPr>
            </w:pPr>
            <w:r>
              <w:rPr>
                <w:rFonts w:ascii="Times New Roman" w:hAnsi="Times New Roman" w:cs="Times New Roman"/>
              </w:rPr>
              <w:t>V2_V</w:t>
            </w:r>
          </w:p>
        </w:tc>
        <w:tc>
          <w:tcPr>
            <w:tcW w:w="1188" w:type="dxa"/>
          </w:tcPr>
          <w:p w14:paraId="50A44983" w14:textId="77777777" w:rsidR="001F3DF9" w:rsidRDefault="001F3DF9" w:rsidP="002E6C7C">
            <w:pPr>
              <w:pStyle w:val="text"/>
              <w:rPr>
                <w:rFonts w:ascii="Times New Roman" w:hAnsi="Times New Roman" w:cs="Times New Roman"/>
              </w:rPr>
            </w:pPr>
            <w:r>
              <w:rPr>
                <w:rFonts w:ascii="Times New Roman" w:hAnsi="Times New Roman" w:cs="Times New Roman"/>
              </w:rPr>
              <w:t xml:space="preserve">Float </w:t>
            </w:r>
          </w:p>
        </w:tc>
        <w:tc>
          <w:tcPr>
            <w:tcW w:w="3023" w:type="dxa"/>
          </w:tcPr>
          <w:p w14:paraId="49A500E1" w14:textId="77777777" w:rsidR="001F3DF9" w:rsidRDefault="001F3DF9" w:rsidP="002E6C7C">
            <w:pPr>
              <w:pStyle w:val="text"/>
              <w:rPr>
                <w:rFonts w:ascii="Times New Roman" w:hAnsi="Times New Roman" w:cs="Times New Roman"/>
              </w:rPr>
            </w:pPr>
            <w:r>
              <w:rPr>
                <w:rFonts w:ascii="Times New Roman" w:hAnsi="Times New Roman" w:cs="Times New Roman"/>
              </w:rPr>
              <w:t>Vertex 2 V</w:t>
            </w:r>
          </w:p>
        </w:tc>
      </w:tr>
      <w:tr w:rsidR="001F3DF9" w14:paraId="30EBF3EA" w14:textId="77777777" w:rsidTr="002E6C7C">
        <w:trPr>
          <w:cantSplit/>
        </w:trPr>
        <w:tc>
          <w:tcPr>
            <w:tcW w:w="1496" w:type="dxa"/>
            <w:tcBorders>
              <w:bottom w:val="single" w:sz="12" w:space="0" w:color="auto"/>
            </w:tcBorders>
          </w:tcPr>
          <w:p w14:paraId="076B9497" w14:textId="77777777" w:rsidR="001F3DF9" w:rsidRDefault="001F3DF9" w:rsidP="002E6C7C">
            <w:pPr>
              <w:pStyle w:val="text"/>
              <w:rPr>
                <w:rFonts w:ascii="Times New Roman" w:hAnsi="Times New Roman" w:cs="Times New Roman"/>
              </w:rPr>
            </w:pPr>
            <w:r>
              <w:rPr>
                <w:rFonts w:ascii="Times New Roman" w:hAnsi="Times New Roman" w:cs="Times New Roman"/>
              </w:rPr>
              <w:t>TRIGGER</w:t>
            </w:r>
            <w:r>
              <w:rPr>
                <w:rFonts w:ascii="Times New Roman" w:hAnsi="Times New Roman" w:cs="Times New Roman"/>
              </w:rPr>
              <w:sym w:font="Wingdings" w:char="F053"/>
            </w:r>
          </w:p>
        </w:tc>
        <w:tc>
          <w:tcPr>
            <w:tcW w:w="1583" w:type="dxa"/>
            <w:tcBorders>
              <w:bottom w:val="single" w:sz="12" w:space="0" w:color="auto"/>
            </w:tcBorders>
          </w:tcPr>
          <w:p w14:paraId="45300EF7" w14:textId="77777777" w:rsidR="001F3DF9" w:rsidRDefault="001F3DF9" w:rsidP="002E6C7C">
            <w:pPr>
              <w:pStyle w:val="text"/>
              <w:rPr>
                <w:rFonts w:ascii="Times New Roman" w:hAnsi="Times New Roman" w:cs="Times New Roman"/>
              </w:rPr>
            </w:pPr>
            <w:r>
              <w:rPr>
                <w:rFonts w:ascii="Times New Roman" w:hAnsi="Times New Roman" w:cs="Times New Roman"/>
              </w:rPr>
              <w:t>3D Trigger</w:t>
            </w:r>
          </w:p>
        </w:tc>
        <w:tc>
          <w:tcPr>
            <w:tcW w:w="1188" w:type="dxa"/>
            <w:tcBorders>
              <w:bottom w:val="single" w:sz="12" w:space="0" w:color="auto"/>
            </w:tcBorders>
          </w:tcPr>
          <w:p w14:paraId="5FBAF6B7" w14:textId="77777777" w:rsidR="001F3DF9" w:rsidRDefault="001F3DF9" w:rsidP="002E6C7C">
            <w:pPr>
              <w:pStyle w:val="text"/>
              <w:rPr>
                <w:rFonts w:ascii="Times New Roman" w:hAnsi="Times New Roman" w:cs="Times New Roman"/>
              </w:rPr>
            </w:pPr>
            <w:r>
              <w:rPr>
                <w:rFonts w:ascii="Times New Roman" w:hAnsi="Times New Roman" w:cs="Times New Roman"/>
              </w:rPr>
              <w:t>NA</w:t>
            </w:r>
          </w:p>
        </w:tc>
        <w:tc>
          <w:tcPr>
            <w:tcW w:w="3023" w:type="dxa"/>
            <w:tcBorders>
              <w:bottom w:val="single" w:sz="12" w:space="0" w:color="auto"/>
            </w:tcBorders>
          </w:tcPr>
          <w:p w14:paraId="2297B448" w14:textId="77777777" w:rsidR="001F3DF9" w:rsidRDefault="001F3DF9" w:rsidP="002E6C7C">
            <w:pPr>
              <w:pStyle w:val="text"/>
              <w:rPr>
                <w:rFonts w:ascii="Times New Roman" w:hAnsi="Times New Roman" w:cs="Times New Roman"/>
              </w:rPr>
            </w:pPr>
            <w:r>
              <w:rPr>
                <w:rFonts w:ascii="Times New Roman" w:hAnsi="Times New Roman" w:cs="Times New Roman"/>
              </w:rPr>
              <w:t>Triggers 3D commands</w:t>
            </w:r>
          </w:p>
        </w:tc>
      </w:tr>
    </w:tbl>
    <w:p w14:paraId="66F935F7" w14:textId="77777777" w:rsidR="001F3DF9" w:rsidRDefault="001F3DF9" w:rsidP="001F3DF9"/>
    <w:p w14:paraId="01983C65" w14:textId="77777777" w:rsidR="001F3DF9" w:rsidRDefault="001F3DF9" w:rsidP="001F3DF9">
      <w:pPr>
        <w:spacing w:after="120"/>
        <w:rPr>
          <w:b/>
          <w:bCs/>
        </w:rPr>
      </w:pPr>
      <w:r>
        <w:sym w:font="Wingdings" w:char="F053"/>
      </w:r>
      <w:r>
        <w:rPr>
          <w:b/>
          <w:bCs/>
        </w:rPr>
        <w:t>=Command Trigger</w:t>
      </w:r>
    </w:p>
    <w:p w14:paraId="4851A53D" w14:textId="77777777" w:rsidR="001F3DF9" w:rsidRDefault="001F3DF9" w:rsidP="001F3DF9">
      <w:pPr>
        <w:spacing w:after="120"/>
        <w:rPr>
          <w:b/>
          <w:bCs/>
          <w:i/>
          <w:iCs/>
        </w:rPr>
      </w:pPr>
      <w:r>
        <w:rPr>
          <w:b/>
          <w:bCs/>
          <w:i/>
          <w:iCs/>
        </w:rPr>
        <w:t>Important Programming Note:  The W parameter for each vertex must be set before setting the corresponding u and v</w:t>
      </w:r>
      <w:r>
        <w:rPr>
          <w:b/>
          <w:bCs/>
        </w:rPr>
        <w:t xml:space="preserve"> </w:t>
      </w:r>
      <w:r>
        <w:rPr>
          <w:b/>
          <w:bCs/>
          <w:i/>
          <w:iCs/>
        </w:rPr>
        <w:t>parameters.</w:t>
      </w:r>
    </w:p>
    <w:p w14:paraId="7F3CF7FD" w14:textId="77777777" w:rsidR="001F3DF9" w:rsidRDefault="001F3DF9" w:rsidP="001F3DF9"/>
    <w:p w14:paraId="6102A09D" w14:textId="77777777" w:rsidR="001F3DF9" w:rsidRDefault="001F3DF9" w:rsidP="001F3DF9">
      <w:r>
        <w:br w:type="page"/>
      </w:r>
    </w:p>
    <w:p w14:paraId="3CD8A30B" w14:textId="77777777" w:rsidR="001F3DF9" w:rsidRDefault="001F3DF9" w:rsidP="001F3DF9">
      <w:pPr>
        <w:rPr>
          <w:caps/>
          <w:u w:val="single"/>
        </w:rPr>
      </w:pPr>
    </w:p>
    <w:p w14:paraId="5DF3A813" w14:textId="77777777" w:rsidR="001F3DF9" w:rsidRDefault="001F3DF9" w:rsidP="001F3DF9">
      <w:pPr>
        <w:jc w:val="center"/>
        <w:rPr>
          <w:caps/>
          <w:u w:val="single"/>
        </w:rPr>
      </w:pPr>
    </w:p>
    <w:p w14:paraId="6783BAE4" w14:textId="77777777" w:rsidR="001F3DF9" w:rsidRDefault="001F3DF9" w:rsidP="001F3DF9">
      <w:pPr>
        <w:jc w:val="center"/>
        <w:rPr>
          <w:caps/>
          <w:u w:val="single"/>
        </w:rPr>
      </w:pPr>
    </w:p>
    <w:p w14:paraId="43A59C70" w14:textId="77777777" w:rsidR="001F3DF9" w:rsidRDefault="001F3DF9" w:rsidP="001F3DF9">
      <w:pPr>
        <w:rPr>
          <w:caps/>
          <w:u w:val="single"/>
        </w:rPr>
      </w:pPr>
    </w:p>
    <w:p w14:paraId="436F45D6" w14:textId="77777777" w:rsidR="001F3DF9" w:rsidRDefault="001F3DF9" w:rsidP="001F3DF9">
      <w:pPr>
        <w:rPr>
          <w:b/>
          <w:bCs/>
          <w:caps/>
        </w:rPr>
      </w:pPr>
      <w:r>
        <w:object w:dxaOrig="10110" w:dyaOrig="5800" w14:anchorId="5210DC85">
          <v:shape id="_x0000_i1160" type="#_x0000_t75" style="width:495.35pt;height:284.2pt" o:ole="">
            <v:imagedata r:id="rId280" o:title=""/>
          </v:shape>
          <o:OLEObject Type="Embed" ProgID="MSDraw" ShapeID="_x0000_i1160" DrawAspect="Content" ObjectID="_1342457407" r:id="rId281">
            <o:FieldCodes>\* MERGEFORMAT</o:FieldCodes>
          </o:OLEObject>
        </w:object>
      </w:r>
      <w:r>
        <w:rPr>
          <w:caps/>
          <w:u w:val="single"/>
        </w:rPr>
        <w:br w:type="page"/>
      </w:r>
      <w:r>
        <w:rPr>
          <w:b/>
          <w:bCs/>
          <w:caps/>
        </w:rPr>
        <w:t>ACTIVE parameters</w:t>
      </w:r>
    </w:p>
    <w:p w14:paraId="1ED6F1B8" w14:textId="77777777" w:rsidR="001F3DF9" w:rsidRDefault="001F3DF9" w:rsidP="001F3DF9"/>
    <w:tbl>
      <w:tblPr>
        <w:tblW w:w="0" w:type="auto"/>
        <w:tblInd w:w="108" w:type="dxa"/>
        <w:tblLayout w:type="fixed"/>
        <w:tblLook w:val="0000" w:firstRow="0" w:lastRow="0" w:firstColumn="0" w:lastColumn="0" w:noHBand="0" w:noVBand="0"/>
      </w:tblPr>
      <w:tblGrid>
        <w:gridCol w:w="1553"/>
        <w:gridCol w:w="655"/>
      </w:tblGrid>
      <w:tr w:rsidR="001F3DF9" w14:paraId="324A251C"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3703E48E" w14:textId="77777777" w:rsidR="001F3DF9" w:rsidRDefault="001F3DF9" w:rsidP="002E6C7C">
            <w:pPr>
              <w:pStyle w:val="text"/>
              <w:rPr>
                <w:rFonts w:ascii="Times New Roman" w:hAnsi="Times New Roman" w:cs="Times New Roman"/>
              </w:rPr>
            </w:pPr>
            <w:r>
              <w:rPr>
                <w:rFonts w:ascii="Times New Roman" w:hAnsi="Times New Roman" w:cs="Times New Roman"/>
              </w:rPr>
              <w:t>BUF_CTRL</w:t>
            </w:r>
          </w:p>
        </w:tc>
        <w:tc>
          <w:tcPr>
            <w:tcW w:w="655" w:type="dxa"/>
            <w:tcBorders>
              <w:top w:val="single" w:sz="6" w:space="0" w:color="auto"/>
              <w:left w:val="single" w:sz="6" w:space="0" w:color="auto"/>
              <w:bottom w:val="single" w:sz="6" w:space="0" w:color="auto"/>
              <w:right w:val="single" w:sz="6" w:space="0" w:color="auto"/>
            </w:tcBorders>
          </w:tcPr>
          <w:p w14:paraId="2B63E4B8"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1AB2EC67"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617E7AD6" w14:textId="77777777" w:rsidR="001F3DF9" w:rsidRDefault="001F3DF9" w:rsidP="002E6C7C">
            <w:pPr>
              <w:pStyle w:val="text"/>
              <w:rPr>
                <w:rFonts w:ascii="Times New Roman" w:hAnsi="Times New Roman" w:cs="Times New Roman"/>
              </w:rPr>
            </w:pPr>
            <w:r>
              <w:rPr>
                <w:rFonts w:ascii="Times New Roman" w:hAnsi="Times New Roman" w:cs="Times New Roman"/>
              </w:rPr>
              <w:t>XYW_AD</w:t>
            </w:r>
          </w:p>
        </w:tc>
        <w:tc>
          <w:tcPr>
            <w:tcW w:w="655" w:type="dxa"/>
            <w:tcBorders>
              <w:top w:val="single" w:sz="6" w:space="0" w:color="auto"/>
              <w:left w:val="single" w:sz="6" w:space="0" w:color="auto"/>
              <w:bottom w:val="single" w:sz="6" w:space="0" w:color="auto"/>
              <w:right w:val="single" w:sz="6" w:space="0" w:color="auto"/>
            </w:tcBorders>
          </w:tcPr>
          <w:p w14:paraId="4C3B5183"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0AB85080"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5D23EEC7" w14:textId="77777777" w:rsidR="001F3DF9" w:rsidRDefault="001F3DF9" w:rsidP="002E6C7C">
            <w:pPr>
              <w:pStyle w:val="text"/>
              <w:rPr>
                <w:rFonts w:ascii="Times New Roman" w:hAnsi="Times New Roman" w:cs="Times New Roman"/>
              </w:rPr>
            </w:pPr>
            <w:r>
              <w:rPr>
                <w:rFonts w:ascii="Times New Roman" w:hAnsi="Times New Roman" w:cs="Times New Roman"/>
              </w:rPr>
              <w:t>XYW_SZ</w:t>
            </w:r>
          </w:p>
        </w:tc>
        <w:tc>
          <w:tcPr>
            <w:tcW w:w="655" w:type="dxa"/>
            <w:tcBorders>
              <w:top w:val="single" w:sz="6" w:space="0" w:color="auto"/>
              <w:left w:val="single" w:sz="6" w:space="0" w:color="auto"/>
              <w:bottom w:val="single" w:sz="6" w:space="0" w:color="auto"/>
              <w:right w:val="single" w:sz="6" w:space="0" w:color="auto"/>
            </w:tcBorders>
          </w:tcPr>
          <w:p w14:paraId="468C2D72"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0896E32D"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5BF4E90F" w14:textId="77777777" w:rsidR="001F3DF9" w:rsidRDefault="001F3DF9" w:rsidP="002E6C7C">
            <w:pPr>
              <w:pStyle w:val="text"/>
              <w:rPr>
                <w:rFonts w:ascii="Times New Roman" w:hAnsi="Times New Roman" w:cs="Times New Roman"/>
              </w:rPr>
            </w:pPr>
            <w:r>
              <w:rPr>
                <w:rFonts w:ascii="Times New Roman" w:hAnsi="Times New Roman" w:cs="Times New Roman"/>
              </w:rPr>
              <w:t>DE_SORG</w:t>
            </w:r>
          </w:p>
        </w:tc>
        <w:tc>
          <w:tcPr>
            <w:tcW w:w="655" w:type="dxa"/>
            <w:tcBorders>
              <w:top w:val="single" w:sz="6" w:space="0" w:color="auto"/>
              <w:left w:val="single" w:sz="6" w:space="0" w:color="auto"/>
              <w:bottom w:val="single" w:sz="6" w:space="0" w:color="auto"/>
              <w:right w:val="single" w:sz="6" w:space="0" w:color="auto"/>
            </w:tcBorders>
          </w:tcPr>
          <w:p w14:paraId="5D9DC4E1"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2B367796"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1F95FD5B" w14:textId="77777777" w:rsidR="001F3DF9" w:rsidRDefault="001F3DF9" w:rsidP="002E6C7C">
            <w:pPr>
              <w:pStyle w:val="text"/>
              <w:rPr>
                <w:rFonts w:ascii="Times New Roman" w:hAnsi="Times New Roman" w:cs="Times New Roman"/>
              </w:rPr>
            </w:pPr>
            <w:r>
              <w:rPr>
                <w:rFonts w:ascii="Times New Roman" w:hAnsi="Times New Roman" w:cs="Times New Roman"/>
              </w:rPr>
              <w:t>DE_DORG</w:t>
            </w:r>
          </w:p>
        </w:tc>
        <w:tc>
          <w:tcPr>
            <w:tcW w:w="655" w:type="dxa"/>
            <w:tcBorders>
              <w:top w:val="single" w:sz="6" w:space="0" w:color="auto"/>
              <w:left w:val="single" w:sz="6" w:space="0" w:color="auto"/>
              <w:bottom w:val="single" w:sz="6" w:space="0" w:color="auto"/>
              <w:right w:val="single" w:sz="6" w:space="0" w:color="auto"/>
            </w:tcBorders>
          </w:tcPr>
          <w:p w14:paraId="582554E3"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01FD10B7"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63967747" w14:textId="77777777" w:rsidR="001F3DF9" w:rsidRDefault="001F3DF9" w:rsidP="002E6C7C">
            <w:pPr>
              <w:pStyle w:val="text"/>
              <w:rPr>
                <w:rFonts w:ascii="Times New Roman" w:hAnsi="Times New Roman" w:cs="Times New Roman"/>
              </w:rPr>
            </w:pPr>
            <w:r>
              <w:rPr>
                <w:rFonts w:ascii="Times New Roman" w:hAnsi="Times New Roman" w:cs="Times New Roman"/>
              </w:rPr>
              <w:t>DE_ZPTCH</w:t>
            </w:r>
          </w:p>
        </w:tc>
        <w:tc>
          <w:tcPr>
            <w:tcW w:w="655" w:type="dxa"/>
            <w:tcBorders>
              <w:top w:val="single" w:sz="6" w:space="0" w:color="auto"/>
              <w:left w:val="single" w:sz="6" w:space="0" w:color="auto"/>
              <w:bottom w:val="single" w:sz="6" w:space="0" w:color="auto"/>
              <w:right w:val="single" w:sz="6" w:space="0" w:color="auto"/>
            </w:tcBorders>
          </w:tcPr>
          <w:p w14:paraId="1E6ACB11"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598D44BB"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6476DF2C" w14:textId="77777777" w:rsidR="001F3DF9" w:rsidRDefault="001F3DF9" w:rsidP="002E6C7C">
            <w:pPr>
              <w:pStyle w:val="text"/>
              <w:rPr>
                <w:rFonts w:ascii="Times New Roman" w:hAnsi="Times New Roman" w:cs="Times New Roman"/>
              </w:rPr>
            </w:pPr>
            <w:r>
              <w:rPr>
                <w:rFonts w:ascii="Times New Roman" w:hAnsi="Times New Roman" w:cs="Times New Roman"/>
              </w:rPr>
              <w:t>DE_SPTCH</w:t>
            </w:r>
          </w:p>
        </w:tc>
        <w:tc>
          <w:tcPr>
            <w:tcW w:w="655" w:type="dxa"/>
            <w:tcBorders>
              <w:top w:val="single" w:sz="6" w:space="0" w:color="auto"/>
              <w:left w:val="single" w:sz="6" w:space="0" w:color="auto"/>
              <w:bottom w:val="single" w:sz="6" w:space="0" w:color="auto"/>
              <w:right w:val="single" w:sz="6" w:space="0" w:color="auto"/>
            </w:tcBorders>
          </w:tcPr>
          <w:p w14:paraId="3F5C78A6"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203FAA08"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1B929E44" w14:textId="77777777" w:rsidR="001F3DF9" w:rsidRDefault="001F3DF9" w:rsidP="002E6C7C">
            <w:pPr>
              <w:pStyle w:val="text"/>
              <w:rPr>
                <w:rFonts w:ascii="Times New Roman" w:hAnsi="Times New Roman" w:cs="Times New Roman"/>
              </w:rPr>
            </w:pPr>
            <w:r>
              <w:rPr>
                <w:rFonts w:ascii="Times New Roman" w:hAnsi="Times New Roman" w:cs="Times New Roman"/>
              </w:rPr>
              <w:t>DE_DPTCH</w:t>
            </w:r>
          </w:p>
        </w:tc>
        <w:tc>
          <w:tcPr>
            <w:tcW w:w="655" w:type="dxa"/>
            <w:tcBorders>
              <w:top w:val="single" w:sz="6" w:space="0" w:color="auto"/>
              <w:left w:val="single" w:sz="6" w:space="0" w:color="auto"/>
              <w:bottom w:val="single" w:sz="6" w:space="0" w:color="auto"/>
              <w:right w:val="single" w:sz="6" w:space="0" w:color="auto"/>
            </w:tcBorders>
          </w:tcPr>
          <w:p w14:paraId="62CE527E"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5714C236"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456AAADB" w14:textId="77777777" w:rsidR="001F3DF9" w:rsidRDefault="001F3DF9" w:rsidP="002E6C7C">
            <w:pPr>
              <w:pStyle w:val="text"/>
              <w:rPr>
                <w:rFonts w:ascii="Times New Roman" w:hAnsi="Times New Roman" w:cs="Times New Roman"/>
              </w:rPr>
            </w:pPr>
            <w:r>
              <w:rPr>
                <w:rFonts w:ascii="Times New Roman" w:hAnsi="Times New Roman" w:cs="Times New Roman"/>
              </w:rPr>
              <w:t>CMD_OPC</w:t>
            </w:r>
          </w:p>
        </w:tc>
        <w:tc>
          <w:tcPr>
            <w:tcW w:w="655" w:type="dxa"/>
            <w:tcBorders>
              <w:top w:val="single" w:sz="6" w:space="0" w:color="auto"/>
              <w:left w:val="single" w:sz="6" w:space="0" w:color="auto"/>
              <w:bottom w:val="single" w:sz="6" w:space="0" w:color="auto"/>
              <w:right w:val="single" w:sz="6" w:space="0" w:color="auto"/>
            </w:tcBorders>
          </w:tcPr>
          <w:p w14:paraId="28296502" w14:textId="77777777" w:rsidR="001F3DF9" w:rsidRDefault="001F3DF9" w:rsidP="002E6C7C">
            <w:pPr>
              <w:pStyle w:val="text"/>
              <w:rPr>
                <w:rFonts w:ascii="Times New Roman" w:hAnsi="Times New Roman" w:cs="Times New Roman"/>
              </w:rPr>
            </w:pPr>
            <w:r>
              <w:rPr>
                <w:rFonts w:ascii="Times New Roman" w:hAnsi="Times New Roman" w:cs="Times New Roman"/>
              </w:rPr>
              <w:t>0x9</w:t>
            </w:r>
          </w:p>
        </w:tc>
      </w:tr>
      <w:tr w:rsidR="001F3DF9" w14:paraId="1E8C6FA5"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526B6C34" w14:textId="77777777" w:rsidR="001F3DF9" w:rsidRDefault="001F3DF9" w:rsidP="002E6C7C">
            <w:pPr>
              <w:pStyle w:val="text"/>
              <w:rPr>
                <w:rFonts w:ascii="Times New Roman" w:hAnsi="Times New Roman" w:cs="Times New Roman"/>
              </w:rPr>
            </w:pPr>
            <w:r>
              <w:rPr>
                <w:rFonts w:ascii="Times New Roman" w:hAnsi="Times New Roman" w:cs="Times New Roman"/>
              </w:rPr>
              <w:t>CMD_ROP</w:t>
            </w:r>
          </w:p>
        </w:tc>
        <w:tc>
          <w:tcPr>
            <w:tcW w:w="655" w:type="dxa"/>
            <w:tcBorders>
              <w:top w:val="single" w:sz="6" w:space="0" w:color="auto"/>
              <w:left w:val="single" w:sz="6" w:space="0" w:color="auto"/>
              <w:bottom w:val="single" w:sz="6" w:space="0" w:color="auto"/>
              <w:right w:val="single" w:sz="6" w:space="0" w:color="auto"/>
            </w:tcBorders>
          </w:tcPr>
          <w:p w14:paraId="7E22F7E1"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0E836348"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0CA3DEFE" w14:textId="77777777" w:rsidR="001F3DF9" w:rsidRDefault="001F3DF9" w:rsidP="002E6C7C">
            <w:pPr>
              <w:pStyle w:val="text"/>
              <w:rPr>
                <w:rFonts w:ascii="Times New Roman" w:hAnsi="Times New Roman" w:cs="Times New Roman"/>
              </w:rPr>
            </w:pPr>
            <w:r>
              <w:rPr>
                <w:rFonts w:ascii="Times New Roman" w:hAnsi="Times New Roman" w:cs="Times New Roman"/>
              </w:rPr>
              <w:t>CMD_STYLE</w:t>
            </w:r>
          </w:p>
        </w:tc>
        <w:tc>
          <w:tcPr>
            <w:tcW w:w="655" w:type="dxa"/>
            <w:tcBorders>
              <w:top w:val="single" w:sz="6" w:space="0" w:color="auto"/>
              <w:left w:val="single" w:sz="6" w:space="0" w:color="auto"/>
              <w:bottom w:val="single" w:sz="6" w:space="0" w:color="auto"/>
              <w:right w:val="single" w:sz="6" w:space="0" w:color="auto"/>
            </w:tcBorders>
          </w:tcPr>
          <w:p w14:paraId="05AE65C8"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28F84DE5"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6184686B" w14:textId="77777777" w:rsidR="001F3DF9" w:rsidRDefault="001F3DF9" w:rsidP="002E6C7C">
            <w:pPr>
              <w:pStyle w:val="text"/>
              <w:rPr>
                <w:rFonts w:ascii="Times New Roman" w:hAnsi="Times New Roman" w:cs="Times New Roman"/>
              </w:rPr>
            </w:pPr>
            <w:r>
              <w:rPr>
                <w:rFonts w:ascii="Times New Roman" w:hAnsi="Times New Roman" w:cs="Times New Roman"/>
              </w:rPr>
              <w:t>CMD_PATRN</w:t>
            </w:r>
          </w:p>
        </w:tc>
        <w:tc>
          <w:tcPr>
            <w:tcW w:w="655" w:type="dxa"/>
            <w:tcBorders>
              <w:top w:val="single" w:sz="6" w:space="0" w:color="auto"/>
              <w:left w:val="single" w:sz="6" w:space="0" w:color="auto"/>
              <w:bottom w:val="single" w:sz="6" w:space="0" w:color="auto"/>
              <w:right w:val="single" w:sz="6" w:space="0" w:color="auto"/>
            </w:tcBorders>
          </w:tcPr>
          <w:p w14:paraId="2FA6B19B"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39A24D3B"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58D101B6" w14:textId="77777777" w:rsidR="001F3DF9" w:rsidRDefault="001F3DF9" w:rsidP="002E6C7C">
            <w:pPr>
              <w:pStyle w:val="text"/>
              <w:rPr>
                <w:rFonts w:ascii="Times New Roman" w:hAnsi="Times New Roman" w:cs="Times New Roman"/>
              </w:rPr>
            </w:pPr>
            <w:r>
              <w:rPr>
                <w:rFonts w:ascii="Times New Roman" w:hAnsi="Times New Roman" w:cs="Times New Roman"/>
              </w:rPr>
              <w:t>CMD_CLP</w:t>
            </w:r>
          </w:p>
        </w:tc>
        <w:tc>
          <w:tcPr>
            <w:tcW w:w="655" w:type="dxa"/>
            <w:tcBorders>
              <w:top w:val="single" w:sz="6" w:space="0" w:color="auto"/>
              <w:left w:val="single" w:sz="6" w:space="0" w:color="auto"/>
              <w:bottom w:val="single" w:sz="6" w:space="0" w:color="auto"/>
              <w:right w:val="single" w:sz="6" w:space="0" w:color="auto"/>
            </w:tcBorders>
          </w:tcPr>
          <w:p w14:paraId="653B93CF"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2BEC7D43"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2279B2E4" w14:textId="77777777" w:rsidR="001F3DF9" w:rsidRDefault="001F3DF9" w:rsidP="002E6C7C">
            <w:pPr>
              <w:pStyle w:val="text"/>
              <w:rPr>
                <w:rFonts w:ascii="Times New Roman" w:hAnsi="Times New Roman" w:cs="Times New Roman"/>
              </w:rPr>
            </w:pPr>
            <w:r>
              <w:rPr>
                <w:rFonts w:ascii="Times New Roman" w:hAnsi="Times New Roman" w:cs="Times New Roman"/>
              </w:rPr>
              <w:t>FORE</w:t>
            </w:r>
          </w:p>
        </w:tc>
        <w:tc>
          <w:tcPr>
            <w:tcW w:w="655" w:type="dxa"/>
            <w:tcBorders>
              <w:top w:val="single" w:sz="6" w:space="0" w:color="auto"/>
              <w:left w:val="single" w:sz="6" w:space="0" w:color="auto"/>
              <w:bottom w:val="single" w:sz="6" w:space="0" w:color="auto"/>
              <w:right w:val="single" w:sz="6" w:space="0" w:color="auto"/>
            </w:tcBorders>
          </w:tcPr>
          <w:p w14:paraId="31D0A23B"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288E0E0D"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2A8E4649" w14:textId="77777777" w:rsidR="001F3DF9" w:rsidRDefault="001F3DF9" w:rsidP="002E6C7C">
            <w:pPr>
              <w:pStyle w:val="text"/>
              <w:rPr>
                <w:rFonts w:ascii="Times New Roman" w:hAnsi="Times New Roman" w:cs="Times New Roman"/>
              </w:rPr>
            </w:pPr>
            <w:r>
              <w:rPr>
                <w:rFonts w:ascii="Times New Roman" w:hAnsi="Times New Roman" w:cs="Times New Roman"/>
              </w:rPr>
              <w:t>BACK</w:t>
            </w:r>
          </w:p>
        </w:tc>
        <w:tc>
          <w:tcPr>
            <w:tcW w:w="655" w:type="dxa"/>
            <w:tcBorders>
              <w:top w:val="single" w:sz="6" w:space="0" w:color="auto"/>
              <w:left w:val="single" w:sz="6" w:space="0" w:color="auto"/>
              <w:bottom w:val="single" w:sz="6" w:space="0" w:color="auto"/>
              <w:right w:val="single" w:sz="6" w:space="0" w:color="auto"/>
            </w:tcBorders>
          </w:tcPr>
          <w:p w14:paraId="2F2B3B48"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624B2545"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6CBDDAD7" w14:textId="77777777" w:rsidR="001F3DF9" w:rsidRDefault="001F3DF9" w:rsidP="002E6C7C">
            <w:pPr>
              <w:pStyle w:val="text"/>
              <w:rPr>
                <w:rFonts w:ascii="Times New Roman" w:hAnsi="Times New Roman" w:cs="Times New Roman"/>
              </w:rPr>
            </w:pPr>
            <w:r>
              <w:rPr>
                <w:rFonts w:ascii="Times New Roman" w:hAnsi="Times New Roman" w:cs="Times New Roman"/>
              </w:rPr>
              <w:t>MASK</w:t>
            </w:r>
          </w:p>
        </w:tc>
        <w:tc>
          <w:tcPr>
            <w:tcW w:w="655" w:type="dxa"/>
            <w:tcBorders>
              <w:top w:val="single" w:sz="6" w:space="0" w:color="auto"/>
              <w:left w:val="single" w:sz="6" w:space="0" w:color="auto"/>
              <w:bottom w:val="single" w:sz="6" w:space="0" w:color="auto"/>
              <w:right w:val="single" w:sz="6" w:space="0" w:color="auto"/>
            </w:tcBorders>
          </w:tcPr>
          <w:p w14:paraId="4A816D4E"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6B8FD93B"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77E1C365" w14:textId="77777777" w:rsidR="001F3DF9" w:rsidRDefault="001F3DF9" w:rsidP="002E6C7C">
            <w:pPr>
              <w:pStyle w:val="text"/>
              <w:rPr>
                <w:rFonts w:ascii="Times New Roman" w:hAnsi="Times New Roman" w:cs="Times New Roman"/>
              </w:rPr>
            </w:pPr>
            <w:r>
              <w:rPr>
                <w:rFonts w:ascii="Times New Roman" w:hAnsi="Times New Roman" w:cs="Times New Roman"/>
              </w:rPr>
              <w:t>DE_KEY</w:t>
            </w:r>
          </w:p>
        </w:tc>
        <w:tc>
          <w:tcPr>
            <w:tcW w:w="655" w:type="dxa"/>
            <w:tcBorders>
              <w:top w:val="single" w:sz="6" w:space="0" w:color="auto"/>
              <w:left w:val="single" w:sz="6" w:space="0" w:color="auto"/>
              <w:bottom w:val="single" w:sz="6" w:space="0" w:color="auto"/>
              <w:right w:val="single" w:sz="6" w:space="0" w:color="auto"/>
            </w:tcBorders>
          </w:tcPr>
          <w:p w14:paraId="2B11F925"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6DB05C2A"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088D8FA4" w14:textId="77777777" w:rsidR="001F3DF9" w:rsidRDefault="001F3DF9" w:rsidP="002E6C7C">
            <w:pPr>
              <w:pStyle w:val="text"/>
              <w:rPr>
                <w:rFonts w:ascii="Times New Roman" w:hAnsi="Times New Roman" w:cs="Times New Roman"/>
              </w:rPr>
            </w:pPr>
            <w:r>
              <w:rPr>
                <w:rFonts w:ascii="Times New Roman" w:hAnsi="Times New Roman" w:cs="Times New Roman"/>
              </w:rPr>
              <w:t>LPAT</w:t>
            </w:r>
          </w:p>
        </w:tc>
        <w:tc>
          <w:tcPr>
            <w:tcW w:w="655" w:type="dxa"/>
            <w:tcBorders>
              <w:top w:val="single" w:sz="6" w:space="0" w:color="auto"/>
              <w:left w:val="single" w:sz="6" w:space="0" w:color="auto"/>
              <w:bottom w:val="single" w:sz="6" w:space="0" w:color="auto"/>
              <w:right w:val="single" w:sz="6" w:space="0" w:color="auto"/>
            </w:tcBorders>
          </w:tcPr>
          <w:p w14:paraId="39CC4CF0"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1A8236FD"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21CCB451" w14:textId="77777777" w:rsidR="001F3DF9" w:rsidRDefault="001F3DF9" w:rsidP="002E6C7C">
            <w:pPr>
              <w:pStyle w:val="text"/>
              <w:rPr>
                <w:rFonts w:ascii="Times New Roman" w:hAnsi="Times New Roman" w:cs="Times New Roman"/>
              </w:rPr>
            </w:pPr>
            <w:r>
              <w:rPr>
                <w:rFonts w:ascii="Times New Roman" w:hAnsi="Times New Roman" w:cs="Times New Roman"/>
              </w:rPr>
              <w:t>PCTRL</w:t>
            </w:r>
          </w:p>
        </w:tc>
        <w:tc>
          <w:tcPr>
            <w:tcW w:w="655" w:type="dxa"/>
            <w:tcBorders>
              <w:top w:val="single" w:sz="6" w:space="0" w:color="auto"/>
              <w:left w:val="single" w:sz="6" w:space="0" w:color="auto"/>
              <w:bottom w:val="single" w:sz="6" w:space="0" w:color="auto"/>
              <w:right w:val="single" w:sz="6" w:space="0" w:color="auto"/>
            </w:tcBorders>
          </w:tcPr>
          <w:p w14:paraId="452E410C"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4CAA528B"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10844248" w14:textId="77777777" w:rsidR="001F3DF9" w:rsidRDefault="001F3DF9" w:rsidP="002E6C7C">
            <w:pPr>
              <w:pStyle w:val="text"/>
              <w:rPr>
                <w:rFonts w:ascii="Times New Roman" w:hAnsi="Times New Roman" w:cs="Times New Roman"/>
              </w:rPr>
            </w:pPr>
            <w:r>
              <w:rPr>
                <w:rFonts w:ascii="Times New Roman" w:hAnsi="Times New Roman" w:cs="Times New Roman"/>
              </w:rPr>
              <w:t>CLPTL</w:t>
            </w:r>
          </w:p>
        </w:tc>
        <w:tc>
          <w:tcPr>
            <w:tcW w:w="655" w:type="dxa"/>
            <w:tcBorders>
              <w:top w:val="single" w:sz="6" w:space="0" w:color="auto"/>
              <w:left w:val="single" w:sz="6" w:space="0" w:color="auto"/>
              <w:bottom w:val="single" w:sz="6" w:space="0" w:color="auto"/>
              <w:right w:val="single" w:sz="6" w:space="0" w:color="auto"/>
            </w:tcBorders>
          </w:tcPr>
          <w:p w14:paraId="3CEF8ABD"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486DAF0D"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3D2D8F30" w14:textId="77777777" w:rsidR="001F3DF9" w:rsidRDefault="001F3DF9" w:rsidP="002E6C7C">
            <w:pPr>
              <w:pStyle w:val="text"/>
              <w:rPr>
                <w:rFonts w:ascii="Times New Roman" w:hAnsi="Times New Roman" w:cs="Times New Roman"/>
              </w:rPr>
            </w:pPr>
            <w:r>
              <w:rPr>
                <w:rFonts w:ascii="Times New Roman" w:hAnsi="Times New Roman" w:cs="Times New Roman"/>
              </w:rPr>
              <w:t>CLPBR</w:t>
            </w:r>
          </w:p>
        </w:tc>
        <w:tc>
          <w:tcPr>
            <w:tcW w:w="655" w:type="dxa"/>
            <w:tcBorders>
              <w:top w:val="single" w:sz="6" w:space="0" w:color="auto"/>
              <w:left w:val="single" w:sz="6" w:space="0" w:color="auto"/>
              <w:bottom w:val="single" w:sz="6" w:space="0" w:color="auto"/>
              <w:right w:val="single" w:sz="6" w:space="0" w:color="auto"/>
            </w:tcBorders>
          </w:tcPr>
          <w:p w14:paraId="17DB0579"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471D3B16"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32E15320" w14:textId="77777777" w:rsidR="001F3DF9" w:rsidRDefault="001F3DF9" w:rsidP="002E6C7C">
            <w:pPr>
              <w:pStyle w:val="text"/>
              <w:rPr>
                <w:rFonts w:ascii="Times New Roman" w:hAnsi="Times New Roman" w:cs="Times New Roman"/>
              </w:rPr>
            </w:pPr>
            <w:r>
              <w:rPr>
                <w:rFonts w:ascii="Times New Roman" w:hAnsi="Times New Roman" w:cs="Times New Roman"/>
              </w:rPr>
              <w:t>DE_ZORG</w:t>
            </w:r>
          </w:p>
        </w:tc>
        <w:tc>
          <w:tcPr>
            <w:tcW w:w="655" w:type="dxa"/>
            <w:tcBorders>
              <w:top w:val="single" w:sz="6" w:space="0" w:color="auto"/>
              <w:left w:val="single" w:sz="6" w:space="0" w:color="auto"/>
              <w:bottom w:val="single" w:sz="6" w:space="0" w:color="auto"/>
              <w:right w:val="single" w:sz="6" w:space="0" w:color="auto"/>
            </w:tcBorders>
          </w:tcPr>
          <w:p w14:paraId="093EBE75"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0BBFCADA"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477097C1" w14:textId="77777777" w:rsidR="001F3DF9" w:rsidRDefault="001F3DF9" w:rsidP="002E6C7C">
            <w:pPr>
              <w:pStyle w:val="text"/>
              <w:rPr>
                <w:rFonts w:ascii="Times New Roman" w:hAnsi="Times New Roman" w:cs="Times New Roman"/>
              </w:rPr>
            </w:pPr>
            <w:r>
              <w:rPr>
                <w:rFonts w:ascii="Times New Roman" w:hAnsi="Times New Roman" w:cs="Times New Roman"/>
              </w:rPr>
              <w:t>LOD0_ORG</w:t>
            </w:r>
          </w:p>
        </w:tc>
        <w:tc>
          <w:tcPr>
            <w:tcW w:w="655" w:type="dxa"/>
            <w:tcBorders>
              <w:top w:val="single" w:sz="6" w:space="0" w:color="auto"/>
              <w:left w:val="single" w:sz="6" w:space="0" w:color="auto"/>
              <w:bottom w:val="single" w:sz="6" w:space="0" w:color="auto"/>
              <w:right w:val="single" w:sz="6" w:space="0" w:color="auto"/>
            </w:tcBorders>
          </w:tcPr>
          <w:p w14:paraId="457A9C02"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733C5B8B"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57D5C3AB" w14:textId="77777777" w:rsidR="001F3DF9" w:rsidRDefault="001F3DF9" w:rsidP="002E6C7C">
            <w:pPr>
              <w:pStyle w:val="text"/>
              <w:rPr>
                <w:rFonts w:ascii="Times New Roman" w:hAnsi="Times New Roman" w:cs="Times New Roman"/>
              </w:rPr>
            </w:pPr>
            <w:r>
              <w:rPr>
                <w:rFonts w:ascii="Times New Roman" w:hAnsi="Times New Roman" w:cs="Times New Roman"/>
              </w:rPr>
              <w:t>LOD2_ORG</w:t>
            </w:r>
          </w:p>
        </w:tc>
        <w:tc>
          <w:tcPr>
            <w:tcW w:w="655" w:type="dxa"/>
            <w:tcBorders>
              <w:top w:val="single" w:sz="6" w:space="0" w:color="auto"/>
              <w:left w:val="single" w:sz="6" w:space="0" w:color="auto"/>
              <w:bottom w:val="single" w:sz="6" w:space="0" w:color="auto"/>
              <w:right w:val="single" w:sz="6" w:space="0" w:color="auto"/>
            </w:tcBorders>
          </w:tcPr>
          <w:p w14:paraId="3EC052FC"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18A01893"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6D90E711" w14:textId="77777777" w:rsidR="001F3DF9" w:rsidRDefault="001F3DF9" w:rsidP="002E6C7C">
            <w:pPr>
              <w:pStyle w:val="text"/>
              <w:rPr>
                <w:rFonts w:ascii="Times New Roman" w:hAnsi="Times New Roman" w:cs="Times New Roman"/>
              </w:rPr>
            </w:pPr>
            <w:r>
              <w:rPr>
                <w:rFonts w:ascii="Times New Roman" w:hAnsi="Times New Roman" w:cs="Times New Roman"/>
              </w:rPr>
              <w:t>LOD4_ORG</w:t>
            </w:r>
          </w:p>
        </w:tc>
        <w:tc>
          <w:tcPr>
            <w:tcW w:w="655" w:type="dxa"/>
            <w:tcBorders>
              <w:top w:val="single" w:sz="6" w:space="0" w:color="auto"/>
              <w:left w:val="single" w:sz="6" w:space="0" w:color="auto"/>
              <w:bottom w:val="single" w:sz="6" w:space="0" w:color="auto"/>
              <w:right w:val="single" w:sz="6" w:space="0" w:color="auto"/>
            </w:tcBorders>
          </w:tcPr>
          <w:p w14:paraId="6AFD75E1"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15ECB29B"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50DB7F2A" w14:textId="77777777" w:rsidR="001F3DF9" w:rsidRDefault="001F3DF9" w:rsidP="002E6C7C">
            <w:pPr>
              <w:pStyle w:val="text"/>
              <w:rPr>
                <w:rFonts w:ascii="Times New Roman" w:hAnsi="Times New Roman" w:cs="Times New Roman"/>
              </w:rPr>
            </w:pPr>
            <w:r>
              <w:rPr>
                <w:rFonts w:ascii="Times New Roman" w:hAnsi="Times New Roman" w:cs="Times New Roman"/>
              </w:rPr>
              <w:t>LOD6_ORG</w:t>
            </w:r>
          </w:p>
        </w:tc>
        <w:tc>
          <w:tcPr>
            <w:tcW w:w="655" w:type="dxa"/>
            <w:tcBorders>
              <w:top w:val="single" w:sz="6" w:space="0" w:color="auto"/>
              <w:left w:val="single" w:sz="6" w:space="0" w:color="auto"/>
              <w:bottom w:val="single" w:sz="6" w:space="0" w:color="auto"/>
              <w:right w:val="single" w:sz="6" w:space="0" w:color="auto"/>
            </w:tcBorders>
          </w:tcPr>
          <w:p w14:paraId="0FAA5E34"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785367F5"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348CA340" w14:textId="77777777" w:rsidR="001F3DF9" w:rsidRDefault="001F3DF9" w:rsidP="002E6C7C">
            <w:pPr>
              <w:pStyle w:val="text"/>
              <w:rPr>
                <w:rFonts w:ascii="Times New Roman" w:hAnsi="Times New Roman" w:cs="Times New Roman"/>
              </w:rPr>
            </w:pPr>
            <w:r>
              <w:rPr>
                <w:rFonts w:ascii="Times New Roman" w:hAnsi="Times New Roman" w:cs="Times New Roman"/>
              </w:rPr>
              <w:t>LOD0_SIZE</w:t>
            </w:r>
          </w:p>
        </w:tc>
        <w:tc>
          <w:tcPr>
            <w:tcW w:w="655" w:type="dxa"/>
            <w:tcBorders>
              <w:top w:val="single" w:sz="6" w:space="0" w:color="auto"/>
              <w:left w:val="single" w:sz="6" w:space="0" w:color="auto"/>
              <w:bottom w:val="single" w:sz="6" w:space="0" w:color="auto"/>
              <w:right w:val="single" w:sz="6" w:space="0" w:color="auto"/>
            </w:tcBorders>
          </w:tcPr>
          <w:p w14:paraId="125F97E8"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3BBAF2A5"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32C8298D" w14:textId="77777777" w:rsidR="001F3DF9" w:rsidRDefault="001F3DF9" w:rsidP="002E6C7C">
            <w:pPr>
              <w:pStyle w:val="text"/>
              <w:rPr>
                <w:rFonts w:ascii="Times New Roman" w:hAnsi="Times New Roman" w:cs="Times New Roman"/>
              </w:rPr>
            </w:pPr>
            <w:r>
              <w:rPr>
                <w:rFonts w:ascii="Times New Roman" w:hAnsi="Times New Roman" w:cs="Times New Roman"/>
              </w:rPr>
              <w:t>TPAL_ORG</w:t>
            </w:r>
          </w:p>
        </w:tc>
        <w:tc>
          <w:tcPr>
            <w:tcW w:w="655" w:type="dxa"/>
            <w:tcBorders>
              <w:top w:val="single" w:sz="6" w:space="0" w:color="auto"/>
              <w:left w:val="single" w:sz="6" w:space="0" w:color="auto"/>
              <w:bottom w:val="single" w:sz="6" w:space="0" w:color="auto"/>
              <w:right w:val="single" w:sz="6" w:space="0" w:color="auto"/>
            </w:tcBorders>
          </w:tcPr>
          <w:p w14:paraId="43EED054" w14:textId="77777777" w:rsidR="001F3DF9" w:rsidRDefault="001F3DF9" w:rsidP="002E6C7C">
            <w:pPr>
              <w:pStyle w:val="text"/>
              <w:rPr>
                <w:rFonts w:ascii="Times New Roman" w:hAnsi="Times New Roman" w:cs="Times New Roman"/>
                <w:sz w:val="24"/>
                <w:szCs w:val="24"/>
              </w:rPr>
            </w:pPr>
            <w:r>
              <w:rPr>
                <w:rFonts w:ascii="Times New Roman" w:hAnsi="Times New Roman" w:cs="Times New Roman"/>
                <w:sz w:val="24"/>
                <w:szCs w:val="24"/>
              </w:rPr>
              <w:t>-</w:t>
            </w:r>
          </w:p>
        </w:tc>
      </w:tr>
      <w:tr w:rsidR="001F3DF9" w14:paraId="4C8F0045"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0DFB6C67" w14:textId="77777777" w:rsidR="001F3DF9" w:rsidRDefault="001F3DF9" w:rsidP="002E6C7C">
            <w:pPr>
              <w:pStyle w:val="text"/>
              <w:rPr>
                <w:rFonts w:ascii="Times New Roman" w:hAnsi="Times New Roman" w:cs="Times New Roman"/>
              </w:rPr>
            </w:pPr>
            <w:r>
              <w:rPr>
                <w:rFonts w:ascii="Times New Roman" w:hAnsi="Times New Roman" w:cs="Times New Roman"/>
              </w:rPr>
              <w:t>HITH</w:t>
            </w:r>
          </w:p>
        </w:tc>
        <w:tc>
          <w:tcPr>
            <w:tcW w:w="655" w:type="dxa"/>
            <w:tcBorders>
              <w:top w:val="single" w:sz="6" w:space="0" w:color="auto"/>
              <w:left w:val="single" w:sz="6" w:space="0" w:color="auto"/>
              <w:bottom w:val="single" w:sz="6" w:space="0" w:color="auto"/>
              <w:right w:val="single" w:sz="6" w:space="0" w:color="auto"/>
            </w:tcBorders>
          </w:tcPr>
          <w:p w14:paraId="017A5156"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2A897115"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250A4178" w14:textId="77777777" w:rsidR="001F3DF9" w:rsidRDefault="001F3DF9" w:rsidP="002E6C7C">
            <w:pPr>
              <w:pStyle w:val="text"/>
              <w:rPr>
                <w:rFonts w:ascii="Times New Roman" w:hAnsi="Times New Roman" w:cs="Times New Roman"/>
              </w:rPr>
            </w:pPr>
            <w:r>
              <w:rPr>
                <w:rFonts w:ascii="Times New Roman" w:hAnsi="Times New Roman" w:cs="Times New Roman"/>
              </w:rPr>
              <w:t>YON</w:t>
            </w:r>
          </w:p>
        </w:tc>
        <w:tc>
          <w:tcPr>
            <w:tcW w:w="655" w:type="dxa"/>
            <w:tcBorders>
              <w:top w:val="single" w:sz="6" w:space="0" w:color="auto"/>
              <w:left w:val="single" w:sz="6" w:space="0" w:color="auto"/>
              <w:bottom w:val="single" w:sz="6" w:space="0" w:color="auto"/>
              <w:right w:val="single" w:sz="6" w:space="0" w:color="auto"/>
            </w:tcBorders>
          </w:tcPr>
          <w:p w14:paraId="157E54D7"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3FCE15A4"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75C3F636" w14:textId="77777777" w:rsidR="001F3DF9" w:rsidRDefault="001F3DF9" w:rsidP="002E6C7C">
            <w:pPr>
              <w:pStyle w:val="text"/>
              <w:rPr>
                <w:rFonts w:ascii="Times New Roman" w:hAnsi="Times New Roman" w:cs="Times New Roman"/>
              </w:rPr>
            </w:pPr>
            <w:r>
              <w:rPr>
                <w:rFonts w:ascii="Times New Roman" w:hAnsi="Times New Roman" w:cs="Times New Roman"/>
              </w:rPr>
              <w:t>FOG_COLOR</w:t>
            </w:r>
          </w:p>
        </w:tc>
        <w:tc>
          <w:tcPr>
            <w:tcW w:w="655" w:type="dxa"/>
            <w:tcBorders>
              <w:top w:val="single" w:sz="6" w:space="0" w:color="auto"/>
              <w:left w:val="single" w:sz="6" w:space="0" w:color="auto"/>
              <w:bottom w:val="single" w:sz="6" w:space="0" w:color="auto"/>
              <w:right w:val="single" w:sz="6" w:space="0" w:color="auto"/>
            </w:tcBorders>
          </w:tcPr>
          <w:p w14:paraId="79C96FAC"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4182BAFB"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60210DAB" w14:textId="77777777" w:rsidR="001F3DF9" w:rsidRDefault="001F3DF9" w:rsidP="002E6C7C">
            <w:pPr>
              <w:pStyle w:val="text"/>
              <w:rPr>
                <w:rFonts w:ascii="Times New Roman" w:hAnsi="Times New Roman" w:cs="Times New Roman"/>
              </w:rPr>
            </w:pPr>
            <w:r>
              <w:rPr>
                <w:rFonts w:ascii="Times New Roman" w:hAnsi="Times New Roman" w:cs="Times New Roman"/>
              </w:rPr>
              <w:t>ALPHA</w:t>
            </w:r>
          </w:p>
        </w:tc>
        <w:tc>
          <w:tcPr>
            <w:tcW w:w="655" w:type="dxa"/>
            <w:tcBorders>
              <w:top w:val="single" w:sz="6" w:space="0" w:color="auto"/>
              <w:left w:val="single" w:sz="6" w:space="0" w:color="auto"/>
              <w:bottom w:val="single" w:sz="6" w:space="0" w:color="auto"/>
              <w:right w:val="single" w:sz="6" w:space="0" w:color="auto"/>
            </w:tcBorders>
          </w:tcPr>
          <w:p w14:paraId="6F1631D5"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348EAEE4"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4F4BF9BD" w14:textId="77777777" w:rsidR="001F3DF9" w:rsidRDefault="001F3DF9" w:rsidP="002E6C7C">
            <w:pPr>
              <w:pStyle w:val="text"/>
              <w:rPr>
                <w:rFonts w:ascii="Times New Roman" w:hAnsi="Times New Roman" w:cs="Times New Roman"/>
              </w:rPr>
            </w:pPr>
            <w:r>
              <w:rPr>
                <w:rFonts w:ascii="Times New Roman" w:hAnsi="Times New Roman" w:cs="Times New Roman"/>
              </w:rPr>
              <w:t>ACNTRL</w:t>
            </w:r>
          </w:p>
        </w:tc>
        <w:tc>
          <w:tcPr>
            <w:tcW w:w="655" w:type="dxa"/>
            <w:tcBorders>
              <w:top w:val="single" w:sz="6" w:space="0" w:color="auto"/>
              <w:left w:val="single" w:sz="6" w:space="0" w:color="auto"/>
              <w:bottom w:val="single" w:sz="6" w:space="0" w:color="auto"/>
              <w:right w:val="single" w:sz="6" w:space="0" w:color="auto"/>
            </w:tcBorders>
          </w:tcPr>
          <w:p w14:paraId="30B8973C"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13F766A6"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60D82F5A" w14:textId="77777777" w:rsidR="001F3DF9" w:rsidRDefault="001F3DF9" w:rsidP="002E6C7C">
            <w:pPr>
              <w:pStyle w:val="text"/>
              <w:rPr>
                <w:rFonts w:ascii="Times New Roman" w:hAnsi="Times New Roman" w:cs="Times New Roman"/>
              </w:rPr>
            </w:pPr>
            <w:r>
              <w:rPr>
                <w:rFonts w:ascii="Times New Roman" w:hAnsi="Times New Roman" w:cs="Times New Roman"/>
              </w:rPr>
              <w:t>3D_CNTRL</w:t>
            </w:r>
          </w:p>
        </w:tc>
        <w:tc>
          <w:tcPr>
            <w:tcW w:w="655" w:type="dxa"/>
            <w:tcBorders>
              <w:top w:val="single" w:sz="6" w:space="0" w:color="auto"/>
              <w:left w:val="single" w:sz="6" w:space="0" w:color="auto"/>
              <w:bottom w:val="single" w:sz="6" w:space="0" w:color="auto"/>
              <w:right w:val="single" w:sz="6" w:space="0" w:color="auto"/>
            </w:tcBorders>
          </w:tcPr>
          <w:p w14:paraId="609D7752"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67886270"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1529AA53" w14:textId="77777777" w:rsidR="001F3DF9" w:rsidRDefault="001F3DF9" w:rsidP="002E6C7C">
            <w:pPr>
              <w:pStyle w:val="text"/>
              <w:rPr>
                <w:rFonts w:ascii="Times New Roman" w:hAnsi="Times New Roman" w:cs="Times New Roman"/>
              </w:rPr>
            </w:pPr>
            <w:r>
              <w:rPr>
                <w:rFonts w:ascii="Times New Roman" w:hAnsi="Times New Roman" w:cs="Times New Roman"/>
              </w:rPr>
              <w:t>TEX_CNTRL</w:t>
            </w:r>
          </w:p>
        </w:tc>
        <w:tc>
          <w:tcPr>
            <w:tcW w:w="655" w:type="dxa"/>
            <w:tcBorders>
              <w:top w:val="single" w:sz="6" w:space="0" w:color="auto"/>
              <w:left w:val="single" w:sz="6" w:space="0" w:color="auto"/>
              <w:bottom w:val="single" w:sz="6" w:space="0" w:color="auto"/>
              <w:right w:val="single" w:sz="6" w:space="0" w:color="auto"/>
            </w:tcBorders>
          </w:tcPr>
          <w:p w14:paraId="7A77F895"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bl>
    <w:p w14:paraId="76355BB2" w14:textId="77777777" w:rsidR="001F3DF9" w:rsidRDefault="001F3DF9" w:rsidP="001F3DF9"/>
    <w:p w14:paraId="780BA2EA" w14:textId="77777777" w:rsidR="001F3DF9" w:rsidRDefault="001F3DF9" w:rsidP="001F3DF9">
      <w:pPr>
        <w:tabs>
          <w:tab w:val="left" w:pos="540"/>
        </w:tabs>
        <w:rPr>
          <w:i/>
          <w:iCs/>
        </w:rPr>
      </w:pPr>
      <w:r>
        <w:rPr>
          <w:b/>
          <w:bCs/>
          <w:i/>
          <w:iCs/>
        </w:rPr>
        <w:t xml:space="preserve">Note: </w:t>
      </w:r>
      <w:r>
        <w:rPr>
          <w:b/>
          <w:bCs/>
          <w:i/>
          <w:iCs/>
        </w:rPr>
        <w:tab/>
        <w:t>DE_SORG: Origin for pattern pointer.</w:t>
      </w:r>
      <w:r>
        <w:rPr>
          <w:i/>
          <w:iCs/>
        </w:rPr>
        <w:t xml:space="preserve"> </w:t>
      </w:r>
    </w:p>
    <w:p w14:paraId="7175D088" w14:textId="77777777" w:rsidR="001F3DF9" w:rsidRDefault="001F3DF9" w:rsidP="001F3DF9">
      <w:pPr>
        <w:tabs>
          <w:tab w:val="left" w:pos="540"/>
        </w:tabs>
        <w:rPr>
          <w:b/>
          <w:bCs/>
          <w:i/>
          <w:iCs/>
        </w:rPr>
      </w:pPr>
      <w:r>
        <w:rPr>
          <w:i/>
          <w:iCs/>
        </w:rPr>
        <w:tab/>
      </w:r>
      <w:r>
        <w:rPr>
          <w:b/>
          <w:bCs/>
          <w:i/>
          <w:iCs/>
        </w:rPr>
        <w:t xml:space="preserve">DE_SPTCH: Pitch for pattern pointer space. </w:t>
      </w:r>
      <w:r>
        <w:rPr>
          <w:b/>
          <w:bCs/>
          <w:i/>
          <w:iCs/>
        </w:rPr>
        <w:br w:type="page"/>
      </w:r>
    </w:p>
    <w:p w14:paraId="4FCDF667" w14:textId="77777777" w:rsidR="001F3DF9" w:rsidRDefault="001F3DF9" w:rsidP="001F3DF9">
      <w:pPr>
        <w:pStyle w:val="Heading2"/>
      </w:pPr>
      <w:r>
        <w:t>6.8</w:t>
      </w:r>
      <w:r>
        <w:tab/>
        <w:t xml:space="preserve"> </w:t>
      </w:r>
      <w:r>
        <w:tab/>
        <w:t>Texture Invalidate</w:t>
      </w:r>
    </w:p>
    <w:p w14:paraId="2B72B725" w14:textId="77777777" w:rsidR="001F3DF9" w:rsidRDefault="001F3DF9" w:rsidP="001F3DF9">
      <w:pPr>
        <w:tabs>
          <w:tab w:val="left" w:pos="720"/>
        </w:tabs>
      </w:pPr>
    </w:p>
    <w:p w14:paraId="6AE8C53B" w14:textId="77777777" w:rsidR="001F3DF9" w:rsidRDefault="001F3DF9" w:rsidP="001F3DF9">
      <w:pPr>
        <w:tabs>
          <w:tab w:val="left" w:pos="720"/>
        </w:tabs>
      </w:pPr>
      <w:r>
        <w:rPr>
          <w:b/>
          <w:bCs/>
        </w:rPr>
        <w:t>Command Name:</w:t>
      </w:r>
      <w:r>
        <w:t xml:space="preserve"> Texture Invalidate</w:t>
      </w:r>
    </w:p>
    <w:p w14:paraId="7EE34A83" w14:textId="77777777" w:rsidR="001F3DF9" w:rsidRDefault="001F3DF9" w:rsidP="001F3DF9">
      <w:pPr>
        <w:tabs>
          <w:tab w:val="left" w:pos="720"/>
        </w:tabs>
      </w:pPr>
      <w:r>
        <w:rPr>
          <w:b/>
          <w:bCs/>
        </w:rPr>
        <w:t>Command Mnemonic:</w:t>
      </w:r>
      <w:r>
        <w:t xml:space="preserve"> INV_TEX</w:t>
      </w:r>
    </w:p>
    <w:p w14:paraId="70AE7AF3" w14:textId="77777777" w:rsidR="001F3DF9" w:rsidRDefault="001F3DF9" w:rsidP="001F3DF9">
      <w:pPr>
        <w:tabs>
          <w:tab w:val="left" w:pos="720"/>
        </w:tabs>
      </w:pPr>
    </w:p>
    <w:p w14:paraId="70AFA3C0" w14:textId="77777777" w:rsidR="001F3DF9" w:rsidRDefault="001F3DF9" w:rsidP="001F3DF9">
      <w:pPr>
        <w:tabs>
          <w:tab w:val="left" w:pos="720"/>
        </w:tabs>
        <w:rPr>
          <w:b/>
          <w:bCs/>
        </w:rPr>
      </w:pPr>
      <w:r>
        <w:rPr>
          <w:b/>
          <w:bCs/>
        </w:rPr>
        <w:t>Command Description:</w:t>
      </w:r>
    </w:p>
    <w:p w14:paraId="1D29F71C" w14:textId="70D6AA1B" w:rsidR="001F3DF9" w:rsidRDefault="001F3DF9" w:rsidP="001F3DF9">
      <w:r>
        <w:t xml:space="preserve">The texture invalidate command is set before switching to a new texture. It instructs the </w:t>
      </w:r>
      <w:r w:rsidR="005854EE">
        <w:t>GPLGPU</w:t>
      </w:r>
      <w:r>
        <w:t xml:space="preserve"> that the next triangle coming through has a different texture than previously used.</w:t>
      </w:r>
    </w:p>
    <w:p w14:paraId="6DF9B879" w14:textId="77777777" w:rsidR="001F3DF9" w:rsidRDefault="001F3DF9" w:rsidP="001F3DF9"/>
    <w:p w14:paraId="2026E8DA" w14:textId="77777777" w:rsidR="001F3DF9" w:rsidRDefault="001F3DF9" w:rsidP="001F3DF9">
      <w:pPr>
        <w:framePr w:w="886" w:h="358" w:hSpace="180" w:wrap="auto" w:vAnchor="text" w:hAnchor="page" w:x="1933" w:y="71"/>
        <w:pBdr>
          <w:top w:val="single" w:sz="6" w:space="1" w:color="auto"/>
          <w:left w:val="single" w:sz="6" w:space="1" w:color="auto"/>
          <w:bottom w:val="single" w:sz="6" w:space="1" w:color="auto"/>
          <w:right w:val="single" w:sz="6" w:space="1" w:color="auto"/>
        </w:pBdr>
        <w:jc w:val="center"/>
      </w:pPr>
      <w:r>
        <w:t>0xA</w:t>
      </w:r>
    </w:p>
    <w:p w14:paraId="0FBFC672" w14:textId="77777777" w:rsidR="001F3DF9" w:rsidRDefault="001F3DF9" w:rsidP="001F3DF9">
      <w:pPr>
        <w:pStyle w:val="text"/>
        <w:rPr>
          <w:rFonts w:ascii="Arial" w:hAnsi="Arial" w:cs="Arial"/>
          <w:b/>
          <w:bCs/>
          <w:i/>
          <w:iCs/>
        </w:rPr>
      </w:pPr>
      <w:r>
        <w:rPr>
          <w:rFonts w:ascii="Times New Roman" w:hAnsi="Times New Roman" w:cs="Times New Roman"/>
        </w:rPr>
        <w:t xml:space="preserve">OPCODE </w:t>
      </w:r>
    </w:p>
    <w:p w14:paraId="4B2CAF52" w14:textId="77777777" w:rsidR="001F3DF9" w:rsidRDefault="001F3DF9" w:rsidP="001F3DF9">
      <w:pPr>
        <w:pStyle w:val="text"/>
        <w:rPr>
          <w:rFonts w:ascii="Times New Roman" w:hAnsi="Times New Roman" w:cs="Times New Roman"/>
        </w:rPr>
      </w:pPr>
    </w:p>
    <w:tbl>
      <w:tblP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07"/>
        <w:gridCol w:w="2107"/>
        <w:gridCol w:w="2107"/>
        <w:gridCol w:w="2499"/>
      </w:tblGrid>
      <w:tr w:rsidR="001F3DF9" w14:paraId="6EB05088" w14:textId="77777777" w:rsidTr="002E6C7C">
        <w:trPr>
          <w:cantSplit/>
        </w:trPr>
        <w:tc>
          <w:tcPr>
            <w:tcW w:w="2107" w:type="dxa"/>
            <w:tcBorders>
              <w:top w:val="single" w:sz="12" w:space="0" w:color="auto"/>
            </w:tcBorders>
          </w:tcPr>
          <w:p w14:paraId="0C4EC791" w14:textId="77777777" w:rsidR="001F3DF9" w:rsidRDefault="001F3DF9" w:rsidP="002E6C7C">
            <w:pPr>
              <w:pStyle w:val="text"/>
              <w:rPr>
                <w:rFonts w:ascii="Times New Roman" w:hAnsi="Times New Roman" w:cs="Times New Roman"/>
                <w:b/>
                <w:bCs/>
              </w:rPr>
            </w:pPr>
            <w:r>
              <w:rPr>
                <w:rFonts w:ascii="Times New Roman" w:hAnsi="Times New Roman" w:cs="Times New Roman"/>
                <w:b/>
                <w:bCs/>
              </w:rPr>
              <w:t>REGISTER</w:t>
            </w:r>
          </w:p>
        </w:tc>
        <w:tc>
          <w:tcPr>
            <w:tcW w:w="2107" w:type="dxa"/>
            <w:tcBorders>
              <w:top w:val="single" w:sz="12" w:space="0" w:color="auto"/>
            </w:tcBorders>
          </w:tcPr>
          <w:p w14:paraId="454AB2EF" w14:textId="77777777" w:rsidR="001F3DF9" w:rsidRDefault="001F3DF9" w:rsidP="002E6C7C">
            <w:pPr>
              <w:pStyle w:val="text"/>
              <w:rPr>
                <w:rFonts w:ascii="Times New Roman" w:hAnsi="Times New Roman" w:cs="Times New Roman"/>
                <w:b/>
                <w:bCs/>
              </w:rPr>
            </w:pPr>
            <w:r>
              <w:rPr>
                <w:rFonts w:ascii="Times New Roman" w:hAnsi="Times New Roman" w:cs="Times New Roman"/>
                <w:b/>
                <w:bCs/>
              </w:rPr>
              <w:t>PARAMETER</w:t>
            </w:r>
          </w:p>
        </w:tc>
        <w:tc>
          <w:tcPr>
            <w:tcW w:w="2107" w:type="dxa"/>
            <w:tcBorders>
              <w:top w:val="single" w:sz="12" w:space="0" w:color="auto"/>
            </w:tcBorders>
          </w:tcPr>
          <w:p w14:paraId="5DBF4993" w14:textId="77777777" w:rsidR="001F3DF9" w:rsidRDefault="001F3DF9" w:rsidP="002E6C7C">
            <w:pPr>
              <w:pStyle w:val="text"/>
              <w:rPr>
                <w:rFonts w:ascii="Times New Roman" w:hAnsi="Times New Roman" w:cs="Times New Roman"/>
                <w:b/>
                <w:bCs/>
              </w:rPr>
            </w:pPr>
            <w:r>
              <w:rPr>
                <w:rFonts w:ascii="Times New Roman" w:hAnsi="Times New Roman" w:cs="Times New Roman"/>
                <w:b/>
                <w:bCs/>
              </w:rPr>
              <w:t>FORMAT</w:t>
            </w:r>
          </w:p>
        </w:tc>
        <w:tc>
          <w:tcPr>
            <w:tcW w:w="2499" w:type="dxa"/>
            <w:tcBorders>
              <w:top w:val="single" w:sz="12" w:space="0" w:color="auto"/>
            </w:tcBorders>
          </w:tcPr>
          <w:p w14:paraId="0E766293" w14:textId="77777777" w:rsidR="001F3DF9" w:rsidRDefault="001F3DF9" w:rsidP="002E6C7C">
            <w:pPr>
              <w:pStyle w:val="text"/>
              <w:rPr>
                <w:rFonts w:ascii="Times New Roman" w:hAnsi="Times New Roman" w:cs="Times New Roman"/>
                <w:b/>
                <w:bCs/>
              </w:rPr>
            </w:pPr>
            <w:r>
              <w:rPr>
                <w:rFonts w:ascii="Times New Roman" w:hAnsi="Times New Roman" w:cs="Times New Roman"/>
                <w:b/>
                <w:bCs/>
              </w:rPr>
              <w:t>DESCRIPTION</w:t>
            </w:r>
          </w:p>
        </w:tc>
      </w:tr>
      <w:tr w:rsidR="001F3DF9" w14:paraId="2DF906A0" w14:textId="77777777" w:rsidTr="002E6C7C">
        <w:trPr>
          <w:cantSplit/>
        </w:trPr>
        <w:tc>
          <w:tcPr>
            <w:tcW w:w="2107" w:type="dxa"/>
            <w:tcBorders>
              <w:bottom w:val="single" w:sz="12" w:space="0" w:color="auto"/>
            </w:tcBorders>
          </w:tcPr>
          <w:p w14:paraId="7D0E54E8" w14:textId="77777777" w:rsidR="001F3DF9" w:rsidRDefault="001F3DF9" w:rsidP="002E6C7C">
            <w:pPr>
              <w:pStyle w:val="text"/>
              <w:rPr>
                <w:rFonts w:ascii="Times New Roman" w:hAnsi="Times New Roman" w:cs="Times New Roman"/>
              </w:rPr>
            </w:pPr>
            <w:r>
              <w:rPr>
                <w:rFonts w:ascii="Times New Roman" w:hAnsi="Times New Roman" w:cs="Times New Roman"/>
              </w:rPr>
              <w:t xml:space="preserve">XY1  </w:t>
            </w:r>
            <w:r>
              <w:rPr>
                <w:rFonts w:ascii="Times New Roman" w:hAnsi="Times New Roman" w:cs="Times New Roman"/>
              </w:rPr>
              <w:sym w:font="ZapfDingbats" w:char="F048"/>
            </w:r>
          </w:p>
        </w:tc>
        <w:tc>
          <w:tcPr>
            <w:tcW w:w="2107" w:type="dxa"/>
            <w:tcBorders>
              <w:bottom w:val="single" w:sz="12" w:space="0" w:color="auto"/>
            </w:tcBorders>
          </w:tcPr>
          <w:p w14:paraId="29DC50E1" w14:textId="77777777" w:rsidR="001F3DF9" w:rsidRDefault="001F3DF9" w:rsidP="002E6C7C">
            <w:pPr>
              <w:pStyle w:val="text"/>
              <w:rPr>
                <w:rFonts w:ascii="Times New Roman" w:hAnsi="Times New Roman" w:cs="Times New Roman"/>
              </w:rPr>
            </w:pPr>
            <w:r>
              <w:rPr>
                <w:rFonts w:ascii="Times New Roman" w:hAnsi="Times New Roman" w:cs="Times New Roman"/>
              </w:rPr>
              <w:t>Trigger</w:t>
            </w:r>
          </w:p>
        </w:tc>
        <w:tc>
          <w:tcPr>
            <w:tcW w:w="2107" w:type="dxa"/>
            <w:tcBorders>
              <w:bottom w:val="single" w:sz="12" w:space="0" w:color="auto"/>
            </w:tcBorders>
          </w:tcPr>
          <w:p w14:paraId="04178050" w14:textId="77777777" w:rsidR="001F3DF9" w:rsidRDefault="001F3DF9" w:rsidP="002E6C7C">
            <w:pPr>
              <w:pStyle w:val="text"/>
              <w:rPr>
                <w:rFonts w:ascii="Times New Roman" w:hAnsi="Times New Roman" w:cs="Times New Roman"/>
              </w:rPr>
            </w:pPr>
          </w:p>
        </w:tc>
        <w:tc>
          <w:tcPr>
            <w:tcW w:w="2499" w:type="dxa"/>
            <w:tcBorders>
              <w:bottom w:val="single" w:sz="12" w:space="0" w:color="auto"/>
            </w:tcBorders>
          </w:tcPr>
          <w:p w14:paraId="14A235DC" w14:textId="77777777" w:rsidR="001F3DF9" w:rsidRDefault="001F3DF9" w:rsidP="002E6C7C">
            <w:pPr>
              <w:pStyle w:val="text"/>
              <w:rPr>
                <w:rFonts w:ascii="Times New Roman" w:hAnsi="Times New Roman" w:cs="Times New Roman"/>
              </w:rPr>
            </w:pPr>
            <w:r>
              <w:rPr>
                <w:rFonts w:ascii="Times New Roman" w:hAnsi="Times New Roman" w:cs="Times New Roman"/>
              </w:rPr>
              <w:t>Trigger command</w:t>
            </w:r>
          </w:p>
        </w:tc>
      </w:tr>
    </w:tbl>
    <w:p w14:paraId="457FE976" w14:textId="77777777" w:rsidR="001F3DF9" w:rsidRDefault="001F3DF9" w:rsidP="001F3DF9">
      <w:pPr>
        <w:spacing w:before="120"/>
        <w:rPr>
          <w:b/>
          <w:bCs/>
          <w:caps/>
          <w:u w:val="single"/>
        </w:rPr>
      </w:pPr>
      <w:r>
        <w:rPr>
          <w:b/>
          <w:bCs/>
        </w:rPr>
        <w:sym w:font="ZapfDingbats" w:char="F048"/>
      </w:r>
      <w:r>
        <w:rPr>
          <w:b/>
          <w:bCs/>
        </w:rPr>
        <w:t>=Command Trigger</w:t>
      </w:r>
    </w:p>
    <w:p w14:paraId="572C3CB1" w14:textId="77777777" w:rsidR="001F3DF9" w:rsidRDefault="001F3DF9" w:rsidP="001F3DF9">
      <w:pPr>
        <w:rPr>
          <w:caps/>
          <w:u w:val="single"/>
        </w:rPr>
      </w:pPr>
    </w:p>
    <w:p w14:paraId="5721308F" w14:textId="77777777" w:rsidR="001F3DF9" w:rsidRDefault="001F3DF9" w:rsidP="001F3DF9">
      <w:pPr>
        <w:rPr>
          <w:b/>
          <w:bCs/>
          <w:caps/>
        </w:rPr>
      </w:pPr>
      <w:r>
        <w:rPr>
          <w:b/>
          <w:bCs/>
          <w:caps/>
        </w:rPr>
        <w:br w:type="page"/>
        <w:t>ACTIVE parameters</w:t>
      </w:r>
    </w:p>
    <w:p w14:paraId="2F50CB1F" w14:textId="77777777" w:rsidR="001F3DF9" w:rsidRDefault="001F3DF9" w:rsidP="001F3DF9"/>
    <w:tbl>
      <w:tblPr>
        <w:tblW w:w="0" w:type="auto"/>
        <w:tblInd w:w="108" w:type="dxa"/>
        <w:tblLayout w:type="fixed"/>
        <w:tblLook w:val="0000" w:firstRow="0" w:lastRow="0" w:firstColumn="0" w:lastColumn="0" w:noHBand="0" w:noVBand="0"/>
      </w:tblPr>
      <w:tblGrid>
        <w:gridCol w:w="1553"/>
        <w:gridCol w:w="655"/>
      </w:tblGrid>
      <w:tr w:rsidR="001F3DF9" w14:paraId="18BD76DD"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498D30B0" w14:textId="77777777" w:rsidR="001F3DF9" w:rsidRDefault="001F3DF9" w:rsidP="002E6C7C">
            <w:pPr>
              <w:pStyle w:val="text"/>
              <w:rPr>
                <w:rFonts w:ascii="Times New Roman" w:hAnsi="Times New Roman" w:cs="Times New Roman"/>
              </w:rPr>
            </w:pPr>
            <w:r>
              <w:rPr>
                <w:rFonts w:ascii="Times New Roman" w:hAnsi="Times New Roman" w:cs="Times New Roman"/>
              </w:rPr>
              <w:t>BUF_CTRL</w:t>
            </w:r>
          </w:p>
        </w:tc>
        <w:tc>
          <w:tcPr>
            <w:tcW w:w="655" w:type="dxa"/>
            <w:tcBorders>
              <w:top w:val="single" w:sz="6" w:space="0" w:color="auto"/>
              <w:left w:val="single" w:sz="6" w:space="0" w:color="auto"/>
              <w:bottom w:val="single" w:sz="6" w:space="0" w:color="auto"/>
              <w:right w:val="single" w:sz="6" w:space="0" w:color="auto"/>
            </w:tcBorders>
          </w:tcPr>
          <w:p w14:paraId="4891B444"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5EE4C2D2"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3785ADD0" w14:textId="77777777" w:rsidR="001F3DF9" w:rsidRDefault="001F3DF9" w:rsidP="002E6C7C">
            <w:pPr>
              <w:pStyle w:val="text"/>
              <w:rPr>
                <w:rFonts w:ascii="Times New Roman" w:hAnsi="Times New Roman" w:cs="Times New Roman"/>
              </w:rPr>
            </w:pPr>
            <w:r>
              <w:rPr>
                <w:rFonts w:ascii="Times New Roman" w:hAnsi="Times New Roman" w:cs="Times New Roman"/>
              </w:rPr>
              <w:t>XYW_AD</w:t>
            </w:r>
          </w:p>
        </w:tc>
        <w:tc>
          <w:tcPr>
            <w:tcW w:w="655" w:type="dxa"/>
            <w:tcBorders>
              <w:top w:val="single" w:sz="6" w:space="0" w:color="auto"/>
              <w:left w:val="single" w:sz="6" w:space="0" w:color="auto"/>
              <w:bottom w:val="single" w:sz="6" w:space="0" w:color="auto"/>
              <w:right w:val="single" w:sz="6" w:space="0" w:color="auto"/>
            </w:tcBorders>
          </w:tcPr>
          <w:p w14:paraId="1E69E0E0"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105A14F8"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0912DD24" w14:textId="77777777" w:rsidR="001F3DF9" w:rsidRDefault="001F3DF9" w:rsidP="002E6C7C">
            <w:pPr>
              <w:pStyle w:val="text"/>
              <w:rPr>
                <w:rFonts w:ascii="Times New Roman" w:hAnsi="Times New Roman" w:cs="Times New Roman"/>
              </w:rPr>
            </w:pPr>
            <w:r>
              <w:rPr>
                <w:rFonts w:ascii="Times New Roman" w:hAnsi="Times New Roman" w:cs="Times New Roman"/>
              </w:rPr>
              <w:t>XYW_SZ</w:t>
            </w:r>
          </w:p>
        </w:tc>
        <w:tc>
          <w:tcPr>
            <w:tcW w:w="655" w:type="dxa"/>
            <w:tcBorders>
              <w:top w:val="single" w:sz="6" w:space="0" w:color="auto"/>
              <w:left w:val="single" w:sz="6" w:space="0" w:color="auto"/>
              <w:bottom w:val="single" w:sz="6" w:space="0" w:color="auto"/>
              <w:right w:val="single" w:sz="6" w:space="0" w:color="auto"/>
            </w:tcBorders>
          </w:tcPr>
          <w:p w14:paraId="33BA624E"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63C67F77"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6AE31E45" w14:textId="77777777" w:rsidR="001F3DF9" w:rsidRDefault="001F3DF9" w:rsidP="002E6C7C">
            <w:pPr>
              <w:pStyle w:val="text"/>
              <w:rPr>
                <w:rFonts w:ascii="Times New Roman" w:hAnsi="Times New Roman" w:cs="Times New Roman"/>
              </w:rPr>
            </w:pPr>
            <w:r>
              <w:rPr>
                <w:rFonts w:ascii="Times New Roman" w:hAnsi="Times New Roman" w:cs="Times New Roman"/>
              </w:rPr>
              <w:t>DE_SORG</w:t>
            </w:r>
          </w:p>
        </w:tc>
        <w:tc>
          <w:tcPr>
            <w:tcW w:w="655" w:type="dxa"/>
            <w:tcBorders>
              <w:top w:val="single" w:sz="6" w:space="0" w:color="auto"/>
              <w:left w:val="single" w:sz="6" w:space="0" w:color="auto"/>
              <w:bottom w:val="single" w:sz="6" w:space="0" w:color="auto"/>
              <w:right w:val="single" w:sz="6" w:space="0" w:color="auto"/>
            </w:tcBorders>
          </w:tcPr>
          <w:p w14:paraId="260D3567"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168A61B2"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5114EA45" w14:textId="77777777" w:rsidR="001F3DF9" w:rsidRDefault="001F3DF9" w:rsidP="002E6C7C">
            <w:pPr>
              <w:pStyle w:val="text"/>
              <w:rPr>
                <w:rFonts w:ascii="Times New Roman" w:hAnsi="Times New Roman" w:cs="Times New Roman"/>
              </w:rPr>
            </w:pPr>
            <w:r>
              <w:rPr>
                <w:rFonts w:ascii="Times New Roman" w:hAnsi="Times New Roman" w:cs="Times New Roman"/>
              </w:rPr>
              <w:t>DE_DORG</w:t>
            </w:r>
          </w:p>
        </w:tc>
        <w:tc>
          <w:tcPr>
            <w:tcW w:w="655" w:type="dxa"/>
            <w:tcBorders>
              <w:top w:val="single" w:sz="6" w:space="0" w:color="auto"/>
              <w:left w:val="single" w:sz="6" w:space="0" w:color="auto"/>
              <w:bottom w:val="single" w:sz="6" w:space="0" w:color="auto"/>
              <w:right w:val="single" w:sz="6" w:space="0" w:color="auto"/>
            </w:tcBorders>
          </w:tcPr>
          <w:p w14:paraId="2A6C4471"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6B2A1272"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55D29772" w14:textId="77777777" w:rsidR="001F3DF9" w:rsidRDefault="001F3DF9" w:rsidP="002E6C7C">
            <w:pPr>
              <w:pStyle w:val="text"/>
              <w:rPr>
                <w:rFonts w:ascii="Times New Roman" w:hAnsi="Times New Roman" w:cs="Times New Roman"/>
              </w:rPr>
            </w:pPr>
            <w:r>
              <w:rPr>
                <w:rFonts w:ascii="Times New Roman" w:hAnsi="Times New Roman" w:cs="Times New Roman"/>
              </w:rPr>
              <w:t>DE_ZPTCH</w:t>
            </w:r>
          </w:p>
        </w:tc>
        <w:tc>
          <w:tcPr>
            <w:tcW w:w="655" w:type="dxa"/>
            <w:tcBorders>
              <w:top w:val="single" w:sz="6" w:space="0" w:color="auto"/>
              <w:left w:val="single" w:sz="6" w:space="0" w:color="auto"/>
              <w:bottom w:val="single" w:sz="6" w:space="0" w:color="auto"/>
              <w:right w:val="single" w:sz="6" w:space="0" w:color="auto"/>
            </w:tcBorders>
          </w:tcPr>
          <w:p w14:paraId="0B08C995"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70DA0271"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48129DE5" w14:textId="77777777" w:rsidR="001F3DF9" w:rsidRDefault="001F3DF9" w:rsidP="002E6C7C">
            <w:pPr>
              <w:pStyle w:val="text"/>
              <w:rPr>
                <w:rFonts w:ascii="Times New Roman" w:hAnsi="Times New Roman" w:cs="Times New Roman"/>
              </w:rPr>
            </w:pPr>
            <w:r>
              <w:rPr>
                <w:rFonts w:ascii="Times New Roman" w:hAnsi="Times New Roman" w:cs="Times New Roman"/>
              </w:rPr>
              <w:t>DE_SPTCH</w:t>
            </w:r>
          </w:p>
        </w:tc>
        <w:tc>
          <w:tcPr>
            <w:tcW w:w="655" w:type="dxa"/>
            <w:tcBorders>
              <w:top w:val="single" w:sz="6" w:space="0" w:color="auto"/>
              <w:left w:val="single" w:sz="6" w:space="0" w:color="auto"/>
              <w:bottom w:val="single" w:sz="6" w:space="0" w:color="auto"/>
              <w:right w:val="single" w:sz="6" w:space="0" w:color="auto"/>
            </w:tcBorders>
          </w:tcPr>
          <w:p w14:paraId="0D40250C"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5E089F60"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769C9505" w14:textId="77777777" w:rsidR="001F3DF9" w:rsidRDefault="001F3DF9" w:rsidP="002E6C7C">
            <w:pPr>
              <w:pStyle w:val="text"/>
              <w:rPr>
                <w:rFonts w:ascii="Times New Roman" w:hAnsi="Times New Roman" w:cs="Times New Roman"/>
              </w:rPr>
            </w:pPr>
            <w:r>
              <w:rPr>
                <w:rFonts w:ascii="Times New Roman" w:hAnsi="Times New Roman" w:cs="Times New Roman"/>
              </w:rPr>
              <w:t>DE_DPTCH</w:t>
            </w:r>
          </w:p>
        </w:tc>
        <w:tc>
          <w:tcPr>
            <w:tcW w:w="655" w:type="dxa"/>
            <w:tcBorders>
              <w:top w:val="single" w:sz="6" w:space="0" w:color="auto"/>
              <w:left w:val="single" w:sz="6" w:space="0" w:color="auto"/>
              <w:bottom w:val="single" w:sz="6" w:space="0" w:color="auto"/>
              <w:right w:val="single" w:sz="6" w:space="0" w:color="auto"/>
            </w:tcBorders>
          </w:tcPr>
          <w:p w14:paraId="700DD747"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603762E7"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0BD704F6" w14:textId="77777777" w:rsidR="001F3DF9" w:rsidRDefault="001F3DF9" w:rsidP="002E6C7C">
            <w:pPr>
              <w:pStyle w:val="text"/>
              <w:rPr>
                <w:rFonts w:ascii="Times New Roman" w:hAnsi="Times New Roman" w:cs="Times New Roman"/>
              </w:rPr>
            </w:pPr>
            <w:r>
              <w:rPr>
                <w:rFonts w:ascii="Times New Roman" w:hAnsi="Times New Roman" w:cs="Times New Roman"/>
              </w:rPr>
              <w:t>CMD_OPC</w:t>
            </w:r>
          </w:p>
        </w:tc>
        <w:tc>
          <w:tcPr>
            <w:tcW w:w="655" w:type="dxa"/>
            <w:tcBorders>
              <w:top w:val="single" w:sz="6" w:space="0" w:color="auto"/>
              <w:left w:val="single" w:sz="6" w:space="0" w:color="auto"/>
              <w:bottom w:val="single" w:sz="6" w:space="0" w:color="auto"/>
              <w:right w:val="single" w:sz="6" w:space="0" w:color="auto"/>
            </w:tcBorders>
          </w:tcPr>
          <w:p w14:paraId="52E61819" w14:textId="77777777" w:rsidR="001F3DF9" w:rsidRDefault="001F3DF9" w:rsidP="002E6C7C">
            <w:pPr>
              <w:pStyle w:val="text"/>
              <w:rPr>
                <w:rFonts w:ascii="Times New Roman" w:hAnsi="Times New Roman" w:cs="Times New Roman"/>
              </w:rPr>
            </w:pPr>
            <w:r>
              <w:rPr>
                <w:rFonts w:ascii="Times New Roman" w:hAnsi="Times New Roman" w:cs="Times New Roman"/>
              </w:rPr>
              <w:t>0xA</w:t>
            </w:r>
          </w:p>
        </w:tc>
      </w:tr>
      <w:tr w:rsidR="001F3DF9" w14:paraId="488960E0"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47DA205E" w14:textId="77777777" w:rsidR="001F3DF9" w:rsidRDefault="001F3DF9" w:rsidP="002E6C7C">
            <w:pPr>
              <w:pStyle w:val="text"/>
              <w:rPr>
                <w:rFonts w:ascii="Times New Roman" w:hAnsi="Times New Roman" w:cs="Times New Roman"/>
              </w:rPr>
            </w:pPr>
            <w:r>
              <w:rPr>
                <w:rFonts w:ascii="Times New Roman" w:hAnsi="Times New Roman" w:cs="Times New Roman"/>
              </w:rPr>
              <w:t>CMD_ROP</w:t>
            </w:r>
          </w:p>
        </w:tc>
        <w:tc>
          <w:tcPr>
            <w:tcW w:w="655" w:type="dxa"/>
            <w:tcBorders>
              <w:top w:val="single" w:sz="6" w:space="0" w:color="auto"/>
              <w:left w:val="single" w:sz="6" w:space="0" w:color="auto"/>
              <w:bottom w:val="single" w:sz="6" w:space="0" w:color="auto"/>
              <w:right w:val="single" w:sz="6" w:space="0" w:color="auto"/>
            </w:tcBorders>
          </w:tcPr>
          <w:p w14:paraId="161897EF"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0109D45E"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59563BED" w14:textId="77777777" w:rsidR="001F3DF9" w:rsidRDefault="001F3DF9" w:rsidP="002E6C7C">
            <w:pPr>
              <w:pStyle w:val="text"/>
              <w:rPr>
                <w:rFonts w:ascii="Times New Roman" w:hAnsi="Times New Roman" w:cs="Times New Roman"/>
              </w:rPr>
            </w:pPr>
            <w:r>
              <w:rPr>
                <w:rFonts w:ascii="Times New Roman" w:hAnsi="Times New Roman" w:cs="Times New Roman"/>
              </w:rPr>
              <w:t>CMD_STYLE</w:t>
            </w:r>
          </w:p>
        </w:tc>
        <w:tc>
          <w:tcPr>
            <w:tcW w:w="655" w:type="dxa"/>
            <w:tcBorders>
              <w:top w:val="single" w:sz="6" w:space="0" w:color="auto"/>
              <w:left w:val="single" w:sz="6" w:space="0" w:color="auto"/>
              <w:bottom w:val="single" w:sz="6" w:space="0" w:color="auto"/>
              <w:right w:val="single" w:sz="6" w:space="0" w:color="auto"/>
            </w:tcBorders>
          </w:tcPr>
          <w:p w14:paraId="5C45E909"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5660B59F"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7124C24F" w14:textId="77777777" w:rsidR="001F3DF9" w:rsidRDefault="001F3DF9" w:rsidP="002E6C7C">
            <w:pPr>
              <w:pStyle w:val="text"/>
              <w:rPr>
                <w:rFonts w:ascii="Times New Roman" w:hAnsi="Times New Roman" w:cs="Times New Roman"/>
              </w:rPr>
            </w:pPr>
            <w:r>
              <w:rPr>
                <w:rFonts w:ascii="Times New Roman" w:hAnsi="Times New Roman" w:cs="Times New Roman"/>
              </w:rPr>
              <w:t>CMD_PATRN</w:t>
            </w:r>
          </w:p>
        </w:tc>
        <w:tc>
          <w:tcPr>
            <w:tcW w:w="655" w:type="dxa"/>
            <w:tcBorders>
              <w:top w:val="single" w:sz="6" w:space="0" w:color="auto"/>
              <w:left w:val="single" w:sz="6" w:space="0" w:color="auto"/>
              <w:bottom w:val="single" w:sz="6" w:space="0" w:color="auto"/>
              <w:right w:val="single" w:sz="6" w:space="0" w:color="auto"/>
            </w:tcBorders>
          </w:tcPr>
          <w:p w14:paraId="2A3F3854"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5112EAAF"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57247D10" w14:textId="77777777" w:rsidR="001F3DF9" w:rsidRDefault="001F3DF9" w:rsidP="002E6C7C">
            <w:pPr>
              <w:pStyle w:val="text"/>
              <w:rPr>
                <w:rFonts w:ascii="Times New Roman" w:hAnsi="Times New Roman" w:cs="Times New Roman"/>
              </w:rPr>
            </w:pPr>
            <w:r>
              <w:rPr>
                <w:rFonts w:ascii="Times New Roman" w:hAnsi="Times New Roman" w:cs="Times New Roman"/>
              </w:rPr>
              <w:t>CMD_CLP</w:t>
            </w:r>
          </w:p>
        </w:tc>
        <w:tc>
          <w:tcPr>
            <w:tcW w:w="655" w:type="dxa"/>
            <w:tcBorders>
              <w:top w:val="single" w:sz="6" w:space="0" w:color="auto"/>
              <w:left w:val="single" w:sz="6" w:space="0" w:color="auto"/>
              <w:bottom w:val="single" w:sz="6" w:space="0" w:color="auto"/>
              <w:right w:val="single" w:sz="6" w:space="0" w:color="auto"/>
            </w:tcBorders>
          </w:tcPr>
          <w:p w14:paraId="2DDEA2A9"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2713E285"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5DC22BBE" w14:textId="77777777" w:rsidR="001F3DF9" w:rsidRDefault="001F3DF9" w:rsidP="002E6C7C">
            <w:pPr>
              <w:pStyle w:val="text"/>
              <w:rPr>
                <w:rFonts w:ascii="Times New Roman" w:hAnsi="Times New Roman" w:cs="Times New Roman"/>
              </w:rPr>
            </w:pPr>
            <w:r>
              <w:rPr>
                <w:rFonts w:ascii="Times New Roman" w:hAnsi="Times New Roman" w:cs="Times New Roman"/>
              </w:rPr>
              <w:t>FORE</w:t>
            </w:r>
          </w:p>
        </w:tc>
        <w:tc>
          <w:tcPr>
            <w:tcW w:w="655" w:type="dxa"/>
            <w:tcBorders>
              <w:top w:val="single" w:sz="6" w:space="0" w:color="auto"/>
              <w:left w:val="single" w:sz="6" w:space="0" w:color="auto"/>
              <w:bottom w:val="single" w:sz="6" w:space="0" w:color="auto"/>
              <w:right w:val="single" w:sz="6" w:space="0" w:color="auto"/>
            </w:tcBorders>
          </w:tcPr>
          <w:p w14:paraId="7D14EEA3"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5F1FEC25"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40E5D32C" w14:textId="77777777" w:rsidR="001F3DF9" w:rsidRDefault="001F3DF9" w:rsidP="002E6C7C">
            <w:pPr>
              <w:pStyle w:val="text"/>
              <w:rPr>
                <w:rFonts w:ascii="Times New Roman" w:hAnsi="Times New Roman" w:cs="Times New Roman"/>
              </w:rPr>
            </w:pPr>
            <w:r>
              <w:rPr>
                <w:rFonts w:ascii="Times New Roman" w:hAnsi="Times New Roman" w:cs="Times New Roman"/>
              </w:rPr>
              <w:t>BACK</w:t>
            </w:r>
          </w:p>
        </w:tc>
        <w:tc>
          <w:tcPr>
            <w:tcW w:w="655" w:type="dxa"/>
            <w:tcBorders>
              <w:top w:val="single" w:sz="6" w:space="0" w:color="auto"/>
              <w:left w:val="single" w:sz="6" w:space="0" w:color="auto"/>
              <w:bottom w:val="single" w:sz="6" w:space="0" w:color="auto"/>
              <w:right w:val="single" w:sz="6" w:space="0" w:color="auto"/>
            </w:tcBorders>
          </w:tcPr>
          <w:p w14:paraId="4BE30411"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138F6EC0"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66B33DD3" w14:textId="77777777" w:rsidR="001F3DF9" w:rsidRDefault="001F3DF9" w:rsidP="002E6C7C">
            <w:pPr>
              <w:pStyle w:val="text"/>
              <w:rPr>
                <w:rFonts w:ascii="Times New Roman" w:hAnsi="Times New Roman" w:cs="Times New Roman"/>
              </w:rPr>
            </w:pPr>
            <w:r>
              <w:rPr>
                <w:rFonts w:ascii="Times New Roman" w:hAnsi="Times New Roman" w:cs="Times New Roman"/>
              </w:rPr>
              <w:t>MASK</w:t>
            </w:r>
          </w:p>
        </w:tc>
        <w:tc>
          <w:tcPr>
            <w:tcW w:w="655" w:type="dxa"/>
            <w:tcBorders>
              <w:top w:val="single" w:sz="6" w:space="0" w:color="auto"/>
              <w:left w:val="single" w:sz="6" w:space="0" w:color="auto"/>
              <w:bottom w:val="single" w:sz="6" w:space="0" w:color="auto"/>
              <w:right w:val="single" w:sz="6" w:space="0" w:color="auto"/>
            </w:tcBorders>
          </w:tcPr>
          <w:p w14:paraId="0557C78F"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24C43805"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00987F44" w14:textId="77777777" w:rsidR="001F3DF9" w:rsidRDefault="001F3DF9" w:rsidP="002E6C7C">
            <w:pPr>
              <w:pStyle w:val="text"/>
              <w:rPr>
                <w:rFonts w:ascii="Times New Roman" w:hAnsi="Times New Roman" w:cs="Times New Roman"/>
              </w:rPr>
            </w:pPr>
            <w:r>
              <w:rPr>
                <w:rFonts w:ascii="Times New Roman" w:hAnsi="Times New Roman" w:cs="Times New Roman"/>
              </w:rPr>
              <w:t>DE_KEY</w:t>
            </w:r>
          </w:p>
        </w:tc>
        <w:tc>
          <w:tcPr>
            <w:tcW w:w="655" w:type="dxa"/>
            <w:tcBorders>
              <w:top w:val="single" w:sz="6" w:space="0" w:color="auto"/>
              <w:left w:val="single" w:sz="6" w:space="0" w:color="auto"/>
              <w:bottom w:val="single" w:sz="6" w:space="0" w:color="auto"/>
              <w:right w:val="single" w:sz="6" w:space="0" w:color="auto"/>
            </w:tcBorders>
          </w:tcPr>
          <w:p w14:paraId="7556FA10"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79B390BA"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16A5CEBE" w14:textId="77777777" w:rsidR="001F3DF9" w:rsidRDefault="001F3DF9" w:rsidP="002E6C7C">
            <w:pPr>
              <w:pStyle w:val="text"/>
              <w:rPr>
                <w:rFonts w:ascii="Times New Roman" w:hAnsi="Times New Roman" w:cs="Times New Roman"/>
              </w:rPr>
            </w:pPr>
            <w:r>
              <w:rPr>
                <w:rFonts w:ascii="Times New Roman" w:hAnsi="Times New Roman" w:cs="Times New Roman"/>
              </w:rPr>
              <w:t>LPAT</w:t>
            </w:r>
          </w:p>
        </w:tc>
        <w:tc>
          <w:tcPr>
            <w:tcW w:w="655" w:type="dxa"/>
            <w:tcBorders>
              <w:top w:val="single" w:sz="6" w:space="0" w:color="auto"/>
              <w:left w:val="single" w:sz="6" w:space="0" w:color="auto"/>
              <w:bottom w:val="single" w:sz="6" w:space="0" w:color="auto"/>
              <w:right w:val="single" w:sz="6" w:space="0" w:color="auto"/>
            </w:tcBorders>
          </w:tcPr>
          <w:p w14:paraId="71F907F7"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3EC78CF9"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78C43577" w14:textId="77777777" w:rsidR="001F3DF9" w:rsidRDefault="001F3DF9" w:rsidP="002E6C7C">
            <w:pPr>
              <w:pStyle w:val="text"/>
              <w:rPr>
                <w:rFonts w:ascii="Times New Roman" w:hAnsi="Times New Roman" w:cs="Times New Roman"/>
              </w:rPr>
            </w:pPr>
            <w:r>
              <w:rPr>
                <w:rFonts w:ascii="Times New Roman" w:hAnsi="Times New Roman" w:cs="Times New Roman"/>
              </w:rPr>
              <w:t>PCTRL</w:t>
            </w:r>
          </w:p>
        </w:tc>
        <w:tc>
          <w:tcPr>
            <w:tcW w:w="655" w:type="dxa"/>
            <w:tcBorders>
              <w:top w:val="single" w:sz="6" w:space="0" w:color="auto"/>
              <w:left w:val="single" w:sz="6" w:space="0" w:color="auto"/>
              <w:bottom w:val="single" w:sz="6" w:space="0" w:color="auto"/>
              <w:right w:val="single" w:sz="6" w:space="0" w:color="auto"/>
            </w:tcBorders>
          </w:tcPr>
          <w:p w14:paraId="1A4406DA"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04EE9BC6"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0877F3A5" w14:textId="77777777" w:rsidR="001F3DF9" w:rsidRDefault="001F3DF9" w:rsidP="002E6C7C">
            <w:pPr>
              <w:pStyle w:val="text"/>
              <w:rPr>
                <w:rFonts w:ascii="Times New Roman" w:hAnsi="Times New Roman" w:cs="Times New Roman"/>
              </w:rPr>
            </w:pPr>
            <w:r>
              <w:rPr>
                <w:rFonts w:ascii="Times New Roman" w:hAnsi="Times New Roman" w:cs="Times New Roman"/>
              </w:rPr>
              <w:t>CLPTL</w:t>
            </w:r>
          </w:p>
        </w:tc>
        <w:tc>
          <w:tcPr>
            <w:tcW w:w="655" w:type="dxa"/>
            <w:tcBorders>
              <w:top w:val="single" w:sz="6" w:space="0" w:color="auto"/>
              <w:left w:val="single" w:sz="6" w:space="0" w:color="auto"/>
              <w:bottom w:val="single" w:sz="6" w:space="0" w:color="auto"/>
              <w:right w:val="single" w:sz="6" w:space="0" w:color="auto"/>
            </w:tcBorders>
          </w:tcPr>
          <w:p w14:paraId="7CCAA37B"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014A85AA"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50DAB898" w14:textId="77777777" w:rsidR="001F3DF9" w:rsidRDefault="001F3DF9" w:rsidP="002E6C7C">
            <w:pPr>
              <w:pStyle w:val="text"/>
              <w:rPr>
                <w:rFonts w:ascii="Times New Roman" w:hAnsi="Times New Roman" w:cs="Times New Roman"/>
              </w:rPr>
            </w:pPr>
            <w:r>
              <w:rPr>
                <w:rFonts w:ascii="Times New Roman" w:hAnsi="Times New Roman" w:cs="Times New Roman"/>
              </w:rPr>
              <w:t>CLPBR</w:t>
            </w:r>
          </w:p>
        </w:tc>
        <w:tc>
          <w:tcPr>
            <w:tcW w:w="655" w:type="dxa"/>
            <w:tcBorders>
              <w:top w:val="single" w:sz="6" w:space="0" w:color="auto"/>
              <w:left w:val="single" w:sz="6" w:space="0" w:color="auto"/>
              <w:bottom w:val="single" w:sz="6" w:space="0" w:color="auto"/>
              <w:right w:val="single" w:sz="6" w:space="0" w:color="auto"/>
            </w:tcBorders>
          </w:tcPr>
          <w:p w14:paraId="71E88BDD"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272DCBF5"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22F67F49" w14:textId="77777777" w:rsidR="001F3DF9" w:rsidRDefault="001F3DF9" w:rsidP="002E6C7C">
            <w:pPr>
              <w:pStyle w:val="text"/>
              <w:rPr>
                <w:rFonts w:ascii="Times New Roman" w:hAnsi="Times New Roman" w:cs="Times New Roman"/>
              </w:rPr>
            </w:pPr>
            <w:r>
              <w:rPr>
                <w:rFonts w:ascii="Times New Roman" w:hAnsi="Times New Roman" w:cs="Times New Roman"/>
              </w:rPr>
              <w:t>DE_ZORG</w:t>
            </w:r>
          </w:p>
        </w:tc>
        <w:tc>
          <w:tcPr>
            <w:tcW w:w="655" w:type="dxa"/>
            <w:tcBorders>
              <w:top w:val="single" w:sz="6" w:space="0" w:color="auto"/>
              <w:left w:val="single" w:sz="6" w:space="0" w:color="auto"/>
              <w:bottom w:val="single" w:sz="6" w:space="0" w:color="auto"/>
              <w:right w:val="single" w:sz="6" w:space="0" w:color="auto"/>
            </w:tcBorders>
          </w:tcPr>
          <w:p w14:paraId="657DD3A8"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3007D750"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22F631CC" w14:textId="77777777" w:rsidR="001F3DF9" w:rsidRDefault="001F3DF9" w:rsidP="002E6C7C">
            <w:pPr>
              <w:pStyle w:val="text"/>
              <w:rPr>
                <w:rFonts w:ascii="Times New Roman" w:hAnsi="Times New Roman" w:cs="Times New Roman"/>
              </w:rPr>
            </w:pPr>
            <w:r>
              <w:rPr>
                <w:rFonts w:ascii="Times New Roman" w:hAnsi="Times New Roman" w:cs="Times New Roman"/>
              </w:rPr>
              <w:t>LOD0_ORG</w:t>
            </w:r>
          </w:p>
        </w:tc>
        <w:tc>
          <w:tcPr>
            <w:tcW w:w="655" w:type="dxa"/>
            <w:tcBorders>
              <w:top w:val="single" w:sz="6" w:space="0" w:color="auto"/>
              <w:left w:val="single" w:sz="6" w:space="0" w:color="auto"/>
              <w:bottom w:val="single" w:sz="6" w:space="0" w:color="auto"/>
              <w:right w:val="single" w:sz="6" w:space="0" w:color="auto"/>
            </w:tcBorders>
          </w:tcPr>
          <w:p w14:paraId="59E13700"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52A7B27D"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37DBE983" w14:textId="77777777" w:rsidR="001F3DF9" w:rsidRDefault="001F3DF9" w:rsidP="002E6C7C">
            <w:pPr>
              <w:pStyle w:val="text"/>
              <w:rPr>
                <w:rFonts w:ascii="Times New Roman" w:hAnsi="Times New Roman" w:cs="Times New Roman"/>
              </w:rPr>
            </w:pPr>
            <w:r>
              <w:rPr>
                <w:rFonts w:ascii="Times New Roman" w:hAnsi="Times New Roman" w:cs="Times New Roman"/>
              </w:rPr>
              <w:t>LOD1_ORG</w:t>
            </w:r>
          </w:p>
        </w:tc>
        <w:tc>
          <w:tcPr>
            <w:tcW w:w="655" w:type="dxa"/>
            <w:tcBorders>
              <w:top w:val="single" w:sz="6" w:space="0" w:color="auto"/>
              <w:left w:val="single" w:sz="6" w:space="0" w:color="auto"/>
              <w:bottom w:val="single" w:sz="6" w:space="0" w:color="auto"/>
              <w:right w:val="single" w:sz="6" w:space="0" w:color="auto"/>
            </w:tcBorders>
          </w:tcPr>
          <w:p w14:paraId="0A9A0B14"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7EE54656"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06775668" w14:textId="77777777" w:rsidR="001F3DF9" w:rsidRDefault="001F3DF9" w:rsidP="002E6C7C">
            <w:pPr>
              <w:pStyle w:val="text"/>
              <w:rPr>
                <w:rFonts w:ascii="Times New Roman" w:hAnsi="Times New Roman" w:cs="Times New Roman"/>
              </w:rPr>
            </w:pPr>
            <w:r>
              <w:rPr>
                <w:rFonts w:ascii="Times New Roman" w:hAnsi="Times New Roman" w:cs="Times New Roman"/>
              </w:rPr>
              <w:t>LOD2_ORG</w:t>
            </w:r>
          </w:p>
        </w:tc>
        <w:tc>
          <w:tcPr>
            <w:tcW w:w="655" w:type="dxa"/>
            <w:tcBorders>
              <w:top w:val="single" w:sz="6" w:space="0" w:color="auto"/>
              <w:left w:val="single" w:sz="6" w:space="0" w:color="auto"/>
              <w:bottom w:val="single" w:sz="6" w:space="0" w:color="auto"/>
              <w:right w:val="single" w:sz="6" w:space="0" w:color="auto"/>
            </w:tcBorders>
          </w:tcPr>
          <w:p w14:paraId="2B3A83F6"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0D262538"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3CC84681" w14:textId="77777777" w:rsidR="001F3DF9" w:rsidRDefault="001F3DF9" w:rsidP="002E6C7C">
            <w:pPr>
              <w:pStyle w:val="text"/>
              <w:rPr>
                <w:rFonts w:ascii="Times New Roman" w:hAnsi="Times New Roman" w:cs="Times New Roman"/>
              </w:rPr>
            </w:pPr>
            <w:r>
              <w:rPr>
                <w:rFonts w:ascii="Times New Roman" w:hAnsi="Times New Roman" w:cs="Times New Roman"/>
              </w:rPr>
              <w:t>LOD3_ORG</w:t>
            </w:r>
          </w:p>
        </w:tc>
        <w:tc>
          <w:tcPr>
            <w:tcW w:w="655" w:type="dxa"/>
            <w:tcBorders>
              <w:top w:val="single" w:sz="6" w:space="0" w:color="auto"/>
              <w:left w:val="single" w:sz="6" w:space="0" w:color="auto"/>
              <w:bottom w:val="single" w:sz="6" w:space="0" w:color="auto"/>
              <w:right w:val="single" w:sz="6" w:space="0" w:color="auto"/>
            </w:tcBorders>
          </w:tcPr>
          <w:p w14:paraId="6A45A70A"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4869C292"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0B6E8F1E" w14:textId="77777777" w:rsidR="001F3DF9" w:rsidRDefault="001F3DF9" w:rsidP="002E6C7C">
            <w:pPr>
              <w:pStyle w:val="text"/>
              <w:rPr>
                <w:rFonts w:ascii="Times New Roman" w:hAnsi="Times New Roman" w:cs="Times New Roman"/>
              </w:rPr>
            </w:pPr>
            <w:r>
              <w:rPr>
                <w:rFonts w:ascii="Times New Roman" w:hAnsi="Times New Roman" w:cs="Times New Roman"/>
              </w:rPr>
              <w:t>LOD4_ORG</w:t>
            </w:r>
          </w:p>
        </w:tc>
        <w:tc>
          <w:tcPr>
            <w:tcW w:w="655" w:type="dxa"/>
            <w:tcBorders>
              <w:top w:val="single" w:sz="6" w:space="0" w:color="auto"/>
              <w:left w:val="single" w:sz="6" w:space="0" w:color="auto"/>
              <w:bottom w:val="single" w:sz="6" w:space="0" w:color="auto"/>
              <w:right w:val="single" w:sz="6" w:space="0" w:color="auto"/>
            </w:tcBorders>
          </w:tcPr>
          <w:p w14:paraId="2B752719"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3174CB90"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1C5A48BD" w14:textId="77777777" w:rsidR="001F3DF9" w:rsidRDefault="001F3DF9" w:rsidP="002E6C7C">
            <w:pPr>
              <w:pStyle w:val="text"/>
              <w:rPr>
                <w:rFonts w:ascii="Times New Roman" w:hAnsi="Times New Roman" w:cs="Times New Roman"/>
              </w:rPr>
            </w:pPr>
            <w:r>
              <w:rPr>
                <w:rFonts w:ascii="Times New Roman" w:hAnsi="Times New Roman" w:cs="Times New Roman"/>
              </w:rPr>
              <w:t>TPAL_ORG</w:t>
            </w:r>
          </w:p>
        </w:tc>
        <w:tc>
          <w:tcPr>
            <w:tcW w:w="655" w:type="dxa"/>
            <w:tcBorders>
              <w:top w:val="single" w:sz="6" w:space="0" w:color="auto"/>
              <w:left w:val="single" w:sz="6" w:space="0" w:color="auto"/>
              <w:bottom w:val="single" w:sz="6" w:space="0" w:color="auto"/>
              <w:right w:val="single" w:sz="6" w:space="0" w:color="auto"/>
            </w:tcBorders>
          </w:tcPr>
          <w:p w14:paraId="4EA52B23"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5F7D6783"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68B211BA" w14:textId="77777777" w:rsidR="001F3DF9" w:rsidRDefault="001F3DF9" w:rsidP="002E6C7C">
            <w:pPr>
              <w:pStyle w:val="text"/>
              <w:rPr>
                <w:rFonts w:ascii="Times New Roman" w:hAnsi="Times New Roman" w:cs="Times New Roman"/>
              </w:rPr>
            </w:pPr>
            <w:r>
              <w:rPr>
                <w:rFonts w:ascii="Times New Roman" w:hAnsi="Times New Roman" w:cs="Times New Roman"/>
              </w:rPr>
              <w:t>HITH</w:t>
            </w:r>
          </w:p>
        </w:tc>
        <w:tc>
          <w:tcPr>
            <w:tcW w:w="655" w:type="dxa"/>
            <w:tcBorders>
              <w:top w:val="single" w:sz="6" w:space="0" w:color="auto"/>
              <w:left w:val="single" w:sz="6" w:space="0" w:color="auto"/>
              <w:bottom w:val="single" w:sz="6" w:space="0" w:color="auto"/>
              <w:right w:val="single" w:sz="6" w:space="0" w:color="auto"/>
            </w:tcBorders>
          </w:tcPr>
          <w:p w14:paraId="125EF22D"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38C6BE5B" w14:textId="77777777" w:rsidTr="002E6C7C">
        <w:trPr>
          <w:cantSplit/>
          <w:trHeight w:val="343"/>
        </w:trPr>
        <w:tc>
          <w:tcPr>
            <w:tcW w:w="1553" w:type="dxa"/>
            <w:tcBorders>
              <w:top w:val="single" w:sz="6" w:space="0" w:color="auto"/>
              <w:left w:val="single" w:sz="6" w:space="0" w:color="auto"/>
              <w:bottom w:val="single" w:sz="6" w:space="0" w:color="auto"/>
              <w:right w:val="single" w:sz="6" w:space="0" w:color="auto"/>
            </w:tcBorders>
          </w:tcPr>
          <w:p w14:paraId="68F8EB26" w14:textId="77777777" w:rsidR="001F3DF9" w:rsidRDefault="001F3DF9" w:rsidP="002E6C7C">
            <w:pPr>
              <w:pStyle w:val="text"/>
              <w:rPr>
                <w:rFonts w:ascii="Times New Roman" w:hAnsi="Times New Roman" w:cs="Times New Roman"/>
              </w:rPr>
            </w:pPr>
            <w:r>
              <w:rPr>
                <w:rFonts w:ascii="Times New Roman" w:hAnsi="Times New Roman" w:cs="Times New Roman"/>
              </w:rPr>
              <w:t>YON</w:t>
            </w:r>
          </w:p>
        </w:tc>
        <w:tc>
          <w:tcPr>
            <w:tcW w:w="655" w:type="dxa"/>
            <w:tcBorders>
              <w:top w:val="single" w:sz="6" w:space="0" w:color="auto"/>
              <w:left w:val="single" w:sz="6" w:space="0" w:color="auto"/>
              <w:bottom w:val="single" w:sz="6" w:space="0" w:color="auto"/>
              <w:right w:val="single" w:sz="6" w:space="0" w:color="auto"/>
            </w:tcBorders>
          </w:tcPr>
          <w:p w14:paraId="3061F37D"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32F087F3"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3B816886" w14:textId="77777777" w:rsidR="001F3DF9" w:rsidRDefault="001F3DF9" w:rsidP="002E6C7C">
            <w:pPr>
              <w:pStyle w:val="text"/>
              <w:rPr>
                <w:rFonts w:ascii="Times New Roman" w:hAnsi="Times New Roman" w:cs="Times New Roman"/>
              </w:rPr>
            </w:pPr>
            <w:r>
              <w:rPr>
                <w:rFonts w:ascii="Times New Roman" w:hAnsi="Times New Roman" w:cs="Times New Roman"/>
              </w:rPr>
              <w:t>FOG_COLOR</w:t>
            </w:r>
          </w:p>
        </w:tc>
        <w:tc>
          <w:tcPr>
            <w:tcW w:w="655" w:type="dxa"/>
            <w:tcBorders>
              <w:top w:val="single" w:sz="6" w:space="0" w:color="auto"/>
              <w:left w:val="single" w:sz="6" w:space="0" w:color="auto"/>
              <w:bottom w:val="single" w:sz="6" w:space="0" w:color="auto"/>
              <w:right w:val="single" w:sz="6" w:space="0" w:color="auto"/>
            </w:tcBorders>
          </w:tcPr>
          <w:p w14:paraId="6E93B0BF"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506176C2"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509C32CB" w14:textId="77777777" w:rsidR="001F3DF9" w:rsidRDefault="001F3DF9" w:rsidP="002E6C7C">
            <w:pPr>
              <w:pStyle w:val="text"/>
              <w:rPr>
                <w:rFonts w:ascii="Times New Roman" w:hAnsi="Times New Roman" w:cs="Times New Roman"/>
              </w:rPr>
            </w:pPr>
            <w:r>
              <w:rPr>
                <w:rFonts w:ascii="Times New Roman" w:hAnsi="Times New Roman" w:cs="Times New Roman"/>
              </w:rPr>
              <w:t>ALPHA</w:t>
            </w:r>
          </w:p>
        </w:tc>
        <w:tc>
          <w:tcPr>
            <w:tcW w:w="655" w:type="dxa"/>
            <w:tcBorders>
              <w:top w:val="single" w:sz="6" w:space="0" w:color="auto"/>
              <w:left w:val="single" w:sz="6" w:space="0" w:color="auto"/>
              <w:bottom w:val="single" w:sz="6" w:space="0" w:color="auto"/>
              <w:right w:val="single" w:sz="6" w:space="0" w:color="auto"/>
            </w:tcBorders>
          </w:tcPr>
          <w:p w14:paraId="13557475"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45907125"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4615CA8A" w14:textId="77777777" w:rsidR="001F3DF9" w:rsidRDefault="001F3DF9" w:rsidP="002E6C7C">
            <w:pPr>
              <w:pStyle w:val="text"/>
              <w:rPr>
                <w:rFonts w:ascii="Times New Roman" w:hAnsi="Times New Roman" w:cs="Times New Roman"/>
              </w:rPr>
            </w:pPr>
            <w:r>
              <w:rPr>
                <w:rFonts w:ascii="Times New Roman" w:hAnsi="Times New Roman" w:cs="Times New Roman"/>
              </w:rPr>
              <w:t>ACNTRL</w:t>
            </w:r>
          </w:p>
        </w:tc>
        <w:tc>
          <w:tcPr>
            <w:tcW w:w="655" w:type="dxa"/>
            <w:tcBorders>
              <w:top w:val="single" w:sz="6" w:space="0" w:color="auto"/>
              <w:left w:val="single" w:sz="6" w:space="0" w:color="auto"/>
              <w:bottom w:val="single" w:sz="6" w:space="0" w:color="auto"/>
              <w:right w:val="single" w:sz="6" w:space="0" w:color="auto"/>
            </w:tcBorders>
          </w:tcPr>
          <w:p w14:paraId="4D07F6B6"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2D5C86B7"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515167CA" w14:textId="77777777" w:rsidR="001F3DF9" w:rsidRDefault="001F3DF9" w:rsidP="002E6C7C">
            <w:pPr>
              <w:pStyle w:val="text"/>
              <w:rPr>
                <w:rFonts w:ascii="Times New Roman" w:hAnsi="Times New Roman" w:cs="Times New Roman"/>
              </w:rPr>
            </w:pPr>
            <w:r>
              <w:rPr>
                <w:rFonts w:ascii="Times New Roman" w:hAnsi="Times New Roman" w:cs="Times New Roman"/>
              </w:rPr>
              <w:t>3D_CNTRL</w:t>
            </w:r>
          </w:p>
        </w:tc>
        <w:tc>
          <w:tcPr>
            <w:tcW w:w="655" w:type="dxa"/>
            <w:tcBorders>
              <w:top w:val="single" w:sz="6" w:space="0" w:color="auto"/>
              <w:left w:val="single" w:sz="6" w:space="0" w:color="auto"/>
              <w:bottom w:val="single" w:sz="6" w:space="0" w:color="auto"/>
              <w:right w:val="single" w:sz="6" w:space="0" w:color="auto"/>
            </w:tcBorders>
          </w:tcPr>
          <w:p w14:paraId="3B0797EF"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52B30AC2"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51A8DA9E" w14:textId="77777777" w:rsidR="001F3DF9" w:rsidRDefault="001F3DF9" w:rsidP="002E6C7C">
            <w:pPr>
              <w:pStyle w:val="text"/>
              <w:rPr>
                <w:rFonts w:ascii="Times New Roman" w:hAnsi="Times New Roman" w:cs="Times New Roman"/>
              </w:rPr>
            </w:pPr>
            <w:r>
              <w:rPr>
                <w:rFonts w:ascii="Times New Roman" w:hAnsi="Times New Roman" w:cs="Times New Roman"/>
              </w:rPr>
              <w:t>TEX_CNTRL</w:t>
            </w:r>
          </w:p>
        </w:tc>
        <w:tc>
          <w:tcPr>
            <w:tcW w:w="655" w:type="dxa"/>
            <w:tcBorders>
              <w:top w:val="single" w:sz="6" w:space="0" w:color="auto"/>
              <w:left w:val="single" w:sz="6" w:space="0" w:color="auto"/>
              <w:bottom w:val="single" w:sz="6" w:space="0" w:color="auto"/>
              <w:right w:val="single" w:sz="6" w:space="0" w:color="auto"/>
            </w:tcBorders>
          </w:tcPr>
          <w:p w14:paraId="55D7CBD2"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bl>
    <w:p w14:paraId="39B09BA7" w14:textId="77777777" w:rsidR="001F3DF9" w:rsidRDefault="001F3DF9" w:rsidP="001F3DF9">
      <w:pPr>
        <w:pStyle w:val="Heading2"/>
        <w:tabs>
          <w:tab w:val="left" w:pos="720"/>
        </w:tabs>
      </w:pPr>
      <w:r>
        <w:br w:type="page"/>
        <w:t>6.9</w:t>
      </w:r>
      <w:r>
        <w:tab/>
        <w:t xml:space="preserve">Load Texture Palette </w:t>
      </w:r>
    </w:p>
    <w:p w14:paraId="47503414" w14:textId="77777777" w:rsidR="001F3DF9" w:rsidRDefault="001F3DF9" w:rsidP="001F3DF9">
      <w:pPr>
        <w:tabs>
          <w:tab w:val="left" w:pos="720"/>
        </w:tabs>
      </w:pPr>
    </w:p>
    <w:p w14:paraId="6AEAB802" w14:textId="77777777" w:rsidR="001F3DF9" w:rsidRDefault="001F3DF9" w:rsidP="001F3DF9">
      <w:pPr>
        <w:tabs>
          <w:tab w:val="left" w:pos="720"/>
        </w:tabs>
      </w:pPr>
      <w:r>
        <w:rPr>
          <w:b/>
          <w:bCs/>
        </w:rPr>
        <w:t>Command Name:</w:t>
      </w:r>
      <w:r>
        <w:t xml:space="preserve"> Load Texture Palette</w:t>
      </w:r>
    </w:p>
    <w:p w14:paraId="49A20F46" w14:textId="77777777" w:rsidR="001F3DF9" w:rsidRDefault="001F3DF9" w:rsidP="001F3DF9">
      <w:pPr>
        <w:tabs>
          <w:tab w:val="left" w:pos="720"/>
        </w:tabs>
      </w:pPr>
      <w:r>
        <w:rPr>
          <w:b/>
          <w:bCs/>
        </w:rPr>
        <w:t>Command Mnemonic:</w:t>
      </w:r>
      <w:r>
        <w:t xml:space="preserve"> LD_TPAL</w:t>
      </w:r>
    </w:p>
    <w:p w14:paraId="6930D5A8" w14:textId="77777777" w:rsidR="001F3DF9" w:rsidRDefault="001F3DF9" w:rsidP="001F3DF9">
      <w:pPr>
        <w:tabs>
          <w:tab w:val="left" w:pos="720"/>
        </w:tabs>
      </w:pPr>
    </w:p>
    <w:p w14:paraId="11817715" w14:textId="77777777" w:rsidR="001F3DF9" w:rsidRDefault="001F3DF9" w:rsidP="001F3DF9">
      <w:pPr>
        <w:tabs>
          <w:tab w:val="left" w:pos="720"/>
        </w:tabs>
        <w:rPr>
          <w:b/>
          <w:bCs/>
        </w:rPr>
      </w:pPr>
      <w:r>
        <w:rPr>
          <w:b/>
          <w:bCs/>
        </w:rPr>
        <w:t>Command Description:</w:t>
      </w:r>
    </w:p>
    <w:p w14:paraId="2EC22D6F" w14:textId="62950748" w:rsidR="001F3DF9" w:rsidRDefault="001F3DF9" w:rsidP="001F3DF9">
      <w:pPr>
        <w:tabs>
          <w:tab w:val="left" w:pos="720"/>
        </w:tabs>
      </w:pPr>
      <w:r>
        <w:t xml:space="preserve">The load texture palette command loads a palette from the system or frame buffer memory into the </w:t>
      </w:r>
      <w:r w:rsidR="00E82776">
        <w:t>GPLGPU</w:t>
      </w:r>
      <w:r>
        <w:t xml:space="preserve"> internal texture cache palette. This command must be used to load a palette before using a  1, 2, or 4 bit palettized texture for the first time, or whenever a new texture is required.</w:t>
      </w:r>
    </w:p>
    <w:p w14:paraId="6A55B5C4" w14:textId="77777777" w:rsidR="001F3DF9" w:rsidRDefault="001F3DF9" w:rsidP="001F3DF9">
      <w:pPr>
        <w:tabs>
          <w:tab w:val="left" w:pos="720"/>
        </w:tabs>
      </w:pPr>
    </w:p>
    <w:p w14:paraId="752B141D" w14:textId="77777777" w:rsidR="001F3DF9" w:rsidRDefault="001F3DF9" w:rsidP="001F3DF9">
      <w:pPr>
        <w:pStyle w:val="bulletedlist"/>
        <w:numPr>
          <w:ilvl w:val="0"/>
          <w:numId w:val="1"/>
        </w:numPr>
        <w:overflowPunct/>
        <w:ind w:left="720"/>
        <w:textAlignment w:val="auto"/>
        <w:rPr>
          <w:rFonts w:ascii="Times New Roman" w:hAnsi="Times New Roman"/>
        </w:rPr>
      </w:pPr>
      <w:r>
        <w:rPr>
          <w:rFonts w:ascii="Times New Roman" w:hAnsi="Times New Roman"/>
        </w:rPr>
        <w:t>8 bit palettized, 32 bit exact</w:t>
      </w:r>
    </w:p>
    <w:p w14:paraId="10AF9CAA" w14:textId="77777777" w:rsidR="001F3DF9" w:rsidRDefault="001F3DF9" w:rsidP="001F3DF9">
      <w:pPr>
        <w:pStyle w:val="bulletedlist"/>
        <w:numPr>
          <w:ilvl w:val="0"/>
          <w:numId w:val="1"/>
        </w:numPr>
        <w:overflowPunct/>
        <w:ind w:left="720"/>
        <w:textAlignment w:val="auto"/>
        <w:rPr>
          <w:rFonts w:ascii="Times New Roman" w:hAnsi="Times New Roman"/>
        </w:rPr>
      </w:pPr>
      <w:r>
        <w:rPr>
          <w:rFonts w:ascii="Times New Roman" w:hAnsi="Times New Roman"/>
        </w:rPr>
        <w:t>8 bit palettized, 16 bit filtered</w:t>
      </w:r>
    </w:p>
    <w:p w14:paraId="3C19F09D" w14:textId="77777777" w:rsidR="001F3DF9" w:rsidRDefault="001F3DF9" w:rsidP="001F3DF9">
      <w:pPr>
        <w:pStyle w:val="bulletedlist"/>
        <w:numPr>
          <w:ilvl w:val="0"/>
          <w:numId w:val="1"/>
        </w:numPr>
        <w:overflowPunct/>
        <w:ind w:left="720"/>
        <w:textAlignment w:val="auto"/>
        <w:rPr>
          <w:rFonts w:ascii="Times New Roman" w:hAnsi="Times New Roman"/>
        </w:rPr>
      </w:pPr>
      <w:r>
        <w:rPr>
          <w:rFonts w:ascii="Times New Roman" w:hAnsi="Times New Roman"/>
        </w:rPr>
        <w:t>16 bit or 32 bit color palettes at 1,2,4 bit per texel</w:t>
      </w:r>
    </w:p>
    <w:p w14:paraId="4A307C1E" w14:textId="77777777" w:rsidR="001F3DF9" w:rsidRDefault="001F3DF9" w:rsidP="001F3DF9">
      <w:pPr>
        <w:pStyle w:val="bulletedlist"/>
        <w:numPr>
          <w:ilvl w:val="0"/>
          <w:numId w:val="1"/>
        </w:numPr>
        <w:overflowPunct/>
        <w:ind w:left="720"/>
        <w:textAlignment w:val="auto"/>
        <w:rPr>
          <w:rFonts w:ascii="Times New Roman" w:hAnsi="Times New Roman"/>
        </w:rPr>
      </w:pPr>
      <w:r>
        <w:rPr>
          <w:rFonts w:ascii="Times New Roman" w:hAnsi="Times New Roman"/>
        </w:rPr>
        <w:t>automatic conversion of 32 bit to either 4444 or 0565 for 8 bit palette filtering</w:t>
      </w:r>
    </w:p>
    <w:p w14:paraId="411676DF" w14:textId="77777777" w:rsidR="001F3DF9" w:rsidRDefault="001F3DF9" w:rsidP="001F3DF9">
      <w:pPr>
        <w:framePr w:w="1255" w:h="432" w:hSpace="180" w:wrap="auto" w:vAnchor="text" w:hAnchor="page" w:x="2077" w:y="71"/>
        <w:pBdr>
          <w:top w:val="single" w:sz="6" w:space="1" w:color="auto"/>
          <w:left w:val="single" w:sz="6" w:space="1" w:color="auto"/>
          <w:bottom w:val="single" w:sz="6" w:space="1" w:color="auto"/>
          <w:right w:val="single" w:sz="6" w:space="1" w:color="auto"/>
        </w:pBdr>
        <w:jc w:val="center"/>
      </w:pPr>
      <w:r>
        <w:t>0xB</w:t>
      </w:r>
    </w:p>
    <w:p w14:paraId="15DB190A" w14:textId="77777777" w:rsidR="001F3DF9" w:rsidRDefault="001F3DF9" w:rsidP="001F3DF9">
      <w:pPr>
        <w:pStyle w:val="text"/>
        <w:rPr>
          <w:rFonts w:ascii="Arial" w:hAnsi="Arial" w:cs="Arial"/>
          <w:b/>
          <w:bCs/>
          <w:i/>
          <w:iCs/>
        </w:rPr>
      </w:pPr>
      <w:r>
        <w:rPr>
          <w:rFonts w:ascii="Times New Roman" w:hAnsi="Times New Roman" w:cs="Times New Roman"/>
        </w:rPr>
        <w:t xml:space="preserve">OPCODE </w:t>
      </w:r>
    </w:p>
    <w:p w14:paraId="115C47D0" w14:textId="77777777" w:rsidR="001F3DF9" w:rsidRDefault="001F3DF9" w:rsidP="001F3DF9">
      <w:pPr>
        <w:pStyle w:val="text"/>
        <w:rPr>
          <w:rFonts w:ascii="Times New Roman" w:hAnsi="Times New Roman" w:cs="Times New Roman"/>
        </w:rPr>
      </w:pPr>
    </w:p>
    <w:tbl>
      <w:tblP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5"/>
        <w:gridCol w:w="2115"/>
        <w:gridCol w:w="2115"/>
        <w:gridCol w:w="2115"/>
      </w:tblGrid>
      <w:tr w:rsidR="001F3DF9" w14:paraId="322E3B60" w14:textId="77777777" w:rsidTr="002E6C7C">
        <w:trPr>
          <w:cantSplit/>
        </w:trPr>
        <w:tc>
          <w:tcPr>
            <w:tcW w:w="2115" w:type="dxa"/>
            <w:tcBorders>
              <w:top w:val="single" w:sz="12" w:space="0" w:color="auto"/>
            </w:tcBorders>
          </w:tcPr>
          <w:p w14:paraId="1C3BAC5D" w14:textId="77777777" w:rsidR="001F3DF9" w:rsidRDefault="001F3DF9" w:rsidP="002E6C7C">
            <w:pPr>
              <w:pStyle w:val="text"/>
              <w:rPr>
                <w:rFonts w:ascii="Times New Roman" w:hAnsi="Times New Roman" w:cs="Times New Roman"/>
                <w:b/>
                <w:bCs/>
              </w:rPr>
            </w:pPr>
            <w:r>
              <w:rPr>
                <w:rFonts w:ascii="Times New Roman" w:hAnsi="Times New Roman" w:cs="Times New Roman"/>
                <w:b/>
                <w:bCs/>
              </w:rPr>
              <w:t>REGISTER</w:t>
            </w:r>
          </w:p>
        </w:tc>
        <w:tc>
          <w:tcPr>
            <w:tcW w:w="2115" w:type="dxa"/>
            <w:tcBorders>
              <w:top w:val="single" w:sz="12" w:space="0" w:color="auto"/>
            </w:tcBorders>
          </w:tcPr>
          <w:p w14:paraId="38502F4C" w14:textId="77777777" w:rsidR="001F3DF9" w:rsidRDefault="001F3DF9" w:rsidP="002E6C7C">
            <w:pPr>
              <w:pStyle w:val="text"/>
              <w:rPr>
                <w:rFonts w:ascii="Times New Roman" w:hAnsi="Times New Roman" w:cs="Times New Roman"/>
                <w:b/>
                <w:bCs/>
              </w:rPr>
            </w:pPr>
            <w:r>
              <w:rPr>
                <w:rFonts w:ascii="Times New Roman" w:hAnsi="Times New Roman" w:cs="Times New Roman"/>
                <w:b/>
                <w:bCs/>
              </w:rPr>
              <w:t>PARAMETER</w:t>
            </w:r>
          </w:p>
        </w:tc>
        <w:tc>
          <w:tcPr>
            <w:tcW w:w="2115" w:type="dxa"/>
            <w:tcBorders>
              <w:top w:val="single" w:sz="12" w:space="0" w:color="auto"/>
            </w:tcBorders>
          </w:tcPr>
          <w:p w14:paraId="77334355" w14:textId="77777777" w:rsidR="001F3DF9" w:rsidRDefault="001F3DF9" w:rsidP="002E6C7C">
            <w:pPr>
              <w:pStyle w:val="text"/>
              <w:rPr>
                <w:rFonts w:ascii="Times New Roman" w:hAnsi="Times New Roman" w:cs="Times New Roman"/>
                <w:b/>
                <w:bCs/>
              </w:rPr>
            </w:pPr>
            <w:r>
              <w:rPr>
                <w:rFonts w:ascii="Times New Roman" w:hAnsi="Times New Roman" w:cs="Times New Roman"/>
                <w:b/>
                <w:bCs/>
              </w:rPr>
              <w:t>FORMAT</w:t>
            </w:r>
          </w:p>
        </w:tc>
        <w:tc>
          <w:tcPr>
            <w:tcW w:w="2115" w:type="dxa"/>
            <w:tcBorders>
              <w:top w:val="single" w:sz="12" w:space="0" w:color="auto"/>
            </w:tcBorders>
          </w:tcPr>
          <w:p w14:paraId="04AB1416" w14:textId="77777777" w:rsidR="001F3DF9" w:rsidRDefault="001F3DF9" w:rsidP="002E6C7C">
            <w:pPr>
              <w:pStyle w:val="text"/>
              <w:rPr>
                <w:rFonts w:ascii="Times New Roman" w:hAnsi="Times New Roman" w:cs="Times New Roman"/>
                <w:b/>
                <w:bCs/>
              </w:rPr>
            </w:pPr>
            <w:r>
              <w:rPr>
                <w:rFonts w:ascii="Times New Roman" w:hAnsi="Times New Roman" w:cs="Times New Roman"/>
                <w:b/>
                <w:bCs/>
              </w:rPr>
              <w:t>DESCRIPTION</w:t>
            </w:r>
          </w:p>
        </w:tc>
      </w:tr>
      <w:tr w:rsidR="001F3DF9" w14:paraId="14285135" w14:textId="77777777" w:rsidTr="002E6C7C">
        <w:trPr>
          <w:cantSplit/>
        </w:trPr>
        <w:tc>
          <w:tcPr>
            <w:tcW w:w="2115" w:type="dxa"/>
            <w:tcBorders>
              <w:top w:val="nil"/>
            </w:tcBorders>
          </w:tcPr>
          <w:p w14:paraId="32A8B23C" w14:textId="77777777" w:rsidR="001F3DF9" w:rsidRDefault="001F3DF9" w:rsidP="002E6C7C">
            <w:pPr>
              <w:pStyle w:val="text"/>
              <w:rPr>
                <w:rFonts w:ascii="Times New Roman" w:hAnsi="Times New Roman" w:cs="Times New Roman"/>
              </w:rPr>
            </w:pPr>
            <w:r>
              <w:rPr>
                <w:rFonts w:ascii="Times New Roman" w:hAnsi="Times New Roman" w:cs="Times New Roman"/>
              </w:rPr>
              <w:t>XY0</w:t>
            </w:r>
          </w:p>
        </w:tc>
        <w:tc>
          <w:tcPr>
            <w:tcW w:w="2115" w:type="dxa"/>
            <w:tcBorders>
              <w:top w:val="nil"/>
            </w:tcBorders>
          </w:tcPr>
          <w:p w14:paraId="0CCA71E8" w14:textId="77777777" w:rsidR="001F3DF9" w:rsidRDefault="001F3DF9" w:rsidP="002E6C7C">
            <w:pPr>
              <w:pStyle w:val="text"/>
              <w:rPr>
                <w:rFonts w:ascii="Times New Roman" w:hAnsi="Times New Roman" w:cs="Times New Roman"/>
              </w:rPr>
            </w:pPr>
            <w:r>
              <w:rPr>
                <w:rFonts w:ascii="Times New Roman" w:hAnsi="Times New Roman" w:cs="Times New Roman"/>
              </w:rPr>
              <w:t>NA</w:t>
            </w:r>
          </w:p>
        </w:tc>
        <w:tc>
          <w:tcPr>
            <w:tcW w:w="2115" w:type="dxa"/>
            <w:tcBorders>
              <w:top w:val="nil"/>
            </w:tcBorders>
          </w:tcPr>
          <w:p w14:paraId="4D80770B" w14:textId="77777777" w:rsidR="001F3DF9" w:rsidRDefault="001F3DF9" w:rsidP="002E6C7C">
            <w:pPr>
              <w:pStyle w:val="text"/>
              <w:rPr>
                <w:rFonts w:ascii="Times New Roman" w:hAnsi="Times New Roman" w:cs="Times New Roman"/>
              </w:rPr>
            </w:pPr>
          </w:p>
        </w:tc>
        <w:tc>
          <w:tcPr>
            <w:tcW w:w="2115" w:type="dxa"/>
            <w:tcBorders>
              <w:top w:val="nil"/>
            </w:tcBorders>
          </w:tcPr>
          <w:p w14:paraId="5463CFD0" w14:textId="77777777" w:rsidR="001F3DF9" w:rsidRDefault="001F3DF9" w:rsidP="002E6C7C">
            <w:pPr>
              <w:pStyle w:val="text"/>
              <w:rPr>
                <w:rFonts w:ascii="Times New Roman" w:hAnsi="Times New Roman" w:cs="Times New Roman"/>
              </w:rPr>
            </w:pPr>
          </w:p>
        </w:tc>
      </w:tr>
      <w:tr w:rsidR="001F3DF9" w14:paraId="293E5265" w14:textId="77777777" w:rsidTr="002E6C7C">
        <w:trPr>
          <w:cantSplit/>
        </w:trPr>
        <w:tc>
          <w:tcPr>
            <w:tcW w:w="2115" w:type="dxa"/>
          </w:tcPr>
          <w:p w14:paraId="69C00E48" w14:textId="77777777" w:rsidR="001F3DF9" w:rsidRDefault="001F3DF9" w:rsidP="002E6C7C">
            <w:pPr>
              <w:pStyle w:val="text"/>
              <w:rPr>
                <w:rFonts w:ascii="Times New Roman" w:hAnsi="Times New Roman" w:cs="Times New Roman"/>
              </w:rPr>
            </w:pPr>
            <w:r>
              <w:rPr>
                <w:rFonts w:ascii="Times New Roman" w:hAnsi="Times New Roman" w:cs="Times New Roman"/>
              </w:rPr>
              <w:t xml:space="preserve">XY1  </w:t>
            </w:r>
            <w:r>
              <w:rPr>
                <w:rFonts w:ascii="Times New Roman" w:hAnsi="Times New Roman" w:cs="Times New Roman"/>
              </w:rPr>
              <w:sym w:font="ZapfDingbats" w:char="F048"/>
            </w:r>
          </w:p>
        </w:tc>
        <w:tc>
          <w:tcPr>
            <w:tcW w:w="2115" w:type="dxa"/>
          </w:tcPr>
          <w:p w14:paraId="07F0CA8F" w14:textId="77777777" w:rsidR="001F3DF9" w:rsidRDefault="001F3DF9" w:rsidP="002E6C7C">
            <w:pPr>
              <w:pStyle w:val="text"/>
              <w:rPr>
                <w:rFonts w:ascii="Times New Roman" w:hAnsi="Times New Roman" w:cs="Times New Roman"/>
              </w:rPr>
            </w:pPr>
            <w:r>
              <w:rPr>
                <w:rFonts w:ascii="Times New Roman" w:hAnsi="Times New Roman" w:cs="Times New Roman"/>
              </w:rPr>
              <w:t>NA</w:t>
            </w:r>
          </w:p>
        </w:tc>
        <w:tc>
          <w:tcPr>
            <w:tcW w:w="2115" w:type="dxa"/>
          </w:tcPr>
          <w:p w14:paraId="3B9780BA" w14:textId="77777777" w:rsidR="001F3DF9" w:rsidRDefault="001F3DF9" w:rsidP="002E6C7C">
            <w:pPr>
              <w:pStyle w:val="text"/>
              <w:rPr>
                <w:rFonts w:ascii="Times New Roman" w:hAnsi="Times New Roman" w:cs="Times New Roman"/>
              </w:rPr>
            </w:pPr>
          </w:p>
        </w:tc>
        <w:tc>
          <w:tcPr>
            <w:tcW w:w="2115" w:type="dxa"/>
          </w:tcPr>
          <w:p w14:paraId="3E3242ED" w14:textId="77777777" w:rsidR="001F3DF9" w:rsidRDefault="001F3DF9" w:rsidP="002E6C7C">
            <w:pPr>
              <w:pStyle w:val="text"/>
              <w:rPr>
                <w:rFonts w:ascii="Times New Roman" w:hAnsi="Times New Roman" w:cs="Times New Roman"/>
              </w:rPr>
            </w:pPr>
            <w:r>
              <w:rPr>
                <w:rFonts w:ascii="Times New Roman" w:hAnsi="Times New Roman" w:cs="Times New Roman"/>
              </w:rPr>
              <w:t>Trigger</w:t>
            </w:r>
          </w:p>
        </w:tc>
      </w:tr>
      <w:tr w:rsidR="001F3DF9" w14:paraId="1C38471E" w14:textId="77777777" w:rsidTr="002E6C7C">
        <w:trPr>
          <w:cantSplit/>
        </w:trPr>
        <w:tc>
          <w:tcPr>
            <w:tcW w:w="2115" w:type="dxa"/>
          </w:tcPr>
          <w:p w14:paraId="56EBAD6E" w14:textId="77777777" w:rsidR="001F3DF9" w:rsidRDefault="001F3DF9" w:rsidP="002E6C7C">
            <w:pPr>
              <w:pStyle w:val="text"/>
              <w:rPr>
                <w:rFonts w:ascii="Times New Roman" w:hAnsi="Times New Roman" w:cs="Times New Roman"/>
              </w:rPr>
            </w:pPr>
            <w:r>
              <w:rPr>
                <w:rFonts w:ascii="Times New Roman" w:hAnsi="Times New Roman" w:cs="Times New Roman"/>
              </w:rPr>
              <w:t xml:space="preserve">XY2 </w:t>
            </w:r>
          </w:p>
        </w:tc>
        <w:tc>
          <w:tcPr>
            <w:tcW w:w="2115" w:type="dxa"/>
          </w:tcPr>
          <w:p w14:paraId="2A692C67" w14:textId="77777777" w:rsidR="001F3DF9" w:rsidRDefault="001F3DF9" w:rsidP="002E6C7C">
            <w:pPr>
              <w:pStyle w:val="text"/>
              <w:rPr>
                <w:rFonts w:ascii="Times New Roman" w:hAnsi="Times New Roman" w:cs="Times New Roman"/>
              </w:rPr>
            </w:pPr>
            <w:r>
              <w:rPr>
                <w:rFonts w:ascii="Times New Roman" w:hAnsi="Times New Roman" w:cs="Times New Roman"/>
              </w:rPr>
              <w:t>NA</w:t>
            </w:r>
          </w:p>
        </w:tc>
        <w:tc>
          <w:tcPr>
            <w:tcW w:w="2115" w:type="dxa"/>
          </w:tcPr>
          <w:p w14:paraId="1FD94449" w14:textId="77777777" w:rsidR="001F3DF9" w:rsidRDefault="001F3DF9" w:rsidP="002E6C7C">
            <w:pPr>
              <w:pStyle w:val="text"/>
              <w:rPr>
                <w:rFonts w:ascii="Times New Roman" w:hAnsi="Times New Roman" w:cs="Times New Roman"/>
              </w:rPr>
            </w:pPr>
          </w:p>
        </w:tc>
        <w:tc>
          <w:tcPr>
            <w:tcW w:w="2115" w:type="dxa"/>
          </w:tcPr>
          <w:p w14:paraId="6D1D6854" w14:textId="77777777" w:rsidR="001F3DF9" w:rsidRDefault="001F3DF9" w:rsidP="002E6C7C">
            <w:pPr>
              <w:pStyle w:val="text"/>
              <w:rPr>
                <w:rFonts w:ascii="Times New Roman" w:hAnsi="Times New Roman" w:cs="Times New Roman"/>
              </w:rPr>
            </w:pPr>
          </w:p>
        </w:tc>
      </w:tr>
      <w:tr w:rsidR="001F3DF9" w14:paraId="665671D1" w14:textId="77777777" w:rsidTr="002E6C7C">
        <w:trPr>
          <w:cantSplit/>
        </w:trPr>
        <w:tc>
          <w:tcPr>
            <w:tcW w:w="2115" w:type="dxa"/>
          </w:tcPr>
          <w:p w14:paraId="360D1341" w14:textId="77777777" w:rsidR="001F3DF9" w:rsidRDefault="001F3DF9" w:rsidP="002E6C7C">
            <w:pPr>
              <w:pStyle w:val="text"/>
              <w:rPr>
                <w:rFonts w:ascii="Times New Roman" w:hAnsi="Times New Roman" w:cs="Times New Roman"/>
              </w:rPr>
            </w:pPr>
            <w:r>
              <w:rPr>
                <w:rFonts w:ascii="Times New Roman" w:hAnsi="Times New Roman" w:cs="Times New Roman"/>
              </w:rPr>
              <w:t>XY3</w:t>
            </w:r>
          </w:p>
        </w:tc>
        <w:tc>
          <w:tcPr>
            <w:tcW w:w="2115" w:type="dxa"/>
          </w:tcPr>
          <w:p w14:paraId="2EA877C9" w14:textId="77777777" w:rsidR="001F3DF9" w:rsidRDefault="001F3DF9" w:rsidP="002E6C7C">
            <w:pPr>
              <w:pStyle w:val="text"/>
              <w:rPr>
                <w:rFonts w:ascii="Times New Roman" w:hAnsi="Times New Roman" w:cs="Times New Roman"/>
              </w:rPr>
            </w:pPr>
            <w:r>
              <w:rPr>
                <w:rFonts w:ascii="Times New Roman" w:hAnsi="Times New Roman" w:cs="Times New Roman"/>
              </w:rPr>
              <w:t>NA</w:t>
            </w:r>
          </w:p>
        </w:tc>
        <w:tc>
          <w:tcPr>
            <w:tcW w:w="2115" w:type="dxa"/>
          </w:tcPr>
          <w:p w14:paraId="10082553" w14:textId="77777777" w:rsidR="001F3DF9" w:rsidRDefault="001F3DF9" w:rsidP="002E6C7C">
            <w:pPr>
              <w:pStyle w:val="text"/>
              <w:rPr>
                <w:rFonts w:ascii="Times New Roman" w:hAnsi="Times New Roman" w:cs="Times New Roman"/>
              </w:rPr>
            </w:pPr>
          </w:p>
        </w:tc>
        <w:tc>
          <w:tcPr>
            <w:tcW w:w="2115" w:type="dxa"/>
          </w:tcPr>
          <w:p w14:paraId="238CA9AF" w14:textId="77777777" w:rsidR="001F3DF9" w:rsidRDefault="001F3DF9" w:rsidP="002E6C7C">
            <w:pPr>
              <w:pStyle w:val="text"/>
              <w:rPr>
                <w:rFonts w:ascii="Times New Roman" w:hAnsi="Times New Roman" w:cs="Times New Roman"/>
              </w:rPr>
            </w:pPr>
          </w:p>
        </w:tc>
      </w:tr>
      <w:tr w:rsidR="001F3DF9" w14:paraId="7ABC4771" w14:textId="77777777" w:rsidTr="002E6C7C">
        <w:trPr>
          <w:cantSplit/>
        </w:trPr>
        <w:tc>
          <w:tcPr>
            <w:tcW w:w="2115" w:type="dxa"/>
            <w:tcBorders>
              <w:bottom w:val="single" w:sz="12" w:space="0" w:color="auto"/>
            </w:tcBorders>
          </w:tcPr>
          <w:p w14:paraId="1D595790" w14:textId="77777777" w:rsidR="001F3DF9" w:rsidRDefault="001F3DF9" w:rsidP="002E6C7C">
            <w:pPr>
              <w:pStyle w:val="text"/>
              <w:rPr>
                <w:rFonts w:ascii="Times New Roman" w:hAnsi="Times New Roman" w:cs="Times New Roman"/>
              </w:rPr>
            </w:pPr>
            <w:r>
              <w:rPr>
                <w:rFonts w:ascii="Times New Roman" w:hAnsi="Times New Roman" w:cs="Times New Roman"/>
              </w:rPr>
              <w:t>XY4</w:t>
            </w:r>
          </w:p>
        </w:tc>
        <w:tc>
          <w:tcPr>
            <w:tcW w:w="2115" w:type="dxa"/>
            <w:tcBorders>
              <w:bottom w:val="single" w:sz="12" w:space="0" w:color="auto"/>
            </w:tcBorders>
          </w:tcPr>
          <w:p w14:paraId="0780F3BA" w14:textId="77777777" w:rsidR="001F3DF9" w:rsidRDefault="001F3DF9" w:rsidP="002E6C7C">
            <w:pPr>
              <w:pStyle w:val="text"/>
              <w:rPr>
                <w:rFonts w:ascii="Times New Roman" w:hAnsi="Times New Roman" w:cs="Times New Roman"/>
              </w:rPr>
            </w:pPr>
            <w:r>
              <w:rPr>
                <w:rFonts w:ascii="Times New Roman" w:hAnsi="Times New Roman" w:cs="Times New Roman"/>
              </w:rPr>
              <w:t>NA</w:t>
            </w:r>
          </w:p>
        </w:tc>
        <w:tc>
          <w:tcPr>
            <w:tcW w:w="2115" w:type="dxa"/>
            <w:tcBorders>
              <w:bottom w:val="single" w:sz="12" w:space="0" w:color="auto"/>
            </w:tcBorders>
          </w:tcPr>
          <w:p w14:paraId="7912D3D3" w14:textId="77777777" w:rsidR="001F3DF9" w:rsidRDefault="001F3DF9" w:rsidP="002E6C7C">
            <w:pPr>
              <w:pStyle w:val="text"/>
              <w:rPr>
                <w:rFonts w:ascii="Times New Roman" w:hAnsi="Times New Roman" w:cs="Times New Roman"/>
              </w:rPr>
            </w:pPr>
          </w:p>
        </w:tc>
        <w:tc>
          <w:tcPr>
            <w:tcW w:w="2115" w:type="dxa"/>
            <w:tcBorders>
              <w:bottom w:val="single" w:sz="12" w:space="0" w:color="auto"/>
            </w:tcBorders>
          </w:tcPr>
          <w:p w14:paraId="62553AC3" w14:textId="77777777" w:rsidR="001F3DF9" w:rsidRDefault="001F3DF9" w:rsidP="002E6C7C">
            <w:pPr>
              <w:pStyle w:val="text"/>
              <w:rPr>
                <w:rFonts w:ascii="Times New Roman" w:hAnsi="Times New Roman" w:cs="Times New Roman"/>
              </w:rPr>
            </w:pPr>
          </w:p>
        </w:tc>
      </w:tr>
    </w:tbl>
    <w:p w14:paraId="240DBCE1" w14:textId="77777777" w:rsidR="001F3DF9" w:rsidRDefault="001F3DF9" w:rsidP="001F3DF9">
      <w:pPr>
        <w:spacing w:before="120"/>
        <w:rPr>
          <w:b/>
          <w:bCs/>
          <w:caps/>
          <w:u w:val="single"/>
        </w:rPr>
      </w:pPr>
      <w:r>
        <w:rPr>
          <w:b/>
          <w:bCs/>
        </w:rPr>
        <w:sym w:font="ZapfDingbats" w:char="F048"/>
      </w:r>
      <w:r>
        <w:rPr>
          <w:b/>
          <w:bCs/>
        </w:rPr>
        <w:t>=Command Trigger</w:t>
      </w:r>
    </w:p>
    <w:p w14:paraId="3E13BCE9" w14:textId="77777777" w:rsidR="001F3DF9" w:rsidRDefault="001F3DF9" w:rsidP="001F3DF9">
      <w:pPr>
        <w:rPr>
          <w:b/>
          <w:bCs/>
          <w:caps/>
        </w:rPr>
      </w:pPr>
      <w:r>
        <w:rPr>
          <w:caps/>
          <w:u w:val="single"/>
        </w:rPr>
        <w:br w:type="page"/>
      </w:r>
      <w:r>
        <w:rPr>
          <w:b/>
          <w:bCs/>
          <w:caps/>
        </w:rPr>
        <w:t>ACTIVE parameters</w:t>
      </w:r>
    </w:p>
    <w:p w14:paraId="164300D4" w14:textId="77777777" w:rsidR="001F3DF9" w:rsidRDefault="001F3DF9" w:rsidP="001F3DF9"/>
    <w:tbl>
      <w:tblPr>
        <w:tblW w:w="0" w:type="auto"/>
        <w:tblInd w:w="108" w:type="dxa"/>
        <w:tblLayout w:type="fixed"/>
        <w:tblLook w:val="0000" w:firstRow="0" w:lastRow="0" w:firstColumn="0" w:lastColumn="0" w:noHBand="0" w:noVBand="0"/>
      </w:tblPr>
      <w:tblGrid>
        <w:gridCol w:w="1553"/>
        <w:gridCol w:w="655"/>
      </w:tblGrid>
      <w:tr w:rsidR="001F3DF9" w14:paraId="5F43F3A4"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238371C0" w14:textId="77777777" w:rsidR="001F3DF9" w:rsidRDefault="001F3DF9" w:rsidP="002E6C7C">
            <w:pPr>
              <w:pStyle w:val="text"/>
              <w:rPr>
                <w:rFonts w:ascii="Times New Roman" w:hAnsi="Times New Roman" w:cs="Times New Roman"/>
              </w:rPr>
            </w:pPr>
            <w:r>
              <w:rPr>
                <w:rFonts w:ascii="Times New Roman" w:hAnsi="Times New Roman" w:cs="Times New Roman"/>
              </w:rPr>
              <w:t>BUF_CTRL</w:t>
            </w:r>
          </w:p>
        </w:tc>
        <w:tc>
          <w:tcPr>
            <w:tcW w:w="655" w:type="dxa"/>
            <w:tcBorders>
              <w:top w:val="single" w:sz="6" w:space="0" w:color="auto"/>
              <w:left w:val="single" w:sz="6" w:space="0" w:color="auto"/>
              <w:bottom w:val="single" w:sz="6" w:space="0" w:color="auto"/>
              <w:right w:val="single" w:sz="6" w:space="0" w:color="auto"/>
            </w:tcBorders>
          </w:tcPr>
          <w:p w14:paraId="04AF9717"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3A3F8413"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4CE6D3D0" w14:textId="77777777" w:rsidR="001F3DF9" w:rsidRDefault="001F3DF9" w:rsidP="002E6C7C">
            <w:pPr>
              <w:pStyle w:val="text"/>
              <w:rPr>
                <w:rFonts w:ascii="Times New Roman" w:hAnsi="Times New Roman" w:cs="Times New Roman"/>
              </w:rPr>
            </w:pPr>
            <w:r>
              <w:rPr>
                <w:rFonts w:ascii="Times New Roman" w:hAnsi="Times New Roman" w:cs="Times New Roman"/>
              </w:rPr>
              <w:t>XYW_AD</w:t>
            </w:r>
          </w:p>
        </w:tc>
        <w:tc>
          <w:tcPr>
            <w:tcW w:w="655" w:type="dxa"/>
            <w:tcBorders>
              <w:top w:val="single" w:sz="6" w:space="0" w:color="auto"/>
              <w:left w:val="single" w:sz="6" w:space="0" w:color="auto"/>
              <w:bottom w:val="single" w:sz="6" w:space="0" w:color="auto"/>
              <w:right w:val="single" w:sz="6" w:space="0" w:color="auto"/>
            </w:tcBorders>
          </w:tcPr>
          <w:p w14:paraId="4E58A85B"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468911DD"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31BA9EA6" w14:textId="77777777" w:rsidR="001F3DF9" w:rsidRDefault="001F3DF9" w:rsidP="002E6C7C">
            <w:pPr>
              <w:pStyle w:val="text"/>
              <w:rPr>
                <w:rFonts w:ascii="Times New Roman" w:hAnsi="Times New Roman" w:cs="Times New Roman"/>
              </w:rPr>
            </w:pPr>
            <w:r>
              <w:rPr>
                <w:rFonts w:ascii="Times New Roman" w:hAnsi="Times New Roman" w:cs="Times New Roman"/>
              </w:rPr>
              <w:t>XYW_SZ</w:t>
            </w:r>
          </w:p>
        </w:tc>
        <w:tc>
          <w:tcPr>
            <w:tcW w:w="655" w:type="dxa"/>
            <w:tcBorders>
              <w:top w:val="single" w:sz="6" w:space="0" w:color="auto"/>
              <w:left w:val="single" w:sz="6" w:space="0" w:color="auto"/>
              <w:bottom w:val="single" w:sz="6" w:space="0" w:color="auto"/>
              <w:right w:val="single" w:sz="6" w:space="0" w:color="auto"/>
            </w:tcBorders>
          </w:tcPr>
          <w:p w14:paraId="5F6526A9"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019BA103"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137F176A" w14:textId="77777777" w:rsidR="001F3DF9" w:rsidRDefault="001F3DF9" w:rsidP="002E6C7C">
            <w:pPr>
              <w:pStyle w:val="text"/>
              <w:rPr>
                <w:rFonts w:ascii="Times New Roman" w:hAnsi="Times New Roman" w:cs="Times New Roman"/>
              </w:rPr>
            </w:pPr>
            <w:r>
              <w:rPr>
                <w:rFonts w:ascii="Times New Roman" w:hAnsi="Times New Roman" w:cs="Times New Roman"/>
              </w:rPr>
              <w:t>DE_SORG</w:t>
            </w:r>
          </w:p>
        </w:tc>
        <w:tc>
          <w:tcPr>
            <w:tcW w:w="655" w:type="dxa"/>
            <w:tcBorders>
              <w:top w:val="single" w:sz="6" w:space="0" w:color="auto"/>
              <w:left w:val="single" w:sz="6" w:space="0" w:color="auto"/>
              <w:bottom w:val="single" w:sz="6" w:space="0" w:color="auto"/>
              <w:right w:val="single" w:sz="6" w:space="0" w:color="auto"/>
            </w:tcBorders>
          </w:tcPr>
          <w:p w14:paraId="0DB205F8"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63FB0B37"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4A7CA01E" w14:textId="77777777" w:rsidR="001F3DF9" w:rsidRDefault="001F3DF9" w:rsidP="002E6C7C">
            <w:pPr>
              <w:pStyle w:val="text"/>
              <w:rPr>
                <w:rFonts w:ascii="Times New Roman" w:hAnsi="Times New Roman" w:cs="Times New Roman"/>
              </w:rPr>
            </w:pPr>
            <w:r>
              <w:rPr>
                <w:rFonts w:ascii="Times New Roman" w:hAnsi="Times New Roman" w:cs="Times New Roman"/>
              </w:rPr>
              <w:t>DE_DORG</w:t>
            </w:r>
          </w:p>
        </w:tc>
        <w:tc>
          <w:tcPr>
            <w:tcW w:w="655" w:type="dxa"/>
            <w:tcBorders>
              <w:top w:val="single" w:sz="6" w:space="0" w:color="auto"/>
              <w:left w:val="single" w:sz="6" w:space="0" w:color="auto"/>
              <w:bottom w:val="single" w:sz="6" w:space="0" w:color="auto"/>
              <w:right w:val="single" w:sz="6" w:space="0" w:color="auto"/>
            </w:tcBorders>
          </w:tcPr>
          <w:p w14:paraId="2A17894D"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4EA7C792"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30EA1852" w14:textId="77777777" w:rsidR="001F3DF9" w:rsidRDefault="001F3DF9" w:rsidP="002E6C7C">
            <w:pPr>
              <w:pStyle w:val="text"/>
              <w:rPr>
                <w:rFonts w:ascii="Times New Roman" w:hAnsi="Times New Roman" w:cs="Times New Roman"/>
              </w:rPr>
            </w:pPr>
            <w:r>
              <w:rPr>
                <w:rFonts w:ascii="Times New Roman" w:hAnsi="Times New Roman" w:cs="Times New Roman"/>
              </w:rPr>
              <w:t>DE_ZPTCH</w:t>
            </w:r>
          </w:p>
        </w:tc>
        <w:tc>
          <w:tcPr>
            <w:tcW w:w="655" w:type="dxa"/>
            <w:tcBorders>
              <w:top w:val="single" w:sz="6" w:space="0" w:color="auto"/>
              <w:left w:val="single" w:sz="6" w:space="0" w:color="auto"/>
              <w:bottom w:val="single" w:sz="6" w:space="0" w:color="auto"/>
              <w:right w:val="single" w:sz="6" w:space="0" w:color="auto"/>
            </w:tcBorders>
          </w:tcPr>
          <w:p w14:paraId="1FB3C560"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0B8E878D"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15A001C3" w14:textId="77777777" w:rsidR="001F3DF9" w:rsidRDefault="001F3DF9" w:rsidP="002E6C7C">
            <w:pPr>
              <w:pStyle w:val="text"/>
              <w:rPr>
                <w:rFonts w:ascii="Times New Roman" w:hAnsi="Times New Roman" w:cs="Times New Roman"/>
              </w:rPr>
            </w:pPr>
            <w:r>
              <w:rPr>
                <w:rFonts w:ascii="Times New Roman" w:hAnsi="Times New Roman" w:cs="Times New Roman"/>
              </w:rPr>
              <w:t>DE_SPTCH</w:t>
            </w:r>
          </w:p>
        </w:tc>
        <w:tc>
          <w:tcPr>
            <w:tcW w:w="655" w:type="dxa"/>
            <w:tcBorders>
              <w:top w:val="single" w:sz="6" w:space="0" w:color="auto"/>
              <w:left w:val="single" w:sz="6" w:space="0" w:color="auto"/>
              <w:bottom w:val="single" w:sz="6" w:space="0" w:color="auto"/>
              <w:right w:val="single" w:sz="6" w:space="0" w:color="auto"/>
            </w:tcBorders>
          </w:tcPr>
          <w:p w14:paraId="36704186"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78C84273"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75F2E5D7" w14:textId="77777777" w:rsidR="001F3DF9" w:rsidRDefault="001F3DF9" w:rsidP="002E6C7C">
            <w:pPr>
              <w:pStyle w:val="text"/>
              <w:rPr>
                <w:rFonts w:ascii="Times New Roman" w:hAnsi="Times New Roman" w:cs="Times New Roman"/>
              </w:rPr>
            </w:pPr>
            <w:r>
              <w:rPr>
                <w:rFonts w:ascii="Times New Roman" w:hAnsi="Times New Roman" w:cs="Times New Roman"/>
              </w:rPr>
              <w:t>DE_DPTCH</w:t>
            </w:r>
          </w:p>
        </w:tc>
        <w:tc>
          <w:tcPr>
            <w:tcW w:w="655" w:type="dxa"/>
            <w:tcBorders>
              <w:top w:val="single" w:sz="6" w:space="0" w:color="auto"/>
              <w:left w:val="single" w:sz="6" w:space="0" w:color="auto"/>
              <w:bottom w:val="single" w:sz="6" w:space="0" w:color="auto"/>
              <w:right w:val="single" w:sz="6" w:space="0" w:color="auto"/>
            </w:tcBorders>
          </w:tcPr>
          <w:p w14:paraId="02685D19"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1E5D4838"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35AA22BA" w14:textId="77777777" w:rsidR="001F3DF9" w:rsidRDefault="001F3DF9" w:rsidP="002E6C7C">
            <w:pPr>
              <w:pStyle w:val="text"/>
              <w:rPr>
                <w:rFonts w:ascii="Times New Roman" w:hAnsi="Times New Roman" w:cs="Times New Roman"/>
              </w:rPr>
            </w:pPr>
            <w:r>
              <w:rPr>
                <w:rFonts w:ascii="Times New Roman" w:hAnsi="Times New Roman" w:cs="Times New Roman"/>
              </w:rPr>
              <w:t>CMD_OPC</w:t>
            </w:r>
          </w:p>
        </w:tc>
        <w:tc>
          <w:tcPr>
            <w:tcW w:w="655" w:type="dxa"/>
            <w:tcBorders>
              <w:top w:val="single" w:sz="6" w:space="0" w:color="auto"/>
              <w:left w:val="single" w:sz="6" w:space="0" w:color="auto"/>
              <w:bottom w:val="single" w:sz="6" w:space="0" w:color="auto"/>
              <w:right w:val="single" w:sz="6" w:space="0" w:color="auto"/>
            </w:tcBorders>
          </w:tcPr>
          <w:p w14:paraId="5B03082B" w14:textId="77777777" w:rsidR="001F3DF9" w:rsidRDefault="001F3DF9" w:rsidP="002E6C7C">
            <w:pPr>
              <w:pStyle w:val="text"/>
              <w:rPr>
                <w:rFonts w:ascii="Times New Roman" w:hAnsi="Times New Roman" w:cs="Times New Roman"/>
              </w:rPr>
            </w:pPr>
            <w:r>
              <w:rPr>
                <w:rFonts w:ascii="Times New Roman" w:hAnsi="Times New Roman" w:cs="Times New Roman"/>
              </w:rPr>
              <w:t>0xB</w:t>
            </w:r>
          </w:p>
        </w:tc>
      </w:tr>
      <w:tr w:rsidR="001F3DF9" w14:paraId="42083539"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7BA843B6" w14:textId="77777777" w:rsidR="001F3DF9" w:rsidRDefault="001F3DF9" w:rsidP="002E6C7C">
            <w:pPr>
              <w:pStyle w:val="text"/>
              <w:rPr>
                <w:rFonts w:ascii="Times New Roman" w:hAnsi="Times New Roman" w:cs="Times New Roman"/>
              </w:rPr>
            </w:pPr>
            <w:r>
              <w:rPr>
                <w:rFonts w:ascii="Times New Roman" w:hAnsi="Times New Roman" w:cs="Times New Roman"/>
              </w:rPr>
              <w:t>CMD_ROP</w:t>
            </w:r>
          </w:p>
        </w:tc>
        <w:tc>
          <w:tcPr>
            <w:tcW w:w="655" w:type="dxa"/>
            <w:tcBorders>
              <w:top w:val="single" w:sz="6" w:space="0" w:color="auto"/>
              <w:left w:val="single" w:sz="6" w:space="0" w:color="auto"/>
              <w:bottom w:val="single" w:sz="6" w:space="0" w:color="auto"/>
              <w:right w:val="single" w:sz="6" w:space="0" w:color="auto"/>
            </w:tcBorders>
          </w:tcPr>
          <w:p w14:paraId="013AA63D"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56CF462C"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4FEE94FD" w14:textId="77777777" w:rsidR="001F3DF9" w:rsidRDefault="001F3DF9" w:rsidP="002E6C7C">
            <w:pPr>
              <w:pStyle w:val="text"/>
              <w:rPr>
                <w:rFonts w:ascii="Times New Roman" w:hAnsi="Times New Roman" w:cs="Times New Roman"/>
              </w:rPr>
            </w:pPr>
            <w:r>
              <w:rPr>
                <w:rFonts w:ascii="Times New Roman" w:hAnsi="Times New Roman" w:cs="Times New Roman"/>
              </w:rPr>
              <w:t>CMD_STYLE</w:t>
            </w:r>
          </w:p>
        </w:tc>
        <w:tc>
          <w:tcPr>
            <w:tcW w:w="655" w:type="dxa"/>
            <w:tcBorders>
              <w:top w:val="single" w:sz="6" w:space="0" w:color="auto"/>
              <w:left w:val="single" w:sz="6" w:space="0" w:color="auto"/>
              <w:bottom w:val="single" w:sz="6" w:space="0" w:color="auto"/>
              <w:right w:val="single" w:sz="6" w:space="0" w:color="auto"/>
            </w:tcBorders>
          </w:tcPr>
          <w:p w14:paraId="0ED68594"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25DEFCC0"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68C3E3CB" w14:textId="77777777" w:rsidR="001F3DF9" w:rsidRDefault="001F3DF9" w:rsidP="002E6C7C">
            <w:pPr>
              <w:pStyle w:val="text"/>
              <w:rPr>
                <w:rFonts w:ascii="Times New Roman" w:hAnsi="Times New Roman" w:cs="Times New Roman"/>
              </w:rPr>
            </w:pPr>
            <w:r>
              <w:rPr>
                <w:rFonts w:ascii="Times New Roman" w:hAnsi="Times New Roman" w:cs="Times New Roman"/>
              </w:rPr>
              <w:t>CMD_PATRN</w:t>
            </w:r>
          </w:p>
        </w:tc>
        <w:tc>
          <w:tcPr>
            <w:tcW w:w="655" w:type="dxa"/>
            <w:tcBorders>
              <w:top w:val="single" w:sz="6" w:space="0" w:color="auto"/>
              <w:left w:val="single" w:sz="6" w:space="0" w:color="auto"/>
              <w:bottom w:val="single" w:sz="6" w:space="0" w:color="auto"/>
              <w:right w:val="single" w:sz="6" w:space="0" w:color="auto"/>
            </w:tcBorders>
          </w:tcPr>
          <w:p w14:paraId="3E06CC78"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64A6F962"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76930D77" w14:textId="77777777" w:rsidR="001F3DF9" w:rsidRDefault="001F3DF9" w:rsidP="002E6C7C">
            <w:pPr>
              <w:pStyle w:val="text"/>
              <w:rPr>
                <w:rFonts w:ascii="Times New Roman" w:hAnsi="Times New Roman" w:cs="Times New Roman"/>
              </w:rPr>
            </w:pPr>
            <w:r>
              <w:rPr>
                <w:rFonts w:ascii="Times New Roman" w:hAnsi="Times New Roman" w:cs="Times New Roman"/>
              </w:rPr>
              <w:t>CMD_CLP</w:t>
            </w:r>
          </w:p>
        </w:tc>
        <w:tc>
          <w:tcPr>
            <w:tcW w:w="655" w:type="dxa"/>
            <w:tcBorders>
              <w:top w:val="single" w:sz="6" w:space="0" w:color="auto"/>
              <w:left w:val="single" w:sz="6" w:space="0" w:color="auto"/>
              <w:bottom w:val="single" w:sz="6" w:space="0" w:color="auto"/>
              <w:right w:val="single" w:sz="6" w:space="0" w:color="auto"/>
            </w:tcBorders>
          </w:tcPr>
          <w:p w14:paraId="02788585"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021D9BB6"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74BA1C09" w14:textId="77777777" w:rsidR="001F3DF9" w:rsidRDefault="001F3DF9" w:rsidP="002E6C7C">
            <w:pPr>
              <w:pStyle w:val="text"/>
              <w:rPr>
                <w:rFonts w:ascii="Times New Roman" w:hAnsi="Times New Roman" w:cs="Times New Roman"/>
              </w:rPr>
            </w:pPr>
            <w:r>
              <w:rPr>
                <w:rFonts w:ascii="Times New Roman" w:hAnsi="Times New Roman" w:cs="Times New Roman"/>
              </w:rPr>
              <w:t>FORE</w:t>
            </w:r>
          </w:p>
        </w:tc>
        <w:tc>
          <w:tcPr>
            <w:tcW w:w="655" w:type="dxa"/>
            <w:tcBorders>
              <w:top w:val="single" w:sz="6" w:space="0" w:color="auto"/>
              <w:left w:val="single" w:sz="6" w:space="0" w:color="auto"/>
              <w:bottom w:val="single" w:sz="6" w:space="0" w:color="auto"/>
              <w:right w:val="single" w:sz="6" w:space="0" w:color="auto"/>
            </w:tcBorders>
          </w:tcPr>
          <w:p w14:paraId="22D28AA5"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4EE118F2"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44EB3855" w14:textId="77777777" w:rsidR="001F3DF9" w:rsidRDefault="001F3DF9" w:rsidP="002E6C7C">
            <w:pPr>
              <w:pStyle w:val="text"/>
              <w:rPr>
                <w:rFonts w:ascii="Times New Roman" w:hAnsi="Times New Roman" w:cs="Times New Roman"/>
              </w:rPr>
            </w:pPr>
            <w:r>
              <w:rPr>
                <w:rFonts w:ascii="Times New Roman" w:hAnsi="Times New Roman" w:cs="Times New Roman"/>
              </w:rPr>
              <w:t>BACK</w:t>
            </w:r>
          </w:p>
        </w:tc>
        <w:tc>
          <w:tcPr>
            <w:tcW w:w="655" w:type="dxa"/>
            <w:tcBorders>
              <w:top w:val="single" w:sz="6" w:space="0" w:color="auto"/>
              <w:left w:val="single" w:sz="6" w:space="0" w:color="auto"/>
              <w:bottom w:val="single" w:sz="6" w:space="0" w:color="auto"/>
              <w:right w:val="single" w:sz="6" w:space="0" w:color="auto"/>
            </w:tcBorders>
          </w:tcPr>
          <w:p w14:paraId="0EDCFCF6"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79A34146"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2C86E2DE" w14:textId="77777777" w:rsidR="001F3DF9" w:rsidRDefault="001F3DF9" w:rsidP="002E6C7C">
            <w:pPr>
              <w:pStyle w:val="text"/>
              <w:rPr>
                <w:rFonts w:ascii="Times New Roman" w:hAnsi="Times New Roman" w:cs="Times New Roman"/>
              </w:rPr>
            </w:pPr>
            <w:r>
              <w:rPr>
                <w:rFonts w:ascii="Times New Roman" w:hAnsi="Times New Roman" w:cs="Times New Roman"/>
              </w:rPr>
              <w:t>MASK</w:t>
            </w:r>
          </w:p>
        </w:tc>
        <w:tc>
          <w:tcPr>
            <w:tcW w:w="655" w:type="dxa"/>
            <w:tcBorders>
              <w:top w:val="single" w:sz="6" w:space="0" w:color="auto"/>
              <w:left w:val="single" w:sz="6" w:space="0" w:color="auto"/>
              <w:bottom w:val="single" w:sz="6" w:space="0" w:color="auto"/>
              <w:right w:val="single" w:sz="6" w:space="0" w:color="auto"/>
            </w:tcBorders>
          </w:tcPr>
          <w:p w14:paraId="4DBA2827"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6342312D"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070C03DC" w14:textId="77777777" w:rsidR="001F3DF9" w:rsidRDefault="001F3DF9" w:rsidP="002E6C7C">
            <w:pPr>
              <w:pStyle w:val="text"/>
              <w:rPr>
                <w:rFonts w:ascii="Times New Roman" w:hAnsi="Times New Roman" w:cs="Times New Roman"/>
              </w:rPr>
            </w:pPr>
            <w:r>
              <w:rPr>
                <w:rFonts w:ascii="Times New Roman" w:hAnsi="Times New Roman" w:cs="Times New Roman"/>
              </w:rPr>
              <w:t>DE_KEY</w:t>
            </w:r>
          </w:p>
        </w:tc>
        <w:tc>
          <w:tcPr>
            <w:tcW w:w="655" w:type="dxa"/>
            <w:tcBorders>
              <w:top w:val="single" w:sz="6" w:space="0" w:color="auto"/>
              <w:left w:val="single" w:sz="6" w:space="0" w:color="auto"/>
              <w:bottom w:val="single" w:sz="6" w:space="0" w:color="auto"/>
              <w:right w:val="single" w:sz="6" w:space="0" w:color="auto"/>
            </w:tcBorders>
          </w:tcPr>
          <w:p w14:paraId="72FCB1E9"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t>-</w:t>
            </w:r>
          </w:p>
        </w:tc>
      </w:tr>
      <w:tr w:rsidR="001F3DF9" w14:paraId="6CF9CCB9"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7D657D29" w14:textId="77777777" w:rsidR="001F3DF9" w:rsidRDefault="001F3DF9" w:rsidP="002E6C7C">
            <w:pPr>
              <w:pStyle w:val="text"/>
              <w:rPr>
                <w:rFonts w:ascii="Times New Roman" w:hAnsi="Times New Roman" w:cs="Times New Roman"/>
              </w:rPr>
            </w:pPr>
            <w:r>
              <w:rPr>
                <w:rFonts w:ascii="Times New Roman" w:hAnsi="Times New Roman" w:cs="Times New Roman"/>
              </w:rPr>
              <w:t>LPAT</w:t>
            </w:r>
          </w:p>
        </w:tc>
        <w:tc>
          <w:tcPr>
            <w:tcW w:w="655" w:type="dxa"/>
            <w:tcBorders>
              <w:top w:val="single" w:sz="6" w:space="0" w:color="auto"/>
              <w:left w:val="single" w:sz="6" w:space="0" w:color="auto"/>
              <w:bottom w:val="single" w:sz="6" w:space="0" w:color="auto"/>
              <w:right w:val="single" w:sz="6" w:space="0" w:color="auto"/>
            </w:tcBorders>
          </w:tcPr>
          <w:p w14:paraId="397F8ABA"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679BE4A6"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462FB62A" w14:textId="77777777" w:rsidR="001F3DF9" w:rsidRDefault="001F3DF9" w:rsidP="002E6C7C">
            <w:pPr>
              <w:pStyle w:val="text"/>
              <w:rPr>
                <w:rFonts w:ascii="Times New Roman" w:hAnsi="Times New Roman" w:cs="Times New Roman"/>
              </w:rPr>
            </w:pPr>
            <w:r>
              <w:rPr>
                <w:rFonts w:ascii="Times New Roman" w:hAnsi="Times New Roman" w:cs="Times New Roman"/>
              </w:rPr>
              <w:t>PCTRL</w:t>
            </w:r>
          </w:p>
        </w:tc>
        <w:tc>
          <w:tcPr>
            <w:tcW w:w="655" w:type="dxa"/>
            <w:tcBorders>
              <w:top w:val="single" w:sz="6" w:space="0" w:color="auto"/>
              <w:left w:val="single" w:sz="6" w:space="0" w:color="auto"/>
              <w:bottom w:val="single" w:sz="6" w:space="0" w:color="auto"/>
              <w:right w:val="single" w:sz="6" w:space="0" w:color="auto"/>
            </w:tcBorders>
          </w:tcPr>
          <w:p w14:paraId="2F6C44E5"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4D6A55F7"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629F9DE0" w14:textId="77777777" w:rsidR="001F3DF9" w:rsidRDefault="001F3DF9" w:rsidP="002E6C7C">
            <w:pPr>
              <w:pStyle w:val="text"/>
              <w:rPr>
                <w:rFonts w:ascii="Times New Roman" w:hAnsi="Times New Roman" w:cs="Times New Roman"/>
              </w:rPr>
            </w:pPr>
            <w:r>
              <w:rPr>
                <w:rFonts w:ascii="Times New Roman" w:hAnsi="Times New Roman" w:cs="Times New Roman"/>
              </w:rPr>
              <w:t>CLPTL</w:t>
            </w:r>
          </w:p>
        </w:tc>
        <w:tc>
          <w:tcPr>
            <w:tcW w:w="655" w:type="dxa"/>
            <w:tcBorders>
              <w:top w:val="single" w:sz="6" w:space="0" w:color="auto"/>
              <w:left w:val="single" w:sz="6" w:space="0" w:color="auto"/>
              <w:bottom w:val="single" w:sz="6" w:space="0" w:color="auto"/>
              <w:right w:val="single" w:sz="6" w:space="0" w:color="auto"/>
            </w:tcBorders>
          </w:tcPr>
          <w:p w14:paraId="207897F5"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3D7E9B9D"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0370B4E8" w14:textId="77777777" w:rsidR="001F3DF9" w:rsidRDefault="001F3DF9" w:rsidP="002E6C7C">
            <w:pPr>
              <w:pStyle w:val="text"/>
              <w:rPr>
                <w:rFonts w:ascii="Times New Roman" w:hAnsi="Times New Roman" w:cs="Times New Roman"/>
              </w:rPr>
            </w:pPr>
            <w:r>
              <w:rPr>
                <w:rFonts w:ascii="Times New Roman" w:hAnsi="Times New Roman" w:cs="Times New Roman"/>
              </w:rPr>
              <w:t>CLPBR</w:t>
            </w:r>
          </w:p>
        </w:tc>
        <w:tc>
          <w:tcPr>
            <w:tcW w:w="655" w:type="dxa"/>
            <w:tcBorders>
              <w:top w:val="single" w:sz="6" w:space="0" w:color="auto"/>
              <w:left w:val="single" w:sz="6" w:space="0" w:color="auto"/>
              <w:bottom w:val="single" w:sz="6" w:space="0" w:color="auto"/>
              <w:right w:val="single" w:sz="6" w:space="0" w:color="auto"/>
            </w:tcBorders>
          </w:tcPr>
          <w:p w14:paraId="15D8E966"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7663E33C"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3D249A4C" w14:textId="77777777" w:rsidR="001F3DF9" w:rsidRDefault="001F3DF9" w:rsidP="002E6C7C">
            <w:pPr>
              <w:pStyle w:val="text"/>
              <w:rPr>
                <w:rFonts w:ascii="Times New Roman" w:hAnsi="Times New Roman" w:cs="Times New Roman"/>
              </w:rPr>
            </w:pPr>
            <w:r>
              <w:rPr>
                <w:rFonts w:ascii="Times New Roman" w:hAnsi="Times New Roman" w:cs="Times New Roman"/>
              </w:rPr>
              <w:t>DE_ZORG</w:t>
            </w:r>
          </w:p>
        </w:tc>
        <w:tc>
          <w:tcPr>
            <w:tcW w:w="655" w:type="dxa"/>
            <w:tcBorders>
              <w:top w:val="single" w:sz="6" w:space="0" w:color="auto"/>
              <w:left w:val="single" w:sz="6" w:space="0" w:color="auto"/>
              <w:bottom w:val="single" w:sz="6" w:space="0" w:color="auto"/>
              <w:right w:val="single" w:sz="6" w:space="0" w:color="auto"/>
            </w:tcBorders>
          </w:tcPr>
          <w:p w14:paraId="40401B4B"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60B00266"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71117093" w14:textId="77777777" w:rsidR="001F3DF9" w:rsidRDefault="001F3DF9" w:rsidP="002E6C7C">
            <w:pPr>
              <w:pStyle w:val="text"/>
              <w:rPr>
                <w:rFonts w:ascii="Times New Roman" w:hAnsi="Times New Roman" w:cs="Times New Roman"/>
              </w:rPr>
            </w:pPr>
            <w:r>
              <w:rPr>
                <w:rFonts w:ascii="Times New Roman" w:hAnsi="Times New Roman" w:cs="Times New Roman"/>
              </w:rPr>
              <w:t>LOD0_ORG</w:t>
            </w:r>
          </w:p>
        </w:tc>
        <w:tc>
          <w:tcPr>
            <w:tcW w:w="655" w:type="dxa"/>
            <w:tcBorders>
              <w:top w:val="single" w:sz="6" w:space="0" w:color="auto"/>
              <w:left w:val="single" w:sz="6" w:space="0" w:color="auto"/>
              <w:bottom w:val="single" w:sz="6" w:space="0" w:color="auto"/>
              <w:right w:val="single" w:sz="6" w:space="0" w:color="auto"/>
            </w:tcBorders>
          </w:tcPr>
          <w:p w14:paraId="4518BA4D"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362C2ABA"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5B58E882" w14:textId="77777777" w:rsidR="001F3DF9" w:rsidRDefault="001F3DF9" w:rsidP="002E6C7C">
            <w:pPr>
              <w:pStyle w:val="text"/>
              <w:rPr>
                <w:rFonts w:ascii="Times New Roman" w:hAnsi="Times New Roman" w:cs="Times New Roman"/>
              </w:rPr>
            </w:pPr>
            <w:r>
              <w:rPr>
                <w:rFonts w:ascii="Times New Roman" w:hAnsi="Times New Roman" w:cs="Times New Roman"/>
              </w:rPr>
              <w:t>LOD1_ORG</w:t>
            </w:r>
          </w:p>
        </w:tc>
        <w:tc>
          <w:tcPr>
            <w:tcW w:w="655" w:type="dxa"/>
            <w:tcBorders>
              <w:top w:val="single" w:sz="6" w:space="0" w:color="auto"/>
              <w:left w:val="single" w:sz="6" w:space="0" w:color="auto"/>
              <w:bottom w:val="single" w:sz="6" w:space="0" w:color="auto"/>
              <w:right w:val="single" w:sz="6" w:space="0" w:color="auto"/>
            </w:tcBorders>
          </w:tcPr>
          <w:p w14:paraId="7CDC9AD0"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4F692382"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57700380" w14:textId="77777777" w:rsidR="001F3DF9" w:rsidRDefault="001F3DF9" w:rsidP="002E6C7C">
            <w:pPr>
              <w:pStyle w:val="text"/>
              <w:rPr>
                <w:rFonts w:ascii="Times New Roman" w:hAnsi="Times New Roman" w:cs="Times New Roman"/>
              </w:rPr>
            </w:pPr>
            <w:r>
              <w:rPr>
                <w:rFonts w:ascii="Times New Roman" w:hAnsi="Times New Roman" w:cs="Times New Roman"/>
              </w:rPr>
              <w:t>LOD2_ORG</w:t>
            </w:r>
          </w:p>
        </w:tc>
        <w:tc>
          <w:tcPr>
            <w:tcW w:w="655" w:type="dxa"/>
            <w:tcBorders>
              <w:top w:val="single" w:sz="6" w:space="0" w:color="auto"/>
              <w:left w:val="single" w:sz="6" w:space="0" w:color="auto"/>
              <w:bottom w:val="single" w:sz="6" w:space="0" w:color="auto"/>
              <w:right w:val="single" w:sz="6" w:space="0" w:color="auto"/>
            </w:tcBorders>
          </w:tcPr>
          <w:p w14:paraId="7F432ED8"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10717500"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0F8402A1" w14:textId="77777777" w:rsidR="001F3DF9" w:rsidRDefault="001F3DF9" w:rsidP="002E6C7C">
            <w:pPr>
              <w:pStyle w:val="text"/>
              <w:rPr>
                <w:rFonts w:ascii="Times New Roman" w:hAnsi="Times New Roman" w:cs="Times New Roman"/>
              </w:rPr>
            </w:pPr>
            <w:r>
              <w:rPr>
                <w:rFonts w:ascii="Times New Roman" w:hAnsi="Times New Roman" w:cs="Times New Roman"/>
              </w:rPr>
              <w:t>LOD3_ORG</w:t>
            </w:r>
          </w:p>
        </w:tc>
        <w:tc>
          <w:tcPr>
            <w:tcW w:w="655" w:type="dxa"/>
            <w:tcBorders>
              <w:top w:val="single" w:sz="6" w:space="0" w:color="auto"/>
              <w:left w:val="single" w:sz="6" w:space="0" w:color="auto"/>
              <w:bottom w:val="single" w:sz="6" w:space="0" w:color="auto"/>
              <w:right w:val="single" w:sz="6" w:space="0" w:color="auto"/>
            </w:tcBorders>
          </w:tcPr>
          <w:p w14:paraId="56658A24"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15B0AE9C"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6BA24662" w14:textId="77777777" w:rsidR="001F3DF9" w:rsidRDefault="001F3DF9" w:rsidP="002E6C7C">
            <w:pPr>
              <w:pStyle w:val="text"/>
              <w:rPr>
                <w:rFonts w:ascii="Times New Roman" w:hAnsi="Times New Roman" w:cs="Times New Roman"/>
              </w:rPr>
            </w:pPr>
            <w:r>
              <w:rPr>
                <w:rFonts w:ascii="Times New Roman" w:hAnsi="Times New Roman" w:cs="Times New Roman"/>
              </w:rPr>
              <w:t>LOD4_ORG</w:t>
            </w:r>
          </w:p>
        </w:tc>
        <w:tc>
          <w:tcPr>
            <w:tcW w:w="655" w:type="dxa"/>
            <w:tcBorders>
              <w:top w:val="single" w:sz="6" w:space="0" w:color="auto"/>
              <w:left w:val="single" w:sz="6" w:space="0" w:color="auto"/>
              <w:bottom w:val="single" w:sz="6" w:space="0" w:color="auto"/>
              <w:right w:val="single" w:sz="6" w:space="0" w:color="auto"/>
            </w:tcBorders>
          </w:tcPr>
          <w:p w14:paraId="4B72FF15"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60C0E8CA"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36275251" w14:textId="77777777" w:rsidR="001F3DF9" w:rsidRDefault="001F3DF9" w:rsidP="002E6C7C">
            <w:pPr>
              <w:pStyle w:val="text"/>
              <w:rPr>
                <w:rFonts w:ascii="Times New Roman" w:hAnsi="Times New Roman" w:cs="Times New Roman"/>
              </w:rPr>
            </w:pPr>
            <w:r>
              <w:rPr>
                <w:rFonts w:ascii="Times New Roman" w:hAnsi="Times New Roman" w:cs="Times New Roman"/>
              </w:rPr>
              <w:t>TPAL_ORG</w:t>
            </w:r>
          </w:p>
        </w:tc>
        <w:tc>
          <w:tcPr>
            <w:tcW w:w="655" w:type="dxa"/>
            <w:tcBorders>
              <w:top w:val="single" w:sz="6" w:space="0" w:color="auto"/>
              <w:left w:val="single" w:sz="6" w:space="0" w:color="auto"/>
              <w:bottom w:val="single" w:sz="6" w:space="0" w:color="auto"/>
              <w:right w:val="single" w:sz="6" w:space="0" w:color="auto"/>
            </w:tcBorders>
          </w:tcPr>
          <w:p w14:paraId="1D8DB762" w14:textId="77777777" w:rsidR="001F3DF9" w:rsidRDefault="001F3DF9" w:rsidP="002E6C7C">
            <w:pPr>
              <w:pStyle w:val="text"/>
              <w:rPr>
                <w:rFonts w:ascii="Times New Roman" w:hAnsi="Times New Roman" w:cs="Times New Roman"/>
              </w:rPr>
            </w:pPr>
            <w:r>
              <w:rPr>
                <w:rFonts w:ascii="Times New Roman" w:hAnsi="Times New Roman" w:cs="Times New Roman"/>
                <w:sz w:val="24"/>
                <w:szCs w:val="24"/>
              </w:rPr>
              <w:sym w:font="ZapfDingbats" w:char="F033"/>
            </w:r>
          </w:p>
        </w:tc>
      </w:tr>
      <w:tr w:rsidR="001F3DF9" w14:paraId="398DFEFD"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63AF8471" w14:textId="77777777" w:rsidR="001F3DF9" w:rsidRDefault="001F3DF9" w:rsidP="002E6C7C">
            <w:pPr>
              <w:pStyle w:val="text"/>
              <w:rPr>
                <w:rFonts w:ascii="Times New Roman" w:hAnsi="Times New Roman" w:cs="Times New Roman"/>
              </w:rPr>
            </w:pPr>
            <w:r>
              <w:rPr>
                <w:rFonts w:ascii="Times New Roman" w:hAnsi="Times New Roman" w:cs="Times New Roman"/>
              </w:rPr>
              <w:t>HITH</w:t>
            </w:r>
          </w:p>
        </w:tc>
        <w:tc>
          <w:tcPr>
            <w:tcW w:w="655" w:type="dxa"/>
            <w:tcBorders>
              <w:top w:val="single" w:sz="6" w:space="0" w:color="auto"/>
              <w:left w:val="single" w:sz="6" w:space="0" w:color="auto"/>
              <w:bottom w:val="single" w:sz="6" w:space="0" w:color="auto"/>
              <w:right w:val="single" w:sz="6" w:space="0" w:color="auto"/>
            </w:tcBorders>
          </w:tcPr>
          <w:p w14:paraId="5F78D4F1"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64144E49" w14:textId="77777777" w:rsidTr="002E6C7C">
        <w:trPr>
          <w:cantSplit/>
          <w:trHeight w:val="343"/>
        </w:trPr>
        <w:tc>
          <w:tcPr>
            <w:tcW w:w="1553" w:type="dxa"/>
            <w:tcBorders>
              <w:top w:val="single" w:sz="6" w:space="0" w:color="auto"/>
              <w:left w:val="single" w:sz="6" w:space="0" w:color="auto"/>
              <w:bottom w:val="single" w:sz="6" w:space="0" w:color="auto"/>
              <w:right w:val="single" w:sz="6" w:space="0" w:color="auto"/>
            </w:tcBorders>
          </w:tcPr>
          <w:p w14:paraId="177BF6CC" w14:textId="77777777" w:rsidR="001F3DF9" w:rsidRDefault="001F3DF9" w:rsidP="002E6C7C">
            <w:pPr>
              <w:pStyle w:val="text"/>
              <w:rPr>
                <w:rFonts w:ascii="Times New Roman" w:hAnsi="Times New Roman" w:cs="Times New Roman"/>
              </w:rPr>
            </w:pPr>
            <w:r>
              <w:rPr>
                <w:rFonts w:ascii="Times New Roman" w:hAnsi="Times New Roman" w:cs="Times New Roman"/>
              </w:rPr>
              <w:t>YON</w:t>
            </w:r>
          </w:p>
        </w:tc>
        <w:tc>
          <w:tcPr>
            <w:tcW w:w="655" w:type="dxa"/>
            <w:tcBorders>
              <w:top w:val="single" w:sz="6" w:space="0" w:color="auto"/>
              <w:left w:val="single" w:sz="6" w:space="0" w:color="auto"/>
              <w:bottom w:val="single" w:sz="6" w:space="0" w:color="auto"/>
              <w:right w:val="single" w:sz="6" w:space="0" w:color="auto"/>
            </w:tcBorders>
          </w:tcPr>
          <w:p w14:paraId="09B79D25"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05C9DC94"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7A0C290C" w14:textId="77777777" w:rsidR="001F3DF9" w:rsidRDefault="001F3DF9" w:rsidP="002E6C7C">
            <w:pPr>
              <w:pStyle w:val="text"/>
              <w:rPr>
                <w:rFonts w:ascii="Times New Roman" w:hAnsi="Times New Roman" w:cs="Times New Roman"/>
              </w:rPr>
            </w:pPr>
            <w:r>
              <w:rPr>
                <w:rFonts w:ascii="Times New Roman" w:hAnsi="Times New Roman" w:cs="Times New Roman"/>
              </w:rPr>
              <w:t>FOG_COLOR</w:t>
            </w:r>
          </w:p>
        </w:tc>
        <w:tc>
          <w:tcPr>
            <w:tcW w:w="655" w:type="dxa"/>
            <w:tcBorders>
              <w:top w:val="single" w:sz="6" w:space="0" w:color="auto"/>
              <w:left w:val="single" w:sz="6" w:space="0" w:color="auto"/>
              <w:bottom w:val="single" w:sz="6" w:space="0" w:color="auto"/>
              <w:right w:val="single" w:sz="6" w:space="0" w:color="auto"/>
            </w:tcBorders>
          </w:tcPr>
          <w:p w14:paraId="3F8FAC18"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71D06BBA"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2C1FD4A9" w14:textId="77777777" w:rsidR="001F3DF9" w:rsidRDefault="001F3DF9" w:rsidP="002E6C7C">
            <w:pPr>
              <w:pStyle w:val="text"/>
              <w:rPr>
                <w:rFonts w:ascii="Times New Roman" w:hAnsi="Times New Roman" w:cs="Times New Roman"/>
              </w:rPr>
            </w:pPr>
            <w:r>
              <w:rPr>
                <w:rFonts w:ascii="Times New Roman" w:hAnsi="Times New Roman" w:cs="Times New Roman"/>
              </w:rPr>
              <w:t>ALPHA</w:t>
            </w:r>
          </w:p>
        </w:tc>
        <w:tc>
          <w:tcPr>
            <w:tcW w:w="655" w:type="dxa"/>
            <w:tcBorders>
              <w:top w:val="single" w:sz="6" w:space="0" w:color="auto"/>
              <w:left w:val="single" w:sz="6" w:space="0" w:color="auto"/>
              <w:bottom w:val="single" w:sz="6" w:space="0" w:color="auto"/>
              <w:right w:val="single" w:sz="6" w:space="0" w:color="auto"/>
            </w:tcBorders>
          </w:tcPr>
          <w:p w14:paraId="5C2E2864"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4F393F03"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63C1B1E2" w14:textId="77777777" w:rsidR="001F3DF9" w:rsidRDefault="001F3DF9" w:rsidP="002E6C7C">
            <w:pPr>
              <w:pStyle w:val="text"/>
              <w:rPr>
                <w:rFonts w:ascii="Times New Roman" w:hAnsi="Times New Roman" w:cs="Times New Roman"/>
              </w:rPr>
            </w:pPr>
            <w:r>
              <w:rPr>
                <w:rFonts w:ascii="Times New Roman" w:hAnsi="Times New Roman" w:cs="Times New Roman"/>
              </w:rPr>
              <w:t>ACNTRL</w:t>
            </w:r>
          </w:p>
        </w:tc>
        <w:tc>
          <w:tcPr>
            <w:tcW w:w="655" w:type="dxa"/>
            <w:tcBorders>
              <w:top w:val="single" w:sz="6" w:space="0" w:color="auto"/>
              <w:left w:val="single" w:sz="6" w:space="0" w:color="auto"/>
              <w:bottom w:val="single" w:sz="6" w:space="0" w:color="auto"/>
              <w:right w:val="single" w:sz="6" w:space="0" w:color="auto"/>
            </w:tcBorders>
          </w:tcPr>
          <w:p w14:paraId="18D219EC"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5252DDC5"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62332C7B" w14:textId="77777777" w:rsidR="001F3DF9" w:rsidRDefault="001F3DF9" w:rsidP="002E6C7C">
            <w:pPr>
              <w:pStyle w:val="text"/>
              <w:rPr>
                <w:rFonts w:ascii="Times New Roman" w:hAnsi="Times New Roman" w:cs="Times New Roman"/>
              </w:rPr>
            </w:pPr>
            <w:r>
              <w:rPr>
                <w:rFonts w:ascii="Times New Roman" w:hAnsi="Times New Roman" w:cs="Times New Roman"/>
              </w:rPr>
              <w:t>3D_CNTRL</w:t>
            </w:r>
          </w:p>
        </w:tc>
        <w:tc>
          <w:tcPr>
            <w:tcW w:w="655" w:type="dxa"/>
            <w:tcBorders>
              <w:top w:val="single" w:sz="6" w:space="0" w:color="auto"/>
              <w:left w:val="single" w:sz="6" w:space="0" w:color="auto"/>
              <w:bottom w:val="single" w:sz="6" w:space="0" w:color="auto"/>
              <w:right w:val="single" w:sz="6" w:space="0" w:color="auto"/>
            </w:tcBorders>
          </w:tcPr>
          <w:p w14:paraId="603E5515"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r w:rsidR="001F3DF9" w14:paraId="5D5616A5" w14:textId="77777777" w:rsidTr="002E6C7C">
        <w:trPr>
          <w:cantSplit/>
        </w:trPr>
        <w:tc>
          <w:tcPr>
            <w:tcW w:w="1553" w:type="dxa"/>
            <w:tcBorders>
              <w:top w:val="single" w:sz="6" w:space="0" w:color="auto"/>
              <w:left w:val="single" w:sz="6" w:space="0" w:color="auto"/>
              <w:bottom w:val="single" w:sz="6" w:space="0" w:color="auto"/>
              <w:right w:val="single" w:sz="6" w:space="0" w:color="auto"/>
            </w:tcBorders>
          </w:tcPr>
          <w:p w14:paraId="5012B1EC" w14:textId="77777777" w:rsidR="001F3DF9" w:rsidRDefault="001F3DF9" w:rsidP="002E6C7C">
            <w:pPr>
              <w:pStyle w:val="text"/>
              <w:rPr>
                <w:rFonts w:ascii="Times New Roman" w:hAnsi="Times New Roman" w:cs="Times New Roman"/>
              </w:rPr>
            </w:pPr>
            <w:r>
              <w:rPr>
                <w:rFonts w:ascii="Times New Roman" w:hAnsi="Times New Roman" w:cs="Times New Roman"/>
              </w:rPr>
              <w:t>TEX_CNTRL</w:t>
            </w:r>
          </w:p>
        </w:tc>
        <w:tc>
          <w:tcPr>
            <w:tcW w:w="655" w:type="dxa"/>
            <w:tcBorders>
              <w:top w:val="single" w:sz="6" w:space="0" w:color="auto"/>
              <w:left w:val="single" w:sz="6" w:space="0" w:color="auto"/>
              <w:bottom w:val="single" w:sz="6" w:space="0" w:color="auto"/>
              <w:right w:val="single" w:sz="6" w:space="0" w:color="auto"/>
            </w:tcBorders>
          </w:tcPr>
          <w:p w14:paraId="78407F07" w14:textId="77777777" w:rsidR="001F3DF9" w:rsidRDefault="001F3DF9" w:rsidP="002E6C7C">
            <w:pPr>
              <w:pStyle w:val="text"/>
              <w:rPr>
                <w:rFonts w:ascii="Times New Roman" w:hAnsi="Times New Roman" w:cs="Times New Roman"/>
              </w:rPr>
            </w:pPr>
            <w:r>
              <w:rPr>
                <w:rFonts w:ascii="Times New Roman" w:hAnsi="Times New Roman" w:cs="Times New Roman"/>
              </w:rPr>
              <w:t>-</w:t>
            </w:r>
          </w:p>
        </w:tc>
      </w:tr>
    </w:tbl>
    <w:p w14:paraId="4AAF8F62" w14:textId="77777777" w:rsidR="001F3DF9" w:rsidRDefault="001F3DF9" w:rsidP="001F3DF9">
      <w:pPr>
        <w:pStyle w:val="Heading2"/>
        <w:tabs>
          <w:tab w:val="left" w:pos="720"/>
        </w:tabs>
      </w:pPr>
    </w:p>
    <w:p w14:paraId="47D1529F" w14:textId="622FC35F" w:rsidR="001F3DF9" w:rsidRDefault="001F3DF9">
      <w:pPr>
        <w:overflowPunct/>
        <w:autoSpaceDE/>
        <w:autoSpaceDN/>
        <w:adjustRightInd/>
        <w:textAlignment w:val="auto"/>
      </w:pPr>
      <w:r>
        <w:br w:type="page"/>
      </w:r>
    </w:p>
    <w:p w14:paraId="55FF6459" w14:textId="77777777" w:rsidR="001F3DF9" w:rsidRDefault="001F3DF9" w:rsidP="001F3DF9">
      <w:pPr>
        <w:pStyle w:val="Heading1"/>
        <w:ind w:hanging="504"/>
        <w:rPr>
          <w:rFonts w:ascii="Times New Roman" w:hAnsi="Times New Roman"/>
          <w:sz w:val="52"/>
          <w:szCs w:val="52"/>
        </w:rPr>
      </w:pPr>
      <w:bookmarkStart w:id="297" w:name="_Toc332687807"/>
      <w:bookmarkStart w:id="298" w:name="_Toc332695248"/>
      <w:bookmarkStart w:id="299" w:name="_Toc332695707"/>
      <w:r>
        <w:rPr>
          <w:rFonts w:ascii="Times New Roman" w:hAnsi="Times New Roman"/>
          <w:sz w:val="52"/>
          <w:szCs w:val="52"/>
        </w:rPr>
        <w:t xml:space="preserve">Appendix A </w:t>
      </w:r>
      <w:r>
        <w:rPr>
          <w:rFonts w:ascii="Times New Roman" w:hAnsi="Times New Roman"/>
          <w:sz w:val="52"/>
          <w:szCs w:val="52"/>
        </w:rPr>
        <w:tab/>
      </w:r>
    </w:p>
    <w:p w14:paraId="41B99F25" w14:textId="77777777" w:rsidR="001F3DF9" w:rsidRDefault="001F3DF9" w:rsidP="001F3DF9"/>
    <w:p w14:paraId="091B2F1A" w14:textId="77777777" w:rsidR="001F3DF9" w:rsidRDefault="001F3DF9" w:rsidP="001F3DF9"/>
    <w:p w14:paraId="72EAB80F" w14:textId="77777777" w:rsidR="001F3DF9" w:rsidRDefault="001F3DF9" w:rsidP="001F3DF9"/>
    <w:p w14:paraId="31A3F975" w14:textId="77777777" w:rsidR="001F3DF9" w:rsidRDefault="001F3DF9" w:rsidP="001F3DF9"/>
    <w:p w14:paraId="7AA5C774" w14:textId="77777777" w:rsidR="001F3DF9" w:rsidRDefault="001F3DF9" w:rsidP="001F3DF9"/>
    <w:p w14:paraId="44E1B80F" w14:textId="25134153" w:rsidR="001F3DF9" w:rsidRDefault="005854EE" w:rsidP="001F3DF9">
      <w:pPr>
        <w:pBdr>
          <w:top w:val="single" w:sz="6" w:space="1" w:color="auto"/>
          <w:bottom w:val="single" w:sz="6" w:space="1" w:color="auto"/>
        </w:pBdr>
        <w:jc w:val="center"/>
        <w:rPr>
          <w:i/>
          <w:iCs/>
          <w:sz w:val="72"/>
          <w:szCs w:val="72"/>
        </w:rPr>
      </w:pPr>
      <w:r>
        <w:rPr>
          <w:i/>
          <w:iCs/>
          <w:sz w:val="72"/>
          <w:szCs w:val="72"/>
        </w:rPr>
        <w:t>GPLGPU</w:t>
      </w:r>
      <w:r w:rsidR="001F3DF9">
        <w:rPr>
          <w:i/>
          <w:iCs/>
          <w:sz w:val="72"/>
          <w:szCs w:val="72"/>
        </w:rPr>
        <w:t xml:space="preserve"> Theory of Operation</w:t>
      </w:r>
    </w:p>
    <w:p w14:paraId="225EE84D" w14:textId="77777777" w:rsidR="001F3DF9" w:rsidRDefault="001F3DF9" w:rsidP="001F3DF9"/>
    <w:p w14:paraId="2E028513" w14:textId="77777777" w:rsidR="001F3DF9" w:rsidRDefault="001F3DF9" w:rsidP="001F3DF9"/>
    <w:p w14:paraId="31B7FF19" w14:textId="77777777" w:rsidR="001F3DF9" w:rsidRDefault="001F3DF9" w:rsidP="001F3DF9"/>
    <w:p w14:paraId="7AC229B6" w14:textId="77777777" w:rsidR="001F3DF9" w:rsidRDefault="001F3DF9" w:rsidP="001F3DF9"/>
    <w:p w14:paraId="05C71DD6" w14:textId="77777777" w:rsidR="001F3DF9" w:rsidRDefault="001F3DF9" w:rsidP="001F3DF9"/>
    <w:p w14:paraId="42D051D1" w14:textId="77777777" w:rsidR="001F3DF9" w:rsidRDefault="001F3DF9" w:rsidP="001F3DF9"/>
    <w:p w14:paraId="4CDF85CF" w14:textId="77777777" w:rsidR="001F3DF9" w:rsidRDefault="001F3DF9" w:rsidP="001F3DF9"/>
    <w:p w14:paraId="361D2998" w14:textId="0398EF60" w:rsidR="001F3DF9" w:rsidRDefault="001F3DF9" w:rsidP="001F3DF9">
      <w:pPr>
        <w:pStyle w:val="Heading2"/>
        <w:tabs>
          <w:tab w:val="left" w:pos="720"/>
        </w:tabs>
      </w:pPr>
      <w:r>
        <w:tab/>
      </w:r>
      <w:r>
        <w:br w:type="page"/>
        <w:t>Appendix A:</w:t>
      </w:r>
      <w:r>
        <w:tab/>
      </w:r>
      <w:r>
        <w:rPr>
          <w:b w:val="0"/>
          <w:bCs/>
        </w:rPr>
        <w:t xml:space="preserve"> </w:t>
      </w:r>
      <w:r w:rsidR="005854EE">
        <w:t>GPLGPU</w:t>
      </w:r>
      <w:r>
        <w:t xml:space="preserve"> Theory of Operation</w:t>
      </w:r>
      <w:bookmarkEnd w:id="297"/>
      <w:bookmarkEnd w:id="298"/>
      <w:bookmarkEnd w:id="299"/>
      <w:r>
        <w:t xml:space="preserve"> - Under Construction</w:t>
      </w:r>
    </w:p>
    <w:p w14:paraId="17D18C6E" w14:textId="77777777" w:rsidR="001F3DF9" w:rsidRDefault="001F3DF9" w:rsidP="001F3DF9">
      <w:pPr>
        <w:tabs>
          <w:tab w:val="left" w:pos="720"/>
        </w:tabs>
      </w:pPr>
    </w:p>
    <w:p w14:paraId="5D051420" w14:textId="77777777" w:rsidR="001F3DF9" w:rsidRDefault="001F3DF9" w:rsidP="001F3DF9">
      <w:pPr>
        <w:pStyle w:val="Heading2"/>
        <w:tabs>
          <w:tab w:val="left" w:pos="720"/>
        </w:tabs>
      </w:pPr>
      <w:bookmarkStart w:id="300" w:name="_Toc312832984"/>
      <w:bookmarkStart w:id="301" w:name="_Toc332687808"/>
      <w:bookmarkStart w:id="302" w:name="_Toc332695249"/>
      <w:bookmarkStart w:id="303" w:name="_Toc332695708"/>
      <w:r>
        <w:tab/>
        <w:t xml:space="preserve">A.1 </w:t>
      </w:r>
      <w:r>
        <w:tab/>
        <w:t>Buffer Control</w:t>
      </w:r>
      <w:bookmarkEnd w:id="300"/>
      <w:bookmarkEnd w:id="301"/>
      <w:bookmarkEnd w:id="302"/>
      <w:bookmarkEnd w:id="303"/>
      <w:r>
        <w:t xml:space="preserve"> (Needs to be revised)</w:t>
      </w:r>
    </w:p>
    <w:p w14:paraId="26E20A5C" w14:textId="77777777" w:rsidR="001F3DF9" w:rsidRDefault="001F3DF9" w:rsidP="001F3DF9">
      <w:pPr>
        <w:tabs>
          <w:tab w:val="left" w:pos="720"/>
        </w:tabs>
      </w:pPr>
    </w:p>
    <w:p w14:paraId="48B43321" w14:textId="0645ED2A" w:rsidR="001F3DF9" w:rsidRDefault="001F3DF9" w:rsidP="001F3DF9">
      <w:pPr>
        <w:tabs>
          <w:tab w:val="left" w:pos="720"/>
        </w:tabs>
        <w:jc w:val="both"/>
      </w:pPr>
      <w:r>
        <w:t xml:space="preserve">Control of  </w:t>
      </w:r>
      <w:r w:rsidR="005854EE">
        <w:t>GPLGPU</w:t>
      </w:r>
      <w:r>
        <w:t>'s three memory buffers is achieved through three buffer control registers. Each linear memory window has a buffer control register (MW0_CTRL, MW1_CTRL) and each drawing engine has a buffer control register (BUF_CTRL).   The parameters in a specific buffer control register apply only to the resource associated with that register.  For example, MW0_CTRL has no affect on how the drawing engine or the other memory window access the three buffers.</w:t>
      </w:r>
    </w:p>
    <w:p w14:paraId="441A4C4F" w14:textId="77777777" w:rsidR="001F3DF9" w:rsidRDefault="001F3DF9" w:rsidP="001F3DF9">
      <w:pPr>
        <w:tabs>
          <w:tab w:val="left" w:pos="720"/>
        </w:tabs>
        <w:jc w:val="both"/>
      </w:pPr>
    </w:p>
    <w:p w14:paraId="3FEE4BF0" w14:textId="77777777" w:rsidR="001F3DF9" w:rsidRDefault="001F3DF9" w:rsidP="001F3DF9">
      <w:pPr>
        <w:tabs>
          <w:tab w:val="left" w:pos="720"/>
        </w:tabs>
        <w:jc w:val="both"/>
      </w:pPr>
      <w:r>
        <w:t xml:space="preserve">The buffer control registers for a linear window and a drawing engine are slightly different, but the drawing engine buffer control register  shown below will illustrate all possible buffer control  functions.  </w:t>
      </w:r>
    </w:p>
    <w:p w14:paraId="33E41CD7" w14:textId="77777777" w:rsidR="001F3DF9" w:rsidRDefault="001F3DF9" w:rsidP="001F3DF9">
      <w:pPr>
        <w:jc w:val="both"/>
      </w:pPr>
    </w:p>
    <w:p w14:paraId="51333819" w14:textId="77777777" w:rsidR="001F3DF9" w:rsidRDefault="001F3DF9" w:rsidP="001F3DF9">
      <w:pPr>
        <w:tabs>
          <w:tab w:val="left" w:pos="720"/>
        </w:tabs>
      </w:pPr>
      <w:r>
        <w:object w:dxaOrig="6290" w:dyaOrig="1485" w14:anchorId="3A75600B">
          <v:shape id="_x0000_i1161" type="#_x0000_t75" style="width:314.55pt;height:74.15pt" o:ole="">
            <v:imagedata r:id="rId282" o:title=""/>
          </v:shape>
          <o:OLEObject Type="Embed" ProgID="MSDraw" ShapeID="_x0000_i1161" DrawAspect="Content" ObjectID="_1342457408" r:id="rId283">
            <o:FieldCodes>\* MERGEFORMAT</o:FieldCodes>
          </o:OLEObject>
        </w:object>
      </w:r>
    </w:p>
    <w:p w14:paraId="34FC08AD" w14:textId="77777777" w:rsidR="001F3DF9" w:rsidRDefault="001F3DF9" w:rsidP="001F3DF9">
      <w:pPr>
        <w:jc w:val="center"/>
        <w:rPr>
          <w:b/>
          <w:bCs/>
        </w:rPr>
      </w:pPr>
    </w:p>
    <w:p w14:paraId="43E59669" w14:textId="77777777" w:rsidR="001F3DF9" w:rsidRDefault="001F3DF9" w:rsidP="001F3DF9"/>
    <w:p w14:paraId="59C81182" w14:textId="77777777" w:rsidR="001F3DF9" w:rsidRDefault="001F3DF9" w:rsidP="001F3DF9">
      <w:pPr>
        <w:tabs>
          <w:tab w:val="left" w:pos="720"/>
        </w:tabs>
        <w:jc w:val="both"/>
      </w:pPr>
      <w:r>
        <w:t xml:space="preserve">The </w:t>
      </w:r>
      <w:r>
        <w:rPr>
          <w:b/>
          <w:bCs/>
        </w:rPr>
        <w:t>Source Enable</w:t>
      </w:r>
      <w:r>
        <w:t xml:space="preserve"> field (SEN) determines whether the internal cache or one of the three buffers </w:t>
      </w:r>
      <w:r>
        <w:tab/>
        <w:t xml:space="preserve">is the source of data during a read cycle.  </w:t>
      </w:r>
    </w:p>
    <w:p w14:paraId="6B54A07C" w14:textId="77777777" w:rsidR="001F3DF9" w:rsidRDefault="001F3DF9" w:rsidP="001F3DF9">
      <w:pPr>
        <w:tabs>
          <w:tab w:val="left" w:pos="720"/>
        </w:tabs>
        <w:jc w:val="both"/>
      </w:pPr>
    </w:p>
    <w:p w14:paraId="289DA358" w14:textId="77777777" w:rsidR="001F3DF9" w:rsidRDefault="001F3DF9" w:rsidP="001F3DF9">
      <w:pPr>
        <w:tabs>
          <w:tab w:val="left" w:pos="720"/>
        </w:tabs>
        <w:jc w:val="both"/>
      </w:pPr>
      <w:r>
        <w:t xml:space="preserve">The </w:t>
      </w:r>
      <w:r>
        <w:rPr>
          <w:b/>
          <w:bCs/>
        </w:rPr>
        <w:t>CO</w:t>
      </w:r>
      <w:r>
        <w:t xml:space="preserve"> bit is useful when consecutive commands within a group of commands are using the cache as the source of data.  To use the CO bit, one programs the appropriate drawing engine registers, loads the cache with data, and then triggers the command by writing XY1.  The drawing engine will execute the command without interruption. This technique is useful when one wants to partition the cache into halves.  The drawing engine can be executing from one half of the cache while new data for the next command is written into the other half of the cache.  The CO bit </w:t>
      </w:r>
      <w:r>
        <w:tab/>
        <w:t xml:space="preserve">essential indicates to the drawing engine that the cache will always contain valid data. CO is not reset by the drawing engine. </w:t>
      </w:r>
    </w:p>
    <w:p w14:paraId="429028D5" w14:textId="77777777" w:rsidR="001F3DF9" w:rsidRDefault="001F3DF9" w:rsidP="001F3DF9">
      <w:pPr>
        <w:tabs>
          <w:tab w:val="left" w:pos="720"/>
        </w:tabs>
        <w:jc w:val="both"/>
      </w:pPr>
    </w:p>
    <w:p w14:paraId="2F7B4042" w14:textId="77777777" w:rsidR="001F3DF9" w:rsidRDefault="001F3DF9" w:rsidP="001F3DF9">
      <w:pPr>
        <w:tabs>
          <w:tab w:val="left" w:pos="720"/>
        </w:tabs>
        <w:jc w:val="both"/>
      </w:pPr>
      <w:r>
        <w:t xml:space="preserve">The </w:t>
      </w:r>
      <w:r>
        <w:rPr>
          <w:b/>
          <w:bCs/>
        </w:rPr>
        <w:t>CS</w:t>
      </w:r>
      <w:r>
        <w:t xml:space="preserve"> bit is used to select cache writing between XY windows and the texel cache/ palette.</w:t>
      </w:r>
    </w:p>
    <w:p w14:paraId="265CE564" w14:textId="77777777" w:rsidR="001F3DF9" w:rsidRDefault="001F3DF9" w:rsidP="001F3DF9">
      <w:pPr>
        <w:jc w:val="center"/>
      </w:pPr>
    </w:p>
    <w:p w14:paraId="54D8F6C2" w14:textId="23F1FEEB" w:rsidR="001F3DF9" w:rsidRDefault="001F3DF9" w:rsidP="001F3DF9">
      <w:pPr>
        <w:pStyle w:val="Heading2"/>
        <w:tabs>
          <w:tab w:val="left" w:pos="720"/>
        </w:tabs>
      </w:pPr>
      <w:r>
        <w:tab/>
      </w:r>
      <w:r>
        <w:br w:type="page"/>
      </w:r>
      <w:bookmarkStart w:id="304" w:name="_Toc312832986"/>
      <w:bookmarkStart w:id="305" w:name="_Toc332687810"/>
      <w:bookmarkStart w:id="306" w:name="_Toc332695251"/>
      <w:bookmarkStart w:id="307" w:name="_Toc332695709"/>
      <w:r>
        <w:t>A.2</w:t>
      </w:r>
      <w:r>
        <w:tab/>
        <w:t>Linear Memory Windows Operation</w:t>
      </w:r>
      <w:bookmarkEnd w:id="304"/>
      <w:bookmarkEnd w:id="305"/>
      <w:bookmarkEnd w:id="306"/>
      <w:bookmarkEnd w:id="307"/>
      <w:r>
        <w:t xml:space="preserve"> </w:t>
      </w:r>
    </w:p>
    <w:p w14:paraId="227F4A9E" w14:textId="77777777" w:rsidR="001F3DF9" w:rsidRDefault="001F3DF9" w:rsidP="001F3DF9">
      <w:pPr>
        <w:tabs>
          <w:tab w:val="left" w:pos="720"/>
        </w:tabs>
      </w:pPr>
    </w:p>
    <w:p w14:paraId="085E5696" w14:textId="604DCD09" w:rsidR="001F3DF9" w:rsidRDefault="001F3DF9" w:rsidP="001F3DF9">
      <w:pPr>
        <w:jc w:val="both"/>
      </w:pPr>
      <w:r>
        <w:t xml:space="preserve">A Linear Memory Window is defined as a region of system memory that is mapped to </w:t>
      </w:r>
      <w:r w:rsidR="005854EE">
        <w:t>GPLGPU</w:t>
      </w:r>
      <w:r>
        <w:t xml:space="preserve"> local memory space. </w:t>
      </w:r>
      <w:r w:rsidR="005854EE">
        <w:t>GPLGPU</w:t>
      </w:r>
      <w:r>
        <w:t xml:space="preserve"> supports two memory windows.  The address in system memory space to be mapped is programmed into MWn_AD, where n=0 or 1 for memory </w:t>
      </w:r>
      <w:r>
        <w:tab/>
        <w:t>window 0 or memory window 1.  The size of the memory window is programmed into MWn_SZ. Memory windows may be programmed from 4 Kbytes to 32 Mbytes.  A memory window must begin on an address boundary equal to its size.  For example, a 4 Kbyte window can be start at any 4 Kbyte address while a 1 Mbyte window must begin on a 1 megabyte boundary.</w:t>
      </w:r>
    </w:p>
    <w:p w14:paraId="262C5B09" w14:textId="77777777" w:rsidR="001F3DF9" w:rsidRDefault="001F3DF9" w:rsidP="001F3DF9">
      <w:pPr>
        <w:jc w:val="both"/>
      </w:pPr>
    </w:p>
    <w:p w14:paraId="0EAD37FF" w14:textId="0FA14D27" w:rsidR="001F3DF9" w:rsidRDefault="001F3DF9" w:rsidP="001F3DF9">
      <w:pPr>
        <w:tabs>
          <w:tab w:val="left" w:pos="720"/>
        </w:tabs>
        <w:jc w:val="both"/>
      </w:pPr>
      <w:r>
        <w:t xml:space="preserve">The memory window can be mapped to any of </w:t>
      </w:r>
      <w:r w:rsidR="005854EE">
        <w:t>GPLGPU</w:t>
      </w:r>
      <w:r>
        <w:t xml:space="preserve"> 's local buffers as described in the </w:t>
      </w:r>
      <w:r>
        <w:tab/>
        <w:t xml:space="preserve">previous section.  The address in the local buffer to which the memory window is mapped is determined by the MWn_ORG and MWn_PGE registers.  The MWn_ORG register determines the </w:t>
      </w:r>
      <w:r>
        <w:tab/>
        <w:t>starting address of the memory window in local memory space.  The MWn_PGE register allows the value in MWn_ORG to be offset from 0 to 31 megabytes. A linear memory window  is enabled by setting the appropriate window enable bit (EW0 or EW1) in the CONFIG1 register.</w:t>
      </w:r>
    </w:p>
    <w:p w14:paraId="2649EF4E" w14:textId="77777777" w:rsidR="001F3DF9" w:rsidRDefault="001F3DF9" w:rsidP="001F3DF9">
      <w:pPr>
        <w:tabs>
          <w:tab w:val="left" w:pos="720"/>
        </w:tabs>
        <w:jc w:val="both"/>
      </w:pPr>
    </w:p>
    <w:p w14:paraId="7D6E499E" w14:textId="77777777" w:rsidR="001F3DF9" w:rsidRDefault="001F3DF9" w:rsidP="001F3DF9">
      <w:pPr>
        <w:tabs>
          <w:tab w:val="left" w:pos="720"/>
        </w:tabs>
        <w:jc w:val="both"/>
      </w:pPr>
      <w:r>
        <w:t xml:space="preserve">An example of how the local buffer address is calculated for a 4 Kbyte window is shown below. As can be seen from the diagram, host address bits [31:12] are compared with bits [31:12] of the MWn_AD register. If all bits are a match, this access is considered a window hit. The Display buffer address is then generated by adding the DVPGE register to MWn_ORG[24:19] and replacing the lower twelve bits of the result with the lower twelve bits of the host address.  </w:t>
      </w:r>
    </w:p>
    <w:p w14:paraId="0B0B1AC7" w14:textId="77777777" w:rsidR="001F3DF9" w:rsidRDefault="001F3DF9" w:rsidP="001F3DF9">
      <w:pPr>
        <w:tabs>
          <w:tab w:val="left" w:pos="720"/>
        </w:tabs>
        <w:jc w:val="both"/>
      </w:pPr>
    </w:p>
    <w:p w14:paraId="440EF8D1" w14:textId="77777777" w:rsidR="001F3DF9" w:rsidRDefault="001F3DF9" w:rsidP="001F3DF9">
      <w:pPr>
        <w:tabs>
          <w:tab w:val="left" w:pos="720"/>
        </w:tabs>
        <w:jc w:val="both"/>
      </w:pPr>
    </w:p>
    <w:p w14:paraId="0D6C506E" w14:textId="77777777" w:rsidR="001F3DF9" w:rsidRDefault="001F3DF9" w:rsidP="001F3DF9">
      <w:pPr>
        <w:tabs>
          <w:tab w:val="left" w:pos="720"/>
        </w:tabs>
        <w:jc w:val="right"/>
      </w:pPr>
      <w:r>
        <w:object w:dxaOrig="10355" w:dyaOrig="6578" w14:anchorId="43F25040">
          <v:shape id="_x0000_i1162" type="#_x0000_t75" style="width:419.55pt;height:289.6pt" o:ole="">
            <v:imagedata r:id="rId284" o:title=""/>
          </v:shape>
          <o:OLEObject Type="Embed" ProgID="MSDraw" ShapeID="_x0000_i1162" DrawAspect="Content" ObjectID="_1342457409" r:id="rId285">
            <o:FieldCodes>\* MERGEFORMAT</o:FieldCodes>
          </o:OLEObject>
        </w:object>
      </w:r>
    </w:p>
    <w:p w14:paraId="0F565206" w14:textId="77777777" w:rsidR="001F3DF9" w:rsidRDefault="001F3DF9" w:rsidP="001F3DF9">
      <w:pPr>
        <w:pStyle w:val="Heading2"/>
        <w:tabs>
          <w:tab w:val="left" w:pos="720"/>
        </w:tabs>
      </w:pPr>
      <w:r>
        <w:tab/>
      </w:r>
      <w:r>
        <w:br w:type="page"/>
      </w:r>
      <w:bookmarkStart w:id="308" w:name="_Toc312832987"/>
      <w:bookmarkStart w:id="309" w:name="_Toc332687811"/>
      <w:bookmarkStart w:id="310" w:name="_Toc332695252"/>
      <w:bookmarkStart w:id="311" w:name="_Toc332695710"/>
      <w:r>
        <w:t>A.3</w:t>
      </w:r>
      <w:r>
        <w:tab/>
        <w:t>X-Y Windows Operation</w:t>
      </w:r>
      <w:bookmarkEnd w:id="308"/>
      <w:bookmarkEnd w:id="309"/>
      <w:bookmarkEnd w:id="310"/>
      <w:bookmarkEnd w:id="311"/>
      <w:r>
        <w:t xml:space="preserve"> (needs to be reviewed)</w:t>
      </w:r>
    </w:p>
    <w:p w14:paraId="7D955D48" w14:textId="77777777" w:rsidR="001F3DF9" w:rsidRDefault="001F3DF9" w:rsidP="001F3DF9">
      <w:pPr>
        <w:tabs>
          <w:tab w:val="left" w:pos="720"/>
        </w:tabs>
      </w:pPr>
    </w:p>
    <w:p w14:paraId="6628A0B2" w14:textId="2BD14E54" w:rsidR="001F3DF9" w:rsidRDefault="001F3DF9" w:rsidP="001F3DF9">
      <w:pPr>
        <w:tabs>
          <w:tab w:val="left" w:pos="720"/>
        </w:tabs>
        <w:jc w:val="both"/>
      </w:pPr>
      <w:r>
        <w:t>An  X-Y Memory Window maps a region of system memory into an X-Y oriented local memory space.  The biggest architectural difference between Linear and X-Y memory windows is that a linear memory window completely bypasses the drawing pipel</w:t>
      </w:r>
      <w:r w:rsidR="005854EE">
        <w:t>ine while an X-Y window passes through</w:t>
      </w:r>
      <w:r>
        <w:t xml:space="preserve"> the drawing pipeline. Data is transferred through an X-Y window by using the drawing engine's Read Transfer (RXFER) and Write Transfer (WXFER) command.</w:t>
      </w:r>
    </w:p>
    <w:p w14:paraId="3FA9AB26" w14:textId="77777777" w:rsidR="001F3DF9" w:rsidRDefault="001F3DF9" w:rsidP="001F3DF9">
      <w:pPr>
        <w:tabs>
          <w:tab w:val="left" w:pos="720"/>
        </w:tabs>
        <w:jc w:val="both"/>
      </w:pPr>
    </w:p>
    <w:p w14:paraId="6B17AC84" w14:textId="77777777" w:rsidR="001F3DF9" w:rsidRDefault="001F3DF9" w:rsidP="001F3DF9">
      <w:pPr>
        <w:tabs>
          <w:tab w:val="left" w:pos="720"/>
        </w:tabs>
        <w:jc w:val="both"/>
      </w:pPr>
      <w:r>
        <w:t xml:space="preserve">To set up an X-Y window, the X-Y window address (XYW_AD) must be initialized.  XYW_AD </w:t>
      </w:r>
      <w:r>
        <w:tab/>
        <w:t>defines the region of system memory space that will be decoded as an X-Y window.  The SIZE field within XYW_AD determines how much system address space will be mapped to the X-Y window.  As with a linear window,  the size of the X-Y window determines on what address boundary the window may begin.   The  X-Y window decode is enabled by setting  the X-Y window enable bit (EXA) in the CONFIG1 register.</w:t>
      </w:r>
    </w:p>
    <w:p w14:paraId="06422A62" w14:textId="77777777" w:rsidR="001F3DF9" w:rsidRDefault="001F3DF9" w:rsidP="001F3DF9"/>
    <w:p w14:paraId="3360B0C4" w14:textId="77777777" w:rsidR="001F3DF9" w:rsidRDefault="001F3DF9" w:rsidP="001F3DF9">
      <w:pPr>
        <w:pStyle w:val="Heading3"/>
      </w:pPr>
      <w:bookmarkStart w:id="312" w:name="_Toc312832988"/>
      <w:r>
        <w:tab/>
        <w:t>A.3.1</w:t>
      </w:r>
      <w:r>
        <w:tab/>
        <w:t>XY Registers for X-Y Windows</w:t>
      </w:r>
      <w:bookmarkEnd w:id="312"/>
    </w:p>
    <w:p w14:paraId="1F6A2DC4" w14:textId="77777777" w:rsidR="001F3DF9" w:rsidRDefault="001F3DF9" w:rsidP="001F3DF9">
      <w:pPr>
        <w:pStyle w:val="NormalIndent"/>
        <w:ind w:left="0"/>
        <w:rPr>
          <w:rFonts w:ascii="Times New Roman" w:hAnsi="Times New Roman"/>
        </w:rPr>
      </w:pPr>
    </w:p>
    <w:p w14:paraId="476A7485" w14:textId="77777777" w:rsidR="001F3DF9" w:rsidRDefault="001F3DF9" w:rsidP="001F3DF9">
      <w:pPr>
        <w:jc w:val="both"/>
      </w:pPr>
      <w:r>
        <w:t>There are three XY registers that are utilized during read or write transfers: XY0, XY1, and XY2. XY0  defines the offset into the first host word of every line that is to be read or written.  The XY0 format is shown below:</w:t>
      </w:r>
    </w:p>
    <w:p w14:paraId="5A04F49F" w14:textId="77777777" w:rsidR="001F3DF9" w:rsidRDefault="001F3DF9" w:rsidP="001F3DF9">
      <w:pPr>
        <w:ind w:left="720"/>
        <w:jc w:val="both"/>
      </w:pPr>
    </w:p>
    <w:p w14:paraId="0B295D98" w14:textId="77777777" w:rsidR="001F3DF9" w:rsidRDefault="001F3DF9" w:rsidP="001F3DF9">
      <w:r>
        <w:object w:dxaOrig="6259" w:dyaOrig="1700" w14:anchorId="41FD8CC7">
          <v:shape id="_x0000_i1163" type="#_x0000_t75" style="width:331.85pt;height:85pt" o:ole="">
            <v:imagedata r:id="rId286" o:title=""/>
          </v:shape>
          <o:OLEObject Type="Embed" ProgID="MSDraw" ShapeID="_x0000_i1163" DrawAspect="Content" ObjectID="_1342457410" r:id="rId287">
            <o:FieldCodes>\* MERGEFORMAT</o:FieldCodes>
          </o:OLEObject>
        </w:object>
      </w:r>
    </w:p>
    <w:p w14:paraId="4CF83DED" w14:textId="77777777" w:rsidR="001F3DF9" w:rsidRDefault="001F3DF9" w:rsidP="001F3DF9">
      <w:pPr>
        <w:jc w:val="both"/>
      </w:pPr>
    </w:p>
    <w:p w14:paraId="6A6C7F4B" w14:textId="77777777" w:rsidR="001F3DF9" w:rsidRDefault="001F3DF9" w:rsidP="001F3DF9">
      <w:pPr>
        <w:jc w:val="both"/>
      </w:pPr>
      <w:r>
        <w:t xml:space="preserve">In 8, 16, or 32 bit/pixel mode, the offset specifies where within </w:t>
      </w:r>
      <w:r>
        <w:rPr>
          <w:b/>
          <w:bCs/>
        </w:rPr>
        <w:t>the first data dword</w:t>
      </w:r>
      <w:r>
        <w:t xml:space="preserve"> of a line the first valid byte of data occurs.  Allowable values for offset are 0 to 3., however, the offset should normally be set to the first pixel of data within a dword.  This implies that in 32 bit/pixel mode that the offset be set to 0.  In 16 bit/pixel mode, the offset should be either 0 or 2. In 8 bit/pixel mode, the offset can be 0 to 3.</w:t>
      </w:r>
    </w:p>
    <w:p w14:paraId="5F5C440D" w14:textId="77777777" w:rsidR="001F3DF9" w:rsidRDefault="001F3DF9" w:rsidP="001F3DF9">
      <w:pPr>
        <w:jc w:val="both"/>
      </w:pPr>
    </w:p>
    <w:p w14:paraId="71AB7E76" w14:textId="77777777" w:rsidR="001F3DF9" w:rsidRDefault="001F3DF9" w:rsidP="001F3DF9">
      <w:pPr>
        <w:jc w:val="both"/>
      </w:pPr>
      <w:r>
        <w:t xml:space="preserve">If the offset is set to 0, the first data dword contains four bytes of valid data. If the offset is set to 1,  the lowest byte of the first data dword is ignored. If the offset were set to 3, the lower three bytes of the first data dword would be ignored.  The offset applies to only the first dword of data transfers.  Subsequent transfers within a line assume that the entire 32 bit word is valid.   In 1 bit/pixel mode (stipple mode),  offset specifies where within the first data word the first valid </w:t>
      </w:r>
      <w:r>
        <w:rPr>
          <w:u w:val="single"/>
        </w:rPr>
        <w:t>bit</w:t>
      </w:r>
      <w:r>
        <w:t xml:space="preserve"> of data occurs.  Allowable values for offset are from 0 to 31.</w:t>
      </w:r>
    </w:p>
    <w:p w14:paraId="5B1F699B" w14:textId="77777777" w:rsidR="001F3DF9" w:rsidRDefault="001F3DF9" w:rsidP="001F3DF9">
      <w:pPr>
        <w:jc w:val="both"/>
      </w:pPr>
      <w:r>
        <w:tab/>
      </w:r>
      <w:r>
        <w:br w:type="page"/>
      </w:r>
    </w:p>
    <w:p w14:paraId="5F233925" w14:textId="570D2373" w:rsidR="001F3DF9" w:rsidRDefault="001F3DF9" w:rsidP="001F3DF9">
      <w:pPr>
        <w:jc w:val="both"/>
      </w:pPr>
      <w:r>
        <w:t xml:space="preserve">The XY1 register specifies the starting address of the X-Y window in local memory </w:t>
      </w:r>
      <w:r w:rsidR="005854EE">
        <w:t>space in</w:t>
      </w:r>
      <w:r>
        <w:t xml:space="preserve"> terms of X-Y coordinates.  The X-Y address is combined with the linear origin address in DE_ORG to compute the absolute linear address.  XY1 should be programmed after all other XY and drawing parameter registers since writing XY1 will trigger the transfer command.  The XY1 format is shown below:</w:t>
      </w:r>
    </w:p>
    <w:p w14:paraId="65543879" w14:textId="77777777" w:rsidR="001F3DF9" w:rsidRDefault="001F3DF9" w:rsidP="001F3DF9">
      <w:pPr>
        <w:jc w:val="both"/>
      </w:pPr>
    </w:p>
    <w:p w14:paraId="6B0779B5" w14:textId="77777777" w:rsidR="001F3DF9" w:rsidRDefault="001F3DF9" w:rsidP="001F3DF9">
      <w:r>
        <w:object w:dxaOrig="5899" w:dyaOrig="1700" w14:anchorId="370E8CDA">
          <v:shape id="_x0000_i1164" type="#_x0000_t75" style="width:330.25pt;height:85pt" o:ole="">
            <v:imagedata r:id="rId288" o:title=""/>
          </v:shape>
          <o:OLEObject Type="Embed" ProgID="MSDraw" ShapeID="_x0000_i1164" DrawAspect="Content" ObjectID="_1342457411" r:id="rId289">
            <o:FieldCodes>\* MERGEFORMAT</o:FieldCodes>
          </o:OLEObject>
        </w:object>
      </w:r>
    </w:p>
    <w:p w14:paraId="18D50958" w14:textId="77777777" w:rsidR="001F3DF9" w:rsidRDefault="001F3DF9" w:rsidP="001F3DF9">
      <w:pPr>
        <w:jc w:val="both"/>
      </w:pPr>
    </w:p>
    <w:p w14:paraId="3FD440B9" w14:textId="77777777" w:rsidR="001F3DF9" w:rsidRDefault="001F3DF9" w:rsidP="001F3DF9">
      <w:pPr>
        <w:jc w:val="both"/>
      </w:pPr>
    </w:p>
    <w:p w14:paraId="4CC3C52F" w14:textId="77777777" w:rsidR="001F3DF9" w:rsidRDefault="001F3DF9" w:rsidP="001F3DF9">
      <w:pPr>
        <w:jc w:val="both"/>
      </w:pPr>
    </w:p>
    <w:p w14:paraId="0D707CF6" w14:textId="77777777" w:rsidR="001F3DF9" w:rsidRDefault="001F3DF9" w:rsidP="001F3DF9">
      <w:pPr>
        <w:jc w:val="both"/>
      </w:pPr>
      <w:r>
        <w:t>The XY2 register specifies the width and height of the X-Y window in terms of pixels and lines respectively.  The XY2 register format is shown below:</w:t>
      </w:r>
    </w:p>
    <w:p w14:paraId="2F769786" w14:textId="77777777" w:rsidR="001F3DF9" w:rsidRDefault="001F3DF9" w:rsidP="001F3DF9">
      <w:pPr>
        <w:jc w:val="both"/>
      </w:pPr>
    </w:p>
    <w:p w14:paraId="739FC552" w14:textId="77777777" w:rsidR="001F3DF9" w:rsidRDefault="001F3DF9" w:rsidP="001F3DF9">
      <w:r>
        <w:object w:dxaOrig="5899" w:dyaOrig="1700" w14:anchorId="443E69E0">
          <v:shape id="_x0000_i1165" type="#_x0000_t75" style="width:295.05pt;height:85pt" o:ole="">
            <v:imagedata r:id="rId290" o:title=""/>
          </v:shape>
          <o:OLEObject Type="Embed" ProgID="MSDraw" ShapeID="_x0000_i1165" DrawAspect="Content" ObjectID="_1342457412" r:id="rId291">
            <o:FieldCodes>\* MERGEFORMAT</o:FieldCodes>
          </o:OLEObject>
        </w:object>
      </w:r>
    </w:p>
    <w:p w14:paraId="5361CC3B" w14:textId="77777777" w:rsidR="001F3DF9" w:rsidRDefault="001F3DF9" w:rsidP="001F3DF9">
      <w:pPr>
        <w:jc w:val="center"/>
      </w:pPr>
    </w:p>
    <w:p w14:paraId="69E4CD92" w14:textId="77777777" w:rsidR="001F3DF9" w:rsidRDefault="001F3DF9" w:rsidP="001F3DF9">
      <w:pPr>
        <w:jc w:val="both"/>
      </w:pPr>
    </w:p>
    <w:p w14:paraId="09AF4796" w14:textId="77777777" w:rsidR="001F3DF9" w:rsidRDefault="001F3DF9" w:rsidP="001F3DF9">
      <w:pPr>
        <w:jc w:val="both"/>
      </w:pPr>
      <w:r>
        <w:tab/>
      </w:r>
    </w:p>
    <w:p w14:paraId="245A0E66" w14:textId="77777777" w:rsidR="001F3DF9" w:rsidRDefault="001F3DF9" w:rsidP="001F3DF9">
      <w:pPr>
        <w:pStyle w:val="Heading3"/>
      </w:pPr>
      <w:r>
        <w:tab/>
      </w:r>
      <w:r>
        <w:br w:type="page"/>
      </w:r>
      <w:bookmarkStart w:id="313" w:name="_Toc312832989"/>
      <w:r>
        <w:t>A.3.2</w:t>
      </w:r>
      <w:r>
        <w:tab/>
        <w:t>Drawing Parameter Registers for X-Y Windows</w:t>
      </w:r>
      <w:bookmarkEnd w:id="313"/>
    </w:p>
    <w:p w14:paraId="2DE72EC8" w14:textId="77777777" w:rsidR="001F3DF9" w:rsidRDefault="001F3DF9" w:rsidP="001F3DF9">
      <w:pPr>
        <w:pStyle w:val="NormalIndent"/>
        <w:ind w:left="0"/>
        <w:rPr>
          <w:rFonts w:ascii="Times New Roman" w:hAnsi="Times New Roman"/>
        </w:rPr>
      </w:pPr>
    </w:p>
    <w:p w14:paraId="18FA6C53" w14:textId="77777777" w:rsidR="001F3DF9" w:rsidRDefault="001F3DF9" w:rsidP="001F3DF9">
      <w:pPr>
        <w:jc w:val="both"/>
      </w:pPr>
      <w:r>
        <w:t>Since an XY window transfers data through the drawing pipeline, all applicable drawing parameter registers must be programmed appropriately.  During a read transfer, the following drawing parameter registers must be programmed:</w:t>
      </w:r>
    </w:p>
    <w:p w14:paraId="5A1A726F" w14:textId="77777777" w:rsidR="001F3DF9" w:rsidRDefault="001F3DF9" w:rsidP="001F3DF9">
      <w:pPr>
        <w:jc w:val="both"/>
      </w:pPr>
    </w:p>
    <w:p w14:paraId="43A4F4B3" w14:textId="77777777" w:rsidR="001F3DF9" w:rsidRDefault="001F3DF9" w:rsidP="001F3DF9">
      <w:pPr>
        <w:tabs>
          <w:tab w:val="left" w:pos="1440"/>
        </w:tabs>
        <w:jc w:val="both"/>
      </w:pPr>
      <w:r>
        <w:t>BUF_CTRL</w:t>
      </w:r>
      <w:r>
        <w:tab/>
      </w:r>
      <w:r>
        <w:tab/>
        <w:t>Buffer Control Register</w:t>
      </w:r>
    </w:p>
    <w:p w14:paraId="2A4C51D8" w14:textId="77777777" w:rsidR="001F3DF9" w:rsidRDefault="001F3DF9" w:rsidP="001F3DF9">
      <w:pPr>
        <w:tabs>
          <w:tab w:val="left" w:pos="1440"/>
        </w:tabs>
        <w:jc w:val="both"/>
      </w:pPr>
      <w:r>
        <w:t>XYW_AD</w:t>
      </w:r>
      <w:r>
        <w:tab/>
      </w:r>
      <w:r>
        <w:tab/>
        <w:t>XY Window Address</w:t>
      </w:r>
    </w:p>
    <w:p w14:paraId="4CEC84A3" w14:textId="77777777" w:rsidR="001F3DF9" w:rsidRDefault="001F3DF9" w:rsidP="001F3DF9">
      <w:pPr>
        <w:tabs>
          <w:tab w:val="left" w:pos="1440"/>
        </w:tabs>
        <w:jc w:val="both"/>
      </w:pPr>
      <w:r>
        <w:t>XYW_SZ</w:t>
      </w:r>
      <w:r>
        <w:tab/>
      </w:r>
      <w:r>
        <w:tab/>
        <w:t>XY Window Size</w:t>
      </w:r>
    </w:p>
    <w:p w14:paraId="28A951C2" w14:textId="77777777" w:rsidR="001F3DF9" w:rsidRDefault="001F3DF9" w:rsidP="001F3DF9">
      <w:pPr>
        <w:tabs>
          <w:tab w:val="left" w:pos="1440"/>
        </w:tabs>
        <w:jc w:val="both"/>
      </w:pPr>
      <w:r>
        <w:t>DE_PGE</w:t>
      </w:r>
      <w:r>
        <w:tab/>
      </w:r>
      <w:r>
        <w:tab/>
        <w:t>Page offset into local buffer(s)</w:t>
      </w:r>
    </w:p>
    <w:p w14:paraId="02B25293" w14:textId="77777777" w:rsidR="001F3DF9" w:rsidRDefault="001F3DF9" w:rsidP="001F3DF9">
      <w:pPr>
        <w:tabs>
          <w:tab w:val="left" w:pos="1440"/>
        </w:tabs>
        <w:jc w:val="both"/>
      </w:pPr>
      <w:r>
        <w:t>DE_SORG</w:t>
      </w:r>
      <w:r>
        <w:tab/>
      </w:r>
      <w:r>
        <w:tab/>
        <w:t>Origin of read data</w:t>
      </w:r>
    </w:p>
    <w:p w14:paraId="0E1695BE" w14:textId="77777777" w:rsidR="001F3DF9" w:rsidRDefault="001F3DF9" w:rsidP="001F3DF9">
      <w:pPr>
        <w:tabs>
          <w:tab w:val="left" w:pos="1440"/>
        </w:tabs>
        <w:jc w:val="both"/>
      </w:pPr>
      <w:r>
        <w:t>DE_SPTCH</w:t>
      </w:r>
      <w:r>
        <w:tab/>
      </w:r>
      <w:r>
        <w:tab/>
        <w:t>Source data pitch</w:t>
      </w:r>
    </w:p>
    <w:p w14:paraId="137B4051" w14:textId="77777777" w:rsidR="001F3DF9" w:rsidRDefault="001F3DF9" w:rsidP="001F3DF9">
      <w:pPr>
        <w:tabs>
          <w:tab w:val="left" w:pos="1440"/>
        </w:tabs>
        <w:jc w:val="both"/>
      </w:pPr>
      <w:r>
        <w:t>CMD_OPC</w:t>
      </w:r>
      <w:r>
        <w:tab/>
      </w:r>
      <w:r>
        <w:tab/>
        <w:t>Opcode for  RXFER (0x6)</w:t>
      </w:r>
    </w:p>
    <w:p w14:paraId="7A5F26EF" w14:textId="77777777" w:rsidR="001F3DF9" w:rsidRDefault="001F3DF9" w:rsidP="001F3DF9">
      <w:pPr>
        <w:tabs>
          <w:tab w:val="left" w:pos="1440"/>
        </w:tabs>
        <w:jc w:val="both"/>
      </w:pPr>
    </w:p>
    <w:p w14:paraId="2F6591EA" w14:textId="77777777" w:rsidR="001F3DF9" w:rsidRDefault="001F3DF9" w:rsidP="001F3DF9">
      <w:pPr>
        <w:jc w:val="both"/>
      </w:pPr>
      <w:r>
        <w:t>During a write transfer, the host data is treated as source data and the following drawing parameter registers must be programmed:</w:t>
      </w:r>
    </w:p>
    <w:p w14:paraId="669B97D8" w14:textId="77777777" w:rsidR="001F3DF9" w:rsidRDefault="001F3DF9" w:rsidP="001F3DF9">
      <w:pPr>
        <w:jc w:val="both"/>
      </w:pPr>
    </w:p>
    <w:p w14:paraId="7A1D3180" w14:textId="77777777" w:rsidR="001F3DF9" w:rsidRDefault="001F3DF9" w:rsidP="001F3DF9">
      <w:pPr>
        <w:jc w:val="both"/>
      </w:pPr>
      <w:r>
        <w:t>BUF_CTRL</w:t>
      </w:r>
      <w:r>
        <w:tab/>
      </w:r>
      <w:r>
        <w:tab/>
        <w:t>Buffer Control Register</w:t>
      </w:r>
    </w:p>
    <w:p w14:paraId="4D00FB41" w14:textId="77777777" w:rsidR="001F3DF9" w:rsidRDefault="001F3DF9" w:rsidP="001F3DF9">
      <w:pPr>
        <w:jc w:val="both"/>
      </w:pPr>
      <w:r>
        <w:t>XYW_AD</w:t>
      </w:r>
      <w:r>
        <w:tab/>
      </w:r>
      <w:r>
        <w:tab/>
        <w:t>XY Window Address</w:t>
      </w:r>
    </w:p>
    <w:p w14:paraId="39B3BAEA" w14:textId="77777777" w:rsidR="001F3DF9" w:rsidRDefault="001F3DF9" w:rsidP="001F3DF9">
      <w:pPr>
        <w:jc w:val="both"/>
      </w:pPr>
      <w:r>
        <w:t>XYW_SZ</w:t>
      </w:r>
      <w:r>
        <w:tab/>
      </w:r>
      <w:r>
        <w:tab/>
        <w:t>XY Window Size</w:t>
      </w:r>
    </w:p>
    <w:p w14:paraId="3F1675BB" w14:textId="77777777" w:rsidR="001F3DF9" w:rsidRDefault="001F3DF9" w:rsidP="001F3DF9">
      <w:pPr>
        <w:jc w:val="both"/>
      </w:pPr>
      <w:r>
        <w:t>DE_PGE</w:t>
      </w:r>
      <w:r>
        <w:tab/>
      </w:r>
      <w:r>
        <w:tab/>
        <w:t>Page offset into local buffer(s)</w:t>
      </w:r>
    </w:p>
    <w:p w14:paraId="5BAF4ECA" w14:textId="77777777" w:rsidR="001F3DF9" w:rsidRDefault="001F3DF9" w:rsidP="001F3DF9">
      <w:pPr>
        <w:jc w:val="both"/>
      </w:pPr>
      <w:r>
        <w:t>DE_DORG</w:t>
      </w:r>
      <w:r>
        <w:tab/>
      </w:r>
      <w:r>
        <w:tab/>
        <w:t>Origin of destination data</w:t>
      </w:r>
    </w:p>
    <w:p w14:paraId="6F6E7CA3" w14:textId="77777777" w:rsidR="001F3DF9" w:rsidRDefault="001F3DF9" w:rsidP="001F3DF9">
      <w:pPr>
        <w:jc w:val="both"/>
      </w:pPr>
      <w:r>
        <w:t>DE_DPTCH</w:t>
      </w:r>
      <w:r>
        <w:tab/>
      </w:r>
      <w:r>
        <w:tab/>
        <w:t>Destination data pitch</w:t>
      </w:r>
    </w:p>
    <w:p w14:paraId="7CB07092" w14:textId="77777777" w:rsidR="001F3DF9" w:rsidRDefault="001F3DF9" w:rsidP="001F3DF9">
      <w:pPr>
        <w:jc w:val="both"/>
      </w:pPr>
      <w:r>
        <w:t>CMD_OPC</w:t>
      </w:r>
      <w:r>
        <w:tab/>
      </w:r>
      <w:r>
        <w:tab/>
        <w:t>Opcode for  WXFER (0x7)</w:t>
      </w:r>
    </w:p>
    <w:p w14:paraId="17DB9EE2" w14:textId="77777777" w:rsidR="001F3DF9" w:rsidRDefault="001F3DF9" w:rsidP="001F3DF9">
      <w:pPr>
        <w:jc w:val="both"/>
      </w:pPr>
      <w:r>
        <w:t>CMD_ROP</w:t>
      </w:r>
      <w:r>
        <w:tab/>
      </w:r>
      <w:r>
        <w:tab/>
        <w:t>Raster operation</w:t>
      </w:r>
    </w:p>
    <w:p w14:paraId="5F6AF1BB" w14:textId="77777777" w:rsidR="001F3DF9" w:rsidRDefault="001F3DF9" w:rsidP="001F3DF9">
      <w:pPr>
        <w:jc w:val="both"/>
      </w:pPr>
      <w:r>
        <w:t>CMD_STYLE</w:t>
      </w:r>
      <w:r>
        <w:tab/>
      </w:r>
      <w:r>
        <w:tab/>
        <w:t>Command Style</w:t>
      </w:r>
    </w:p>
    <w:p w14:paraId="24C88487" w14:textId="77777777" w:rsidR="001F3DF9" w:rsidRDefault="001F3DF9" w:rsidP="001F3DF9">
      <w:pPr>
        <w:jc w:val="both"/>
      </w:pPr>
      <w:r>
        <w:t>CMD_CLP</w:t>
      </w:r>
      <w:r>
        <w:tab/>
      </w:r>
      <w:r>
        <w:tab/>
        <w:t>Clipping Control</w:t>
      </w:r>
    </w:p>
    <w:p w14:paraId="3B90F09B" w14:textId="77777777" w:rsidR="001F3DF9" w:rsidRDefault="001F3DF9" w:rsidP="001F3DF9">
      <w:pPr>
        <w:jc w:val="both"/>
      </w:pPr>
      <w:r>
        <w:t>FORE</w:t>
      </w:r>
      <w:r>
        <w:tab/>
      </w:r>
      <w:r>
        <w:tab/>
      </w:r>
      <w:r>
        <w:tab/>
        <w:t>Foreground Color Register</w:t>
      </w:r>
    </w:p>
    <w:p w14:paraId="426B41AD" w14:textId="77777777" w:rsidR="001F3DF9" w:rsidRDefault="001F3DF9" w:rsidP="001F3DF9">
      <w:pPr>
        <w:jc w:val="both"/>
      </w:pPr>
      <w:r>
        <w:t>BACK</w:t>
      </w:r>
      <w:r>
        <w:tab/>
      </w:r>
      <w:r>
        <w:tab/>
      </w:r>
      <w:r>
        <w:tab/>
        <w:t>Background Color Register</w:t>
      </w:r>
    </w:p>
    <w:p w14:paraId="27C35BBF" w14:textId="77777777" w:rsidR="001F3DF9" w:rsidRDefault="001F3DF9" w:rsidP="001F3DF9">
      <w:pPr>
        <w:jc w:val="both"/>
      </w:pPr>
      <w:r>
        <w:t>MASK</w:t>
      </w:r>
      <w:r>
        <w:tab/>
      </w:r>
      <w:r>
        <w:tab/>
      </w:r>
      <w:r>
        <w:tab/>
        <w:t>Plane Mask</w:t>
      </w:r>
    </w:p>
    <w:p w14:paraId="0CA37652" w14:textId="77777777" w:rsidR="001F3DF9" w:rsidRDefault="001F3DF9" w:rsidP="001F3DF9">
      <w:pPr>
        <w:jc w:val="both"/>
      </w:pPr>
      <w:r>
        <w:t>RMSK</w:t>
      </w:r>
      <w:r>
        <w:tab/>
      </w:r>
      <w:r>
        <w:tab/>
      </w:r>
      <w:r>
        <w:tab/>
        <w:t>Raster Mask</w:t>
      </w:r>
    </w:p>
    <w:p w14:paraId="75FEE9A6" w14:textId="77777777" w:rsidR="001F3DF9" w:rsidRDefault="001F3DF9" w:rsidP="001F3DF9">
      <w:pPr>
        <w:jc w:val="both"/>
      </w:pPr>
      <w:r>
        <w:t>CLPTL</w:t>
      </w:r>
      <w:r>
        <w:tab/>
      </w:r>
      <w:r>
        <w:tab/>
      </w:r>
      <w:r>
        <w:tab/>
        <w:t>Top Left Clip</w:t>
      </w:r>
    </w:p>
    <w:p w14:paraId="4F56788B" w14:textId="77777777" w:rsidR="001F3DF9" w:rsidRDefault="001F3DF9" w:rsidP="001F3DF9">
      <w:pPr>
        <w:tabs>
          <w:tab w:val="left" w:pos="1440"/>
        </w:tabs>
        <w:jc w:val="both"/>
      </w:pPr>
      <w:r>
        <w:t>CLPBR</w:t>
      </w:r>
      <w:r>
        <w:tab/>
      </w:r>
      <w:r>
        <w:tab/>
        <w:t>Bottom Right Clip</w:t>
      </w:r>
    </w:p>
    <w:p w14:paraId="435B546C" w14:textId="77777777" w:rsidR="001F3DF9" w:rsidRDefault="001F3DF9" w:rsidP="001F3DF9">
      <w:pPr>
        <w:jc w:val="both"/>
      </w:pPr>
    </w:p>
    <w:p w14:paraId="21C28A9A" w14:textId="77777777" w:rsidR="001F3DF9" w:rsidRDefault="001F3DF9" w:rsidP="001F3DF9">
      <w:pPr>
        <w:pStyle w:val="Heading3"/>
        <w:tabs>
          <w:tab w:val="left" w:pos="720"/>
        </w:tabs>
      </w:pPr>
      <w:r>
        <w:tab/>
      </w:r>
      <w:r>
        <w:br w:type="page"/>
      </w:r>
      <w:bookmarkStart w:id="314" w:name="_Toc312832990"/>
      <w:r>
        <w:t>A.3.3</w:t>
      </w:r>
      <w:r>
        <w:tab/>
        <w:t>XY Window Example</w:t>
      </w:r>
      <w:bookmarkEnd w:id="314"/>
    </w:p>
    <w:p w14:paraId="3F4C07D8" w14:textId="77777777" w:rsidR="001F3DF9" w:rsidRDefault="001F3DF9" w:rsidP="001F3DF9">
      <w:pPr>
        <w:pStyle w:val="NormalIndent"/>
        <w:tabs>
          <w:tab w:val="left" w:pos="720"/>
        </w:tabs>
        <w:ind w:left="0"/>
        <w:rPr>
          <w:rFonts w:ascii="Times New Roman" w:hAnsi="Times New Roman"/>
        </w:rPr>
      </w:pPr>
    </w:p>
    <w:p w14:paraId="62D5B166" w14:textId="77777777" w:rsidR="001F3DF9" w:rsidRDefault="001F3DF9" w:rsidP="001F3DF9">
      <w:pPr>
        <w:tabs>
          <w:tab w:val="left" w:pos="720"/>
        </w:tabs>
        <w:jc w:val="both"/>
      </w:pPr>
      <w:r>
        <w:t>The diagram below illustrates a XY window for a write transfer.  The starting address of the window is specified by DE_DORG offset by X1 pixels and Y1 lines.  The width of the window is X2 pixels and the height is Y2 lines.  In this example, X2 is programmed for 38 pixels and Y2 is programmed for 8 lines.  The first word offset, XY0, is programmed to 1 pixel.  The pixel depth is assumed to be 8 bits/pixel.</w:t>
      </w:r>
    </w:p>
    <w:p w14:paraId="3B037E48" w14:textId="77777777" w:rsidR="001F3DF9" w:rsidRDefault="001F3DF9" w:rsidP="001F3DF9">
      <w:pPr>
        <w:tabs>
          <w:tab w:val="left" w:pos="720"/>
        </w:tabs>
        <w:jc w:val="both"/>
      </w:pPr>
      <w:r>
        <w:tab/>
      </w:r>
    </w:p>
    <w:p w14:paraId="10105D09" w14:textId="77777777" w:rsidR="001F3DF9" w:rsidRDefault="001F3DF9" w:rsidP="001F3DF9">
      <w:pPr>
        <w:tabs>
          <w:tab w:val="left" w:pos="720"/>
        </w:tabs>
        <w:jc w:val="both"/>
      </w:pPr>
      <w:r>
        <w:t xml:space="preserve">The first 32 bit word of data that the host transfers through the XY window, word 0, will be written to the first location of the XY window.  Since XY0 is set to 1, the first pixel of the first word is </w:t>
      </w:r>
      <w:r>
        <w:tab/>
        <w:t xml:space="preserve">discarded.  Therefore, only three pixels from the first host word are written.  The next eight host data words are written in their entirety to consecutive locations.  At this point, a total of 35 pixels have been written: 3 from the first word and 32 from the next eight words.  Since the window was programmed to 38 pixels wide, only three pixels from word 9 will be written.  It is very important to realize that the last pixel of word 9 will be discarded.  It </w:t>
      </w:r>
      <w:r>
        <w:rPr>
          <w:u w:val="single"/>
        </w:rPr>
        <w:t xml:space="preserve">cannot </w:t>
      </w:r>
      <w:r>
        <w:t xml:space="preserve">contain the first pixel of data for </w:t>
      </w:r>
      <w:r>
        <w:tab/>
        <w:t>the next line.  It is software's responsibility to make sure that bitmaps that are transferred through an XY window are padded appropriately.</w:t>
      </w:r>
    </w:p>
    <w:p w14:paraId="5ECDE3AE" w14:textId="77777777" w:rsidR="001F3DF9" w:rsidRDefault="001F3DF9" w:rsidP="001F3DF9">
      <w:pPr>
        <w:tabs>
          <w:tab w:val="left" w:pos="720"/>
        </w:tabs>
        <w:jc w:val="both"/>
      </w:pPr>
    </w:p>
    <w:p w14:paraId="1BA47A02" w14:textId="77777777" w:rsidR="001F3DF9" w:rsidRDefault="001F3DF9" w:rsidP="001F3DF9">
      <w:pPr>
        <w:tabs>
          <w:tab w:val="left" w:pos="720"/>
        </w:tabs>
        <w:jc w:val="both"/>
      </w:pPr>
      <w:r>
        <w:t>Word 10 of host data will be written to the first location of the second line with the first pixel discarded due to XY0 being set to 1.  Host data will continue to be written in the manner described above until the last pixel of the last line is written.  When the last pixel is written,  the transfer is considered complete and any additional data written to the window will be ignored.  Data from the host is always considered to be sequential.  Any time data is not sequential, a new XY1 value must be loaded corresponding to the new address of the data.</w:t>
      </w:r>
    </w:p>
    <w:p w14:paraId="0FE95281" w14:textId="77777777" w:rsidR="001F3DF9" w:rsidRDefault="001F3DF9" w:rsidP="001F3DF9">
      <w:pPr>
        <w:jc w:val="both"/>
      </w:pPr>
    </w:p>
    <w:p w14:paraId="050EE60D" w14:textId="77777777" w:rsidR="001F3DF9" w:rsidRDefault="001F3DF9" w:rsidP="001F3DF9">
      <w:pPr>
        <w:jc w:val="center"/>
      </w:pPr>
      <w:r>
        <w:object w:dxaOrig="7720" w:dyaOrig="6368" w14:anchorId="297098AF">
          <v:shape id="_x0000_i1166" type="#_x0000_t75" style="width:386pt;height:318.3pt" o:ole="">
            <v:imagedata r:id="rId292" o:title=""/>
          </v:shape>
          <o:OLEObject Type="Embed" ProgID="MSDraw" ShapeID="_x0000_i1166" DrawAspect="Content" ObjectID="_1342457413" r:id="rId293">
            <o:FieldCodes>\* MERGEFORMAT</o:FieldCodes>
          </o:OLEObject>
        </w:object>
      </w:r>
    </w:p>
    <w:p w14:paraId="279C2344" w14:textId="77777777" w:rsidR="001F3DF9" w:rsidRDefault="001F3DF9" w:rsidP="001F3DF9">
      <w:r>
        <w:br w:type="page"/>
      </w:r>
    </w:p>
    <w:p w14:paraId="2C01B76E" w14:textId="2E15D2FD" w:rsidR="001F3DF9" w:rsidRDefault="001F3DF9" w:rsidP="001F3DF9">
      <w:pPr>
        <w:pStyle w:val="Heading2"/>
        <w:tabs>
          <w:tab w:val="left" w:pos="720"/>
        </w:tabs>
      </w:pPr>
      <w:bookmarkStart w:id="315" w:name="_Toc312832991"/>
      <w:bookmarkStart w:id="316" w:name="_Toc332687812"/>
      <w:bookmarkStart w:id="317" w:name="_Toc332695253"/>
      <w:bookmarkStart w:id="318" w:name="_Toc332695711"/>
      <w:r>
        <w:t>A.4</w:t>
      </w:r>
      <w:r>
        <w:tab/>
        <w:t>Control of the Command Pipeline</w:t>
      </w:r>
      <w:bookmarkEnd w:id="315"/>
      <w:bookmarkEnd w:id="316"/>
      <w:bookmarkEnd w:id="317"/>
      <w:bookmarkEnd w:id="318"/>
    </w:p>
    <w:p w14:paraId="58E6B4A0" w14:textId="77777777" w:rsidR="001F3DF9" w:rsidRDefault="001F3DF9" w:rsidP="001F3DF9"/>
    <w:p w14:paraId="25AC4AC6" w14:textId="77777777" w:rsidR="001F3DF9" w:rsidRDefault="001F3DF9" w:rsidP="001F3DF9">
      <w:r>
        <w:t>Control of the command pipeline is a three step process.</w:t>
      </w:r>
    </w:p>
    <w:p w14:paraId="5DBD4FF1" w14:textId="6B9B7021" w:rsidR="001F3DF9" w:rsidRDefault="001F3DF9" w:rsidP="001F3DF9">
      <w:pPr>
        <w:pStyle w:val="List"/>
        <w:tabs>
          <w:tab w:val="clear" w:pos="990"/>
          <w:tab w:val="left" w:pos="720"/>
          <w:tab w:val="left" w:pos="1260"/>
          <w:tab w:val="left" w:pos="1440"/>
          <w:tab w:val="left" w:pos="1800"/>
        </w:tabs>
        <w:rPr>
          <w:rFonts w:ascii="Times New Roman" w:hAnsi="Times New Roman" w:cs="Times New Roman"/>
        </w:rPr>
      </w:pPr>
      <w:r>
        <w:rPr>
          <w:rFonts w:ascii="Times New Roman" w:hAnsi="Times New Roman" w:cs="Times New Roman"/>
          <w:b/>
          <w:bCs/>
        </w:rPr>
        <w:t>Step 1.</w:t>
      </w:r>
      <w:r>
        <w:rPr>
          <w:rFonts w:ascii="Times New Roman" w:hAnsi="Times New Roman" w:cs="Times New Roman"/>
        </w:rPr>
        <w:t xml:space="preserve"> </w:t>
      </w:r>
      <w:r>
        <w:rPr>
          <w:rFonts w:ascii="Times New Roman" w:hAnsi="Times New Roman" w:cs="Times New Roman"/>
        </w:rPr>
        <w:tab/>
        <w:t>Ens</w:t>
      </w:r>
      <w:r w:rsidR="005854EE">
        <w:rPr>
          <w:rFonts w:ascii="Times New Roman" w:hAnsi="Times New Roman" w:cs="Times New Roman"/>
        </w:rPr>
        <w:t>ure that GPLGPU</w:t>
      </w:r>
      <w:r>
        <w:rPr>
          <w:rFonts w:ascii="Times New Roman" w:hAnsi="Times New Roman" w:cs="Times New Roman"/>
        </w:rPr>
        <w:t xml:space="preserve"> is ready to accept new data.</w:t>
      </w:r>
    </w:p>
    <w:p w14:paraId="42B0AB5D" w14:textId="77777777" w:rsidR="001F3DF9" w:rsidRDefault="001F3DF9" w:rsidP="001F3DF9">
      <w:pPr>
        <w:pStyle w:val="List"/>
        <w:tabs>
          <w:tab w:val="clear" w:pos="990"/>
          <w:tab w:val="left" w:pos="720"/>
          <w:tab w:val="left" w:pos="1440"/>
          <w:tab w:val="left" w:pos="1800"/>
        </w:tabs>
        <w:rPr>
          <w:rFonts w:ascii="Times New Roman" w:hAnsi="Times New Roman" w:cs="Times New Roman"/>
        </w:rPr>
      </w:pPr>
      <w:r>
        <w:rPr>
          <w:rFonts w:ascii="Times New Roman" w:hAnsi="Times New Roman" w:cs="Times New Roman"/>
          <w:b/>
          <w:bCs/>
        </w:rPr>
        <w:t>Step 2.</w:t>
      </w:r>
      <w:r>
        <w:rPr>
          <w:rFonts w:ascii="Times New Roman" w:hAnsi="Times New Roman" w:cs="Times New Roman"/>
        </w:rPr>
        <w:t xml:space="preserve"> </w:t>
      </w:r>
      <w:r>
        <w:rPr>
          <w:rFonts w:ascii="Times New Roman" w:hAnsi="Times New Roman" w:cs="Times New Roman"/>
        </w:rPr>
        <w:tab/>
        <w:t>Update registers.</w:t>
      </w:r>
    </w:p>
    <w:p w14:paraId="0EAAEE52" w14:textId="64777AA3" w:rsidR="001F3DF9" w:rsidRDefault="001F3DF9" w:rsidP="001F3DF9">
      <w:pPr>
        <w:pStyle w:val="List"/>
        <w:tabs>
          <w:tab w:val="clear" w:pos="990"/>
          <w:tab w:val="left" w:pos="720"/>
          <w:tab w:val="left" w:pos="1440"/>
          <w:tab w:val="left" w:pos="1800"/>
        </w:tabs>
        <w:rPr>
          <w:rFonts w:ascii="Times New Roman" w:hAnsi="Times New Roman" w:cs="Times New Roman"/>
        </w:rPr>
      </w:pPr>
      <w:r>
        <w:rPr>
          <w:rFonts w:ascii="Times New Roman" w:hAnsi="Times New Roman" w:cs="Times New Roman"/>
          <w:b/>
          <w:bCs/>
        </w:rPr>
        <w:t>Step 3.</w:t>
      </w:r>
      <w:r>
        <w:rPr>
          <w:rFonts w:ascii="Times New Roman" w:hAnsi="Times New Roman" w:cs="Times New Roman"/>
          <w:b/>
          <w:bCs/>
        </w:rPr>
        <w:tab/>
      </w:r>
      <w:r>
        <w:rPr>
          <w:rFonts w:ascii="Times New Roman" w:hAnsi="Times New Roman" w:cs="Times New Roman"/>
        </w:rPr>
        <w:t xml:space="preserve">Trigger </w:t>
      </w:r>
      <w:r w:rsidR="005854EE">
        <w:rPr>
          <w:rFonts w:ascii="Times New Roman" w:hAnsi="Times New Roman" w:cs="Times New Roman"/>
        </w:rPr>
        <w:t>new</w:t>
      </w:r>
      <w:r>
        <w:rPr>
          <w:rFonts w:ascii="Times New Roman" w:hAnsi="Times New Roman" w:cs="Times New Roman"/>
        </w:rPr>
        <w:t xml:space="preserve"> command.</w:t>
      </w:r>
    </w:p>
    <w:p w14:paraId="4E8589F8" w14:textId="77777777" w:rsidR="001F3DF9" w:rsidRDefault="001F3DF9" w:rsidP="001F3DF9">
      <w:pPr>
        <w:pStyle w:val="List"/>
        <w:rPr>
          <w:rFonts w:ascii="Times New Roman" w:hAnsi="Times New Roman" w:cs="Times New Roman"/>
        </w:rPr>
      </w:pPr>
    </w:p>
    <w:p w14:paraId="740AC230" w14:textId="32C69998" w:rsidR="001F3DF9" w:rsidRDefault="005854EE" w:rsidP="001F3DF9">
      <w:pPr>
        <w:jc w:val="both"/>
      </w:pPr>
      <w:r>
        <w:t>GPLGPU</w:t>
      </w:r>
      <w:r w:rsidR="001F3DF9">
        <w:rPr>
          <w:vertAlign w:val="superscript"/>
        </w:rPr>
        <w:t xml:space="preserve"> </w:t>
      </w:r>
      <w:r w:rsidR="001F3DF9">
        <w:t xml:space="preserve">employs extensive pipelining to smooth the process of loading new commands and parameters. When a command begins execution, all of the required parameters are transferred from the host accessible registers to internal working registers.  When the parameters have been transferred to internal registers, </w:t>
      </w:r>
      <w:r>
        <w:t>GPLGPU</w:t>
      </w:r>
      <w:r w:rsidR="001F3DF9">
        <w:t xml:space="preserve"> is ready to accept a new command and parameters into its host accessible registers.</w:t>
      </w:r>
    </w:p>
    <w:p w14:paraId="5BC89622" w14:textId="77777777" w:rsidR="001F3DF9" w:rsidRDefault="001F3DF9" w:rsidP="001F3DF9">
      <w:pPr>
        <w:jc w:val="both"/>
      </w:pPr>
    </w:p>
    <w:p w14:paraId="3934895E" w14:textId="7CF8BF74" w:rsidR="001F3DF9" w:rsidRDefault="001F3DF9" w:rsidP="001F3DF9">
      <w:pPr>
        <w:jc w:val="both"/>
      </w:pPr>
      <w:r>
        <w:t xml:space="preserve">The command is queued for execution once the command trigger register (XY1) or the 3D_TRIG register (for 3D lines and triangles) has been written. This register must be the last one written in any command sequence. It is important to note that a command will not be triggered unless the most significant byte of XY1 or 3D_TRIG has been written.  As soon as the trigger is written, </w:t>
      </w:r>
      <w:r w:rsidR="00FF4B16">
        <w:t>GPLGPU</w:t>
      </w:r>
      <w:r>
        <w:t xml:space="preserve"> will acknowledge by asserting the BUSY signal. A command that is ready for execution must still wait for a previous command to complete execution before it will actually start. During this waiting period, BUSY will remain set. </w:t>
      </w:r>
    </w:p>
    <w:p w14:paraId="2F86AE05" w14:textId="77777777" w:rsidR="001F3DF9" w:rsidRDefault="001F3DF9" w:rsidP="001F3DF9">
      <w:pPr>
        <w:jc w:val="both"/>
      </w:pPr>
    </w:p>
    <w:p w14:paraId="5CCECB9C" w14:textId="77777777" w:rsidR="001F3DF9" w:rsidRDefault="001F3DF9" w:rsidP="001F3DF9">
      <w:pPr>
        <w:jc w:val="both"/>
      </w:pPr>
      <w:r>
        <w:t>There are four additional bits that may be monitored to control the command pipeline. PRV (FLOW[3]) has two separate interpretations.  During a write transfer, PRV=1 implies that at least half of the data cache is ready to receive data.  During all other operations, PRV=1 indicates that the previously triggered command is still executing.  It is similar to BUSY, except that PRV will not be de-asserted until both the drawing engine and memory controller have completed all operations associated with the previously triggered command.  PRV is useful when operating the drawing engine in "dual cache mode".</w:t>
      </w:r>
    </w:p>
    <w:p w14:paraId="0465F8B1" w14:textId="77777777" w:rsidR="001F3DF9" w:rsidRDefault="001F3DF9" w:rsidP="001F3DF9">
      <w:pPr>
        <w:jc w:val="both"/>
      </w:pPr>
    </w:p>
    <w:p w14:paraId="570249AF" w14:textId="77777777" w:rsidR="001F3DF9" w:rsidRDefault="001F3DF9" w:rsidP="001F3DF9">
      <w:pPr>
        <w:jc w:val="both"/>
      </w:pPr>
      <w:r>
        <w:t>CLP (FLOW[2]) will indicate that the command that just completed did so as the result of a clipping condition (i.e. stop on clip boundary). The CLP bit is cleared every time a new command begins execution, so it is important not to pipeline commands if the status of CLP is to be relied on.</w:t>
      </w:r>
    </w:p>
    <w:p w14:paraId="0DD19EEF" w14:textId="77777777" w:rsidR="001F3DF9" w:rsidRDefault="001F3DF9" w:rsidP="001F3DF9">
      <w:pPr>
        <w:jc w:val="both"/>
      </w:pPr>
    </w:p>
    <w:p w14:paraId="3DCB00EE" w14:textId="3EACDF5F" w:rsidR="001F3DF9" w:rsidRDefault="001F3DF9" w:rsidP="001F3DF9">
      <w:pPr>
        <w:jc w:val="both"/>
      </w:pPr>
      <w:r>
        <w:t xml:space="preserve">Drawing Engine Busy (DEB- FLOW[0]) and Memory Controller Busy (MCB - FLOW[1]) provide additional visibility into the internal state of </w:t>
      </w:r>
      <w:r w:rsidR="00FF4B16">
        <w:t>GPLGPU.</w:t>
      </w:r>
      <w:r>
        <w:t xml:space="preserve"> The drawing engine is idle when no commands are currently in execution. The memory controller will assert MCB when it is currently running a memory cycle or has a request for a memory cycle in its queue. Note that refresh or display transfer cycles alone will not cause MCB to be asserted, however they will cause MCB to be held if there are normal memory requests in the memory controller queue. The MCB bit is very useful in determining the integrity of data to be read back from the local buffers.</w:t>
      </w:r>
    </w:p>
    <w:p w14:paraId="2FEF7697" w14:textId="77777777" w:rsidR="001F3DF9" w:rsidRDefault="001F3DF9" w:rsidP="001F3DF9">
      <w:pPr>
        <w:jc w:val="both"/>
      </w:pPr>
      <w:r>
        <w:br w:type="page"/>
      </w:r>
    </w:p>
    <w:p w14:paraId="10A54750" w14:textId="77777777" w:rsidR="001F3DF9" w:rsidRDefault="001F3DF9" w:rsidP="001F3DF9">
      <w:pPr>
        <w:rPr>
          <w:b/>
          <w:bCs/>
        </w:rPr>
      </w:pPr>
      <w:bookmarkStart w:id="319" w:name="_Toc312832992"/>
      <w:bookmarkStart w:id="320" w:name="_Toc332687813"/>
      <w:bookmarkStart w:id="321" w:name="_Toc332695254"/>
      <w:r>
        <w:rPr>
          <w:b/>
          <w:bCs/>
        </w:rPr>
        <w:t>Control of the Command Pipeline (Continued)</w:t>
      </w:r>
      <w:bookmarkEnd w:id="319"/>
      <w:bookmarkEnd w:id="320"/>
      <w:bookmarkEnd w:id="321"/>
    </w:p>
    <w:p w14:paraId="2FAD9457" w14:textId="77777777" w:rsidR="001F3DF9" w:rsidRDefault="001F3DF9" w:rsidP="001F3DF9"/>
    <w:p w14:paraId="3120A400" w14:textId="77777777" w:rsidR="001F3DF9" w:rsidRDefault="001F3DF9" w:rsidP="001F3DF9">
      <w:pPr>
        <w:jc w:val="both"/>
      </w:pPr>
      <w:r>
        <w:t>When utilizing X-Y windows, the pipeline must be controlled in a slightly different way.  As with any command, the BUSY signal must be monitored before any new parameters are loaded into the host accessible registers.  After setting up the X-Y transfer, the DEB bit must be checked to insure that the drawing engine has completed its current command.  When the drawing engine is idle, the X-Y transfer may be triggered.  When all X-Y data has been transferred from the host, the DEB should again be checked to ensure that the drawing engine is idle before the next command can be triggered.  If this is not done, it is possible that there still could be valid data in the cache that could be corrupted if another command is triggered.  It is important to note that DEB will remain active until all the data specified by the X-Y parameters has been transferred.</w:t>
      </w:r>
    </w:p>
    <w:p w14:paraId="4C405809" w14:textId="77777777" w:rsidR="001F3DF9" w:rsidRDefault="001F3DF9" w:rsidP="001F3DF9">
      <w:pPr>
        <w:jc w:val="both"/>
      </w:pPr>
      <w:r>
        <w:br w:type="page"/>
      </w:r>
    </w:p>
    <w:p w14:paraId="5B7E2869" w14:textId="307C6467" w:rsidR="001F3DF9" w:rsidRDefault="001F3DF9" w:rsidP="001F3DF9">
      <w:pPr>
        <w:pStyle w:val="Heading2"/>
        <w:tabs>
          <w:tab w:val="left" w:pos="720"/>
        </w:tabs>
      </w:pPr>
      <w:bookmarkStart w:id="322" w:name="_Toc312832994"/>
      <w:bookmarkStart w:id="323" w:name="_Toc332687815"/>
      <w:bookmarkStart w:id="324" w:name="_Toc332695256"/>
      <w:bookmarkStart w:id="325" w:name="_Toc332695713"/>
      <w:r>
        <w:tab/>
        <w:t>A.5</w:t>
      </w:r>
      <w:r>
        <w:tab/>
        <w:t>Draw Style and Patterning</w:t>
      </w:r>
      <w:bookmarkEnd w:id="322"/>
      <w:bookmarkEnd w:id="323"/>
      <w:bookmarkEnd w:id="324"/>
      <w:bookmarkEnd w:id="325"/>
    </w:p>
    <w:p w14:paraId="11E12781" w14:textId="77777777" w:rsidR="001F3DF9" w:rsidRDefault="001F3DF9" w:rsidP="001F3DF9"/>
    <w:tbl>
      <w:tblP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81"/>
        <w:gridCol w:w="1420"/>
        <w:gridCol w:w="1420"/>
        <w:gridCol w:w="1420"/>
        <w:gridCol w:w="1420"/>
      </w:tblGrid>
      <w:tr w:rsidR="001F3DF9" w14:paraId="4663098C" w14:textId="77777777" w:rsidTr="002E6C7C">
        <w:trPr>
          <w:cantSplit/>
        </w:trPr>
        <w:tc>
          <w:tcPr>
            <w:tcW w:w="1881" w:type="dxa"/>
            <w:tcBorders>
              <w:top w:val="single" w:sz="12" w:space="0" w:color="auto"/>
            </w:tcBorders>
          </w:tcPr>
          <w:p w14:paraId="05B52DCC" w14:textId="77777777" w:rsidR="001F3DF9" w:rsidRDefault="001F3DF9" w:rsidP="002E6C7C">
            <w:pPr>
              <w:rPr>
                <w:b/>
                <w:bCs/>
              </w:rPr>
            </w:pPr>
            <w:r>
              <w:rPr>
                <w:b/>
                <w:bCs/>
              </w:rPr>
              <w:t>Line Style</w:t>
            </w:r>
          </w:p>
        </w:tc>
        <w:tc>
          <w:tcPr>
            <w:tcW w:w="1420" w:type="dxa"/>
            <w:tcBorders>
              <w:top w:val="single" w:sz="12" w:space="0" w:color="auto"/>
            </w:tcBorders>
          </w:tcPr>
          <w:p w14:paraId="12AAABDA" w14:textId="77777777" w:rsidR="001F3DF9" w:rsidRDefault="001F3DF9" w:rsidP="002E6C7C">
            <w:pPr>
              <w:rPr>
                <w:b/>
                <w:bCs/>
              </w:rPr>
            </w:pPr>
            <w:r>
              <w:rPr>
                <w:b/>
                <w:bCs/>
              </w:rPr>
              <w:t>SOLID</w:t>
            </w:r>
          </w:p>
        </w:tc>
        <w:tc>
          <w:tcPr>
            <w:tcW w:w="1420" w:type="dxa"/>
            <w:tcBorders>
              <w:top w:val="single" w:sz="12" w:space="0" w:color="auto"/>
            </w:tcBorders>
          </w:tcPr>
          <w:p w14:paraId="388F7B46" w14:textId="77777777" w:rsidR="001F3DF9" w:rsidRDefault="001F3DF9" w:rsidP="002E6C7C">
            <w:pPr>
              <w:rPr>
                <w:b/>
                <w:bCs/>
              </w:rPr>
            </w:pPr>
            <w:r>
              <w:rPr>
                <w:b/>
                <w:bCs/>
              </w:rPr>
              <w:t>TRNSP</w:t>
            </w:r>
          </w:p>
        </w:tc>
        <w:tc>
          <w:tcPr>
            <w:tcW w:w="1420" w:type="dxa"/>
            <w:tcBorders>
              <w:top w:val="single" w:sz="12" w:space="0" w:color="auto"/>
            </w:tcBorders>
          </w:tcPr>
          <w:p w14:paraId="7379054B" w14:textId="77777777" w:rsidR="001F3DF9" w:rsidRDefault="001F3DF9" w:rsidP="002E6C7C">
            <w:pPr>
              <w:rPr>
                <w:b/>
                <w:bCs/>
              </w:rPr>
            </w:pPr>
            <w:r>
              <w:rPr>
                <w:b/>
                <w:bCs/>
              </w:rPr>
              <w:t>LPAT bit</w:t>
            </w:r>
          </w:p>
        </w:tc>
        <w:tc>
          <w:tcPr>
            <w:tcW w:w="1420" w:type="dxa"/>
            <w:tcBorders>
              <w:top w:val="single" w:sz="12" w:space="0" w:color="auto"/>
            </w:tcBorders>
          </w:tcPr>
          <w:p w14:paraId="04CCF86C" w14:textId="77777777" w:rsidR="001F3DF9" w:rsidRDefault="001F3DF9" w:rsidP="002E6C7C">
            <w:pPr>
              <w:rPr>
                <w:b/>
                <w:bCs/>
              </w:rPr>
            </w:pPr>
            <w:r>
              <w:rPr>
                <w:b/>
                <w:bCs/>
              </w:rPr>
              <w:t>Result</w:t>
            </w:r>
          </w:p>
        </w:tc>
      </w:tr>
      <w:tr w:rsidR="001F3DF9" w14:paraId="71CC0299" w14:textId="77777777" w:rsidTr="002E6C7C">
        <w:trPr>
          <w:cantSplit/>
        </w:trPr>
        <w:tc>
          <w:tcPr>
            <w:tcW w:w="1881" w:type="dxa"/>
            <w:tcBorders>
              <w:top w:val="nil"/>
            </w:tcBorders>
          </w:tcPr>
          <w:p w14:paraId="6072102E" w14:textId="77777777" w:rsidR="001F3DF9" w:rsidRDefault="001F3DF9" w:rsidP="002E6C7C">
            <w:r>
              <w:t>Line solid</w:t>
            </w:r>
          </w:p>
        </w:tc>
        <w:tc>
          <w:tcPr>
            <w:tcW w:w="1420" w:type="dxa"/>
            <w:tcBorders>
              <w:top w:val="nil"/>
            </w:tcBorders>
          </w:tcPr>
          <w:p w14:paraId="12E3AA20" w14:textId="77777777" w:rsidR="001F3DF9" w:rsidRDefault="001F3DF9" w:rsidP="002E6C7C">
            <w:r>
              <w:t>1</w:t>
            </w:r>
          </w:p>
        </w:tc>
        <w:tc>
          <w:tcPr>
            <w:tcW w:w="1420" w:type="dxa"/>
            <w:tcBorders>
              <w:top w:val="nil"/>
            </w:tcBorders>
          </w:tcPr>
          <w:p w14:paraId="4302594D" w14:textId="77777777" w:rsidR="001F3DF9" w:rsidRDefault="001F3DF9" w:rsidP="002E6C7C">
            <w:r>
              <w:t>X</w:t>
            </w:r>
          </w:p>
        </w:tc>
        <w:tc>
          <w:tcPr>
            <w:tcW w:w="1420" w:type="dxa"/>
            <w:tcBorders>
              <w:top w:val="nil"/>
            </w:tcBorders>
          </w:tcPr>
          <w:p w14:paraId="4C28CA58" w14:textId="77777777" w:rsidR="001F3DF9" w:rsidRDefault="001F3DF9" w:rsidP="002E6C7C">
            <w:r>
              <w:t>X</w:t>
            </w:r>
          </w:p>
        </w:tc>
        <w:tc>
          <w:tcPr>
            <w:tcW w:w="1420" w:type="dxa"/>
            <w:tcBorders>
              <w:top w:val="nil"/>
            </w:tcBorders>
          </w:tcPr>
          <w:p w14:paraId="53E776F9" w14:textId="77777777" w:rsidR="001F3DF9" w:rsidRDefault="001F3DF9" w:rsidP="002E6C7C">
            <w:r>
              <w:t>Foreground</w:t>
            </w:r>
          </w:p>
        </w:tc>
      </w:tr>
      <w:tr w:rsidR="001F3DF9" w14:paraId="72123AAA" w14:textId="77777777" w:rsidTr="002E6C7C">
        <w:trPr>
          <w:cantSplit/>
        </w:trPr>
        <w:tc>
          <w:tcPr>
            <w:tcW w:w="1881" w:type="dxa"/>
          </w:tcPr>
          <w:p w14:paraId="3A8CA71C" w14:textId="77777777" w:rsidR="001F3DF9" w:rsidRDefault="001F3DF9" w:rsidP="002E6C7C">
            <w:r>
              <w:t>Line on off dash</w:t>
            </w:r>
          </w:p>
        </w:tc>
        <w:tc>
          <w:tcPr>
            <w:tcW w:w="1420" w:type="dxa"/>
          </w:tcPr>
          <w:p w14:paraId="40F3BD01" w14:textId="77777777" w:rsidR="001F3DF9" w:rsidRDefault="001F3DF9" w:rsidP="002E6C7C">
            <w:r>
              <w:t>0</w:t>
            </w:r>
          </w:p>
        </w:tc>
        <w:tc>
          <w:tcPr>
            <w:tcW w:w="1420" w:type="dxa"/>
          </w:tcPr>
          <w:p w14:paraId="61A6B56A" w14:textId="77777777" w:rsidR="001F3DF9" w:rsidRDefault="001F3DF9" w:rsidP="002E6C7C">
            <w:r>
              <w:t>1</w:t>
            </w:r>
          </w:p>
        </w:tc>
        <w:tc>
          <w:tcPr>
            <w:tcW w:w="1420" w:type="dxa"/>
          </w:tcPr>
          <w:p w14:paraId="538A8C7B" w14:textId="77777777" w:rsidR="001F3DF9" w:rsidRDefault="001F3DF9" w:rsidP="002E6C7C">
            <w:r>
              <w:t>0</w:t>
            </w:r>
          </w:p>
        </w:tc>
        <w:tc>
          <w:tcPr>
            <w:tcW w:w="1420" w:type="dxa"/>
          </w:tcPr>
          <w:p w14:paraId="053C36E2" w14:textId="77777777" w:rsidR="001F3DF9" w:rsidRDefault="001F3DF9" w:rsidP="002E6C7C">
            <w:r>
              <w:t>Destination</w:t>
            </w:r>
          </w:p>
        </w:tc>
      </w:tr>
      <w:tr w:rsidR="001F3DF9" w14:paraId="4FF38714" w14:textId="77777777" w:rsidTr="002E6C7C">
        <w:trPr>
          <w:cantSplit/>
        </w:trPr>
        <w:tc>
          <w:tcPr>
            <w:tcW w:w="1881" w:type="dxa"/>
          </w:tcPr>
          <w:p w14:paraId="40617F4C" w14:textId="77777777" w:rsidR="001F3DF9" w:rsidRDefault="001F3DF9" w:rsidP="002E6C7C">
            <w:r>
              <w:t>Line on off dash</w:t>
            </w:r>
          </w:p>
        </w:tc>
        <w:tc>
          <w:tcPr>
            <w:tcW w:w="1420" w:type="dxa"/>
          </w:tcPr>
          <w:p w14:paraId="775D640B" w14:textId="77777777" w:rsidR="001F3DF9" w:rsidRDefault="001F3DF9" w:rsidP="002E6C7C">
            <w:r>
              <w:t>0</w:t>
            </w:r>
          </w:p>
        </w:tc>
        <w:tc>
          <w:tcPr>
            <w:tcW w:w="1420" w:type="dxa"/>
          </w:tcPr>
          <w:p w14:paraId="54D3E73E" w14:textId="77777777" w:rsidR="001F3DF9" w:rsidRDefault="001F3DF9" w:rsidP="002E6C7C">
            <w:r>
              <w:t>1</w:t>
            </w:r>
          </w:p>
        </w:tc>
        <w:tc>
          <w:tcPr>
            <w:tcW w:w="1420" w:type="dxa"/>
          </w:tcPr>
          <w:p w14:paraId="605B0911" w14:textId="77777777" w:rsidR="001F3DF9" w:rsidRDefault="001F3DF9" w:rsidP="002E6C7C">
            <w:r>
              <w:t>1</w:t>
            </w:r>
          </w:p>
        </w:tc>
        <w:tc>
          <w:tcPr>
            <w:tcW w:w="1420" w:type="dxa"/>
          </w:tcPr>
          <w:p w14:paraId="1F77BF53" w14:textId="77777777" w:rsidR="001F3DF9" w:rsidRDefault="001F3DF9" w:rsidP="002E6C7C">
            <w:r>
              <w:t>Foreground</w:t>
            </w:r>
          </w:p>
        </w:tc>
      </w:tr>
      <w:tr w:rsidR="001F3DF9" w14:paraId="781F7EE4" w14:textId="77777777" w:rsidTr="002E6C7C">
        <w:trPr>
          <w:cantSplit/>
        </w:trPr>
        <w:tc>
          <w:tcPr>
            <w:tcW w:w="1881" w:type="dxa"/>
          </w:tcPr>
          <w:p w14:paraId="4C91DF62" w14:textId="77777777" w:rsidR="001F3DF9" w:rsidRDefault="001F3DF9" w:rsidP="002E6C7C">
            <w:r>
              <w:t>Line double dash</w:t>
            </w:r>
          </w:p>
        </w:tc>
        <w:tc>
          <w:tcPr>
            <w:tcW w:w="1420" w:type="dxa"/>
          </w:tcPr>
          <w:p w14:paraId="133399A2" w14:textId="77777777" w:rsidR="001F3DF9" w:rsidRDefault="001F3DF9" w:rsidP="002E6C7C">
            <w:r>
              <w:t>0</w:t>
            </w:r>
          </w:p>
        </w:tc>
        <w:tc>
          <w:tcPr>
            <w:tcW w:w="1420" w:type="dxa"/>
          </w:tcPr>
          <w:p w14:paraId="3D9985F6" w14:textId="77777777" w:rsidR="001F3DF9" w:rsidRDefault="001F3DF9" w:rsidP="002E6C7C">
            <w:r>
              <w:t>0</w:t>
            </w:r>
          </w:p>
        </w:tc>
        <w:tc>
          <w:tcPr>
            <w:tcW w:w="1420" w:type="dxa"/>
          </w:tcPr>
          <w:p w14:paraId="45B50B5A" w14:textId="77777777" w:rsidR="001F3DF9" w:rsidRDefault="001F3DF9" w:rsidP="002E6C7C">
            <w:r>
              <w:t>0</w:t>
            </w:r>
          </w:p>
        </w:tc>
        <w:tc>
          <w:tcPr>
            <w:tcW w:w="1420" w:type="dxa"/>
          </w:tcPr>
          <w:p w14:paraId="4D81657E" w14:textId="77777777" w:rsidR="001F3DF9" w:rsidRDefault="001F3DF9" w:rsidP="002E6C7C">
            <w:r>
              <w:t>Background</w:t>
            </w:r>
          </w:p>
        </w:tc>
      </w:tr>
      <w:tr w:rsidR="001F3DF9" w14:paraId="590A5834" w14:textId="77777777" w:rsidTr="002E6C7C">
        <w:trPr>
          <w:cantSplit/>
        </w:trPr>
        <w:tc>
          <w:tcPr>
            <w:tcW w:w="1881" w:type="dxa"/>
            <w:tcBorders>
              <w:bottom w:val="single" w:sz="12" w:space="0" w:color="auto"/>
            </w:tcBorders>
          </w:tcPr>
          <w:p w14:paraId="6B53F526" w14:textId="77777777" w:rsidR="001F3DF9" w:rsidRDefault="001F3DF9" w:rsidP="002E6C7C">
            <w:r>
              <w:t>Line double dash</w:t>
            </w:r>
          </w:p>
        </w:tc>
        <w:tc>
          <w:tcPr>
            <w:tcW w:w="1420" w:type="dxa"/>
            <w:tcBorders>
              <w:bottom w:val="single" w:sz="12" w:space="0" w:color="auto"/>
            </w:tcBorders>
          </w:tcPr>
          <w:p w14:paraId="0EF0AA9E" w14:textId="77777777" w:rsidR="001F3DF9" w:rsidRDefault="001F3DF9" w:rsidP="002E6C7C">
            <w:r>
              <w:t>0</w:t>
            </w:r>
          </w:p>
        </w:tc>
        <w:tc>
          <w:tcPr>
            <w:tcW w:w="1420" w:type="dxa"/>
            <w:tcBorders>
              <w:bottom w:val="single" w:sz="12" w:space="0" w:color="auto"/>
            </w:tcBorders>
          </w:tcPr>
          <w:p w14:paraId="41CE33F5" w14:textId="77777777" w:rsidR="001F3DF9" w:rsidRDefault="001F3DF9" w:rsidP="002E6C7C">
            <w:r>
              <w:t>0</w:t>
            </w:r>
          </w:p>
        </w:tc>
        <w:tc>
          <w:tcPr>
            <w:tcW w:w="1420" w:type="dxa"/>
            <w:tcBorders>
              <w:bottom w:val="single" w:sz="12" w:space="0" w:color="auto"/>
            </w:tcBorders>
          </w:tcPr>
          <w:p w14:paraId="1EAC1F90" w14:textId="77777777" w:rsidR="001F3DF9" w:rsidRDefault="001F3DF9" w:rsidP="002E6C7C">
            <w:r>
              <w:t>1</w:t>
            </w:r>
          </w:p>
        </w:tc>
        <w:tc>
          <w:tcPr>
            <w:tcW w:w="1420" w:type="dxa"/>
            <w:tcBorders>
              <w:bottom w:val="single" w:sz="12" w:space="0" w:color="auto"/>
            </w:tcBorders>
          </w:tcPr>
          <w:p w14:paraId="4C439DD2" w14:textId="77777777" w:rsidR="001F3DF9" w:rsidRDefault="001F3DF9" w:rsidP="002E6C7C">
            <w:r>
              <w:t>Foreground</w:t>
            </w:r>
          </w:p>
        </w:tc>
      </w:tr>
    </w:tbl>
    <w:p w14:paraId="7CE6B7B3" w14:textId="77777777" w:rsidR="001F3DF9" w:rsidRDefault="001F3DF9" w:rsidP="001F3DF9">
      <w:pPr>
        <w:tabs>
          <w:tab w:val="left" w:pos="0"/>
        </w:tabs>
      </w:pPr>
    </w:p>
    <w:p w14:paraId="3A22550C" w14:textId="77777777" w:rsidR="001F3DF9" w:rsidRDefault="001F3DF9" w:rsidP="001F3DF9">
      <w:pPr>
        <w:tabs>
          <w:tab w:val="left" w:pos="0"/>
        </w:tabs>
      </w:pPr>
    </w:p>
    <w:p w14:paraId="5225937C" w14:textId="77777777" w:rsidR="001F3DF9" w:rsidRDefault="001F3DF9" w:rsidP="001F3DF9">
      <w:pPr>
        <w:tabs>
          <w:tab w:val="left" w:pos="0"/>
        </w:tabs>
      </w:pPr>
      <w:r>
        <w:t xml:space="preserve">The LPAT bit is the corresponding bit in the pattern register. In addition, the dash members may </w:t>
      </w:r>
      <w:r>
        <w:tab/>
        <w:t xml:space="preserve">be controlled by the settings in the pattern register (LPAT) and the pattern control register </w:t>
      </w:r>
      <w:r>
        <w:tab/>
        <w:t>(PCTRL). The LPAT register is a simple 32 bit stipple pattern that selects foreground, background or transparent depending whether each bit is set or cleared and the state of the TRNP bit. PCTRL allows for scaling and cropping of the LPAT bit pattern.</w:t>
      </w:r>
    </w:p>
    <w:p w14:paraId="0697EBFE" w14:textId="77777777" w:rsidR="001F3DF9" w:rsidRDefault="001F3DF9" w:rsidP="001F3DF9">
      <w:pPr>
        <w:tabs>
          <w:tab w:val="left" w:pos="0"/>
        </w:tabs>
      </w:pPr>
    </w:p>
    <w:p w14:paraId="0D4530FD" w14:textId="77777777" w:rsidR="001F3DF9" w:rsidRDefault="001F3DF9" w:rsidP="001F3DF9">
      <w:pPr>
        <w:tabs>
          <w:tab w:val="left" w:pos="0"/>
        </w:tabs>
      </w:pPr>
      <w:r>
        <w:t>The scaling factor is specified in the PSCL register and will cause each bit in the pattern register to be scaled from one to eight times. The SSCL register specifies the scale to be applied to the first bit in the pattern this value must be less than PSCL. The PLEN register specifies the pattern length, starting with LPAT[0]. Note that PLEN specifies pattern bits and not pixels drawn. For example, if PLEN is 10 (decimal) and PSCL is 5 (decimal) the total number of pixels drawn would be 50 (decimal) with each of the 10 pattern bits replicated 5 times.</w:t>
      </w:r>
    </w:p>
    <w:p w14:paraId="327518DA" w14:textId="77777777" w:rsidR="001F3DF9" w:rsidRDefault="001F3DF9" w:rsidP="001F3DF9">
      <w:pPr>
        <w:jc w:val="both"/>
      </w:pPr>
    </w:p>
    <w:p w14:paraId="51472CD9" w14:textId="77777777" w:rsidR="001F3DF9" w:rsidRDefault="001F3DF9" w:rsidP="001F3DF9">
      <w:r>
        <w:object w:dxaOrig="11263" w:dyaOrig="5080" w14:anchorId="5F9E3109">
          <v:shape id="_x0000_i1167" type="#_x0000_t75" style="width:377.3pt;height:170pt" o:ole="">
            <v:imagedata r:id="rId294" o:title=""/>
          </v:shape>
          <o:OLEObject Type="Embed" ProgID="MSDraw" ShapeID="_x0000_i1167" DrawAspect="Content" ObjectID="_1342457414" r:id="rId295">
            <o:FieldCodes>\* MERGEFORMAT</o:FieldCodes>
          </o:OLEObject>
        </w:object>
      </w:r>
    </w:p>
    <w:p w14:paraId="32906FE0" w14:textId="77777777" w:rsidR="001F3DF9" w:rsidRDefault="001F3DF9" w:rsidP="001F3DF9">
      <w:pPr>
        <w:tabs>
          <w:tab w:val="left" w:pos="720"/>
        </w:tabs>
        <w:jc w:val="both"/>
      </w:pPr>
      <w:r>
        <w:tab/>
      </w:r>
    </w:p>
    <w:p w14:paraId="6A20C58E" w14:textId="77777777" w:rsidR="001F3DF9" w:rsidRDefault="001F3DF9" w:rsidP="001F3DF9">
      <w:r>
        <w:t>The PATRN register provides additional information as to how to start and end. The NLST (no last) bit will cause the line algorithm not to draw the last pixel in the line, and not increment the line pattern for that pixel. This should be used in the drawing of poly lines where the end point of one line segment is common with the start point of the next line segment.</w:t>
      </w:r>
    </w:p>
    <w:p w14:paraId="0647C8FB" w14:textId="77777777" w:rsidR="001F3DF9" w:rsidRDefault="001F3DF9" w:rsidP="001F3DF9"/>
    <w:p w14:paraId="0AF60A59" w14:textId="10E56E14" w:rsidR="001F3DF9" w:rsidRDefault="001F3DF9" w:rsidP="001F3DF9">
      <w:r>
        <w:t xml:space="preserve">The PRST (pattern reset) bit will cause </w:t>
      </w:r>
      <w:r w:rsidR="00FF4B16">
        <w:t>GPLGPU</w:t>
      </w:r>
      <w:r>
        <w:t xml:space="preserve"> to initialize the pattern at the sta</w:t>
      </w:r>
      <w:r w:rsidR="00FF4B16">
        <w:t xml:space="preserve">rt of each </w:t>
      </w:r>
      <w:r>
        <w:t>new LINE command. If PRST is not set, the pattern will be continuous from line to line.</w:t>
      </w:r>
    </w:p>
    <w:p w14:paraId="1BF79E8C" w14:textId="77777777" w:rsidR="001F3DF9" w:rsidRDefault="001F3DF9" w:rsidP="001F3DF9">
      <w:pPr>
        <w:tabs>
          <w:tab w:val="left" w:pos="720"/>
        </w:tabs>
        <w:jc w:val="both"/>
      </w:pPr>
    </w:p>
    <w:p w14:paraId="058A2CC4" w14:textId="7B71A067" w:rsidR="001F3DF9" w:rsidRDefault="00FF4B16" w:rsidP="001F3DF9">
      <w:pPr>
        <w:tabs>
          <w:tab w:val="left" w:pos="720"/>
        </w:tabs>
        <w:jc w:val="both"/>
      </w:pPr>
      <w:r>
        <w:t>For BITBLT</w:t>
      </w:r>
      <w:r w:rsidR="001F3DF9">
        <w:t xml:space="preserve"> and TRIAN,  the APAT bit in the PATRN register will cause the source to be a 32x32 tile of pixels or stipple pattern if stipple is set. This pattern is locked to the screen, that is to say two abutting triangles or rectangles will have matching patterns at their edges.</w:t>
      </w:r>
    </w:p>
    <w:p w14:paraId="20E40EC2" w14:textId="77777777" w:rsidR="001F3DF9" w:rsidRDefault="001F3DF9" w:rsidP="001F3DF9">
      <w:pPr>
        <w:pStyle w:val="Heading2"/>
        <w:tabs>
          <w:tab w:val="left" w:pos="720"/>
        </w:tabs>
      </w:pPr>
      <w:r>
        <w:tab/>
      </w:r>
      <w:r>
        <w:br w:type="page"/>
      </w:r>
      <w:bookmarkStart w:id="326" w:name="_Toc312832995"/>
      <w:bookmarkStart w:id="327" w:name="_Toc332687816"/>
      <w:bookmarkStart w:id="328" w:name="_Toc332695257"/>
      <w:bookmarkStart w:id="329" w:name="_Toc332695714"/>
      <w:r>
        <w:t>A.6</w:t>
      </w:r>
      <w:r>
        <w:tab/>
        <w:t>Fill Style and Patterning</w:t>
      </w:r>
      <w:bookmarkEnd w:id="326"/>
      <w:bookmarkEnd w:id="327"/>
      <w:bookmarkEnd w:id="328"/>
      <w:bookmarkEnd w:id="329"/>
    </w:p>
    <w:p w14:paraId="6816DAC0" w14:textId="77777777" w:rsidR="001F3DF9" w:rsidRDefault="001F3DF9" w:rsidP="001F3DF9"/>
    <w:tbl>
      <w:tblP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50"/>
        <w:gridCol w:w="13"/>
        <w:gridCol w:w="997"/>
        <w:gridCol w:w="990"/>
        <w:gridCol w:w="1080"/>
        <w:gridCol w:w="1350"/>
        <w:gridCol w:w="1620"/>
      </w:tblGrid>
      <w:tr w:rsidR="001F3DF9" w14:paraId="4EB5B5BA" w14:textId="77777777" w:rsidTr="002E6C7C">
        <w:trPr>
          <w:cantSplit/>
        </w:trPr>
        <w:tc>
          <w:tcPr>
            <w:tcW w:w="2063" w:type="dxa"/>
            <w:gridSpan w:val="2"/>
            <w:tcBorders>
              <w:top w:val="single" w:sz="12" w:space="0" w:color="auto"/>
            </w:tcBorders>
          </w:tcPr>
          <w:p w14:paraId="4FD2F362" w14:textId="77777777" w:rsidR="001F3DF9" w:rsidRDefault="001F3DF9" w:rsidP="002E6C7C">
            <w:pPr>
              <w:rPr>
                <w:b/>
                <w:bCs/>
              </w:rPr>
            </w:pPr>
            <w:r>
              <w:rPr>
                <w:b/>
                <w:bCs/>
              </w:rPr>
              <w:t>Fill Style</w:t>
            </w:r>
          </w:p>
        </w:tc>
        <w:tc>
          <w:tcPr>
            <w:tcW w:w="997" w:type="dxa"/>
            <w:tcBorders>
              <w:top w:val="single" w:sz="12" w:space="0" w:color="auto"/>
            </w:tcBorders>
          </w:tcPr>
          <w:p w14:paraId="6ACFC533" w14:textId="77777777" w:rsidR="001F3DF9" w:rsidRDefault="001F3DF9" w:rsidP="002E6C7C">
            <w:pPr>
              <w:rPr>
                <w:b/>
                <w:bCs/>
              </w:rPr>
            </w:pPr>
            <w:r>
              <w:rPr>
                <w:b/>
                <w:bCs/>
              </w:rPr>
              <w:t>SOLID</w:t>
            </w:r>
          </w:p>
        </w:tc>
        <w:tc>
          <w:tcPr>
            <w:tcW w:w="990" w:type="dxa"/>
            <w:tcBorders>
              <w:top w:val="single" w:sz="12" w:space="0" w:color="auto"/>
            </w:tcBorders>
          </w:tcPr>
          <w:p w14:paraId="3FCD241F" w14:textId="77777777" w:rsidR="001F3DF9" w:rsidRDefault="001F3DF9" w:rsidP="002E6C7C">
            <w:pPr>
              <w:rPr>
                <w:b/>
                <w:bCs/>
              </w:rPr>
            </w:pPr>
            <w:r>
              <w:rPr>
                <w:b/>
                <w:bCs/>
              </w:rPr>
              <w:t>TRNSP</w:t>
            </w:r>
          </w:p>
        </w:tc>
        <w:tc>
          <w:tcPr>
            <w:tcW w:w="1080" w:type="dxa"/>
            <w:tcBorders>
              <w:top w:val="single" w:sz="12" w:space="0" w:color="auto"/>
            </w:tcBorders>
          </w:tcPr>
          <w:p w14:paraId="3BEF96FF" w14:textId="77777777" w:rsidR="001F3DF9" w:rsidRDefault="001F3DF9" w:rsidP="002E6C7C">
            <w:pPr>
              <w:rPr>
                <w:b/>
                <w:bCs/>
              </w:rPr>
            </w:pPr>
            <w:r>
              <w:rPr>
                <w:b/>
                <w:bCs/>
              </w:rPr>
              <w:t>STPL</w:t>
            </w:r>
          </w:p>
        </w:tc>
        <w:tc>
          <w:tcPr>
            <w:tcW w:w="1350" w:type="dxa"/>
            <w:tcBorders>
              <w:top w:val="single" w:sz="12" w:space="0" w:color="auto"/>
            </w:tcBorders>
          </w:tcPr>
          <w:p w14:paraId="71809764" w14:textId="77777777" w:rsidR="001F3DF9" w:rsidRDefault="001F3DF9" w:rsidP="002E6C7C">
            <w:pPr>
              <w:rPr>
                <w:b/>
                <w:bCs/>
              </w:rPr>
            </w:pPr>
            <w:r>
              <w:rPr>
                <w:b/>
                <w:bCs/>
              </w:rPr>
              <w:t>stipple bit</w:t>
            </w:r>
          </w:p>
        </w:tc>
        <w:tc>
          <w:tcPr>
            <w:tcW w:w="1620" w:type="dxa"/>
            <w:tcBorders>
              <w:top w:val="single" w:sz="12" w:space="0" w:color="auto"/>
            </w:tcBorders>
          </w:tcPr>
          <w:p w14:paraId="6D3CC09A" w14:textId="77777777" w:rsidR="001F3DF9" w:rsidRDefault="001F3DF9" w:rsidP="002E6C7C">
            <w:pPr>
              <w:rPr>
                <w:b/>
                <w:bCs/>
              </w:rPr>
            </w:pPr>
            <w:r>
              <w:rPr>
                <w:b/>
                <w:bCs/>
              </w:rPr>
              <w:t>Result</w:t>
            </w:r>
          </w:p>
        </w:tc>
      </w:tr>
      <w:tr w:rsidR="001F3DF9" w14:paraId="42FBCC55" w14:textId="77777777" w:rsidTr="002E6C7C">
        <w:trPr>
          <w:cantSplit/>
        </w:trPr>
        <w:tc>
          <w:tcPr>
            <w:tcW w:w="2063" w:type="dxa"/>
            <w:gridSpan w:val="2"/>
            <w:tcBorders>
              <w:top w:val="nil"/>
            </w:tcBorders>
          </w:tcPr>
          <w:p w14:paraId="2C097C0F" w14:textId="77777777" w:rsidR="001F3DF9" w:rsidRDefault="001F3DF9" w:rsidP="002E6C7C">
            <w:r>
              <w:t>Fill Solid</w:t>
            </w:r>
          </w:p>
        </w:tc>
        <w:tc>
          <w:tcPr>
            <w:tcW w:w="997" w:type="dxa"/>
            <w:tcBorders>
              <w:top w:val="nil"/>
            </w:tcBorders>
          </w:tcPr>
          <w:p w14:paraId="02E91CFA" w14:textId="77777777" w:rsidR="001F3DF9" w:rsidRDefault="001F3DF9" w:rsidP="002E6C7C">
            <w:r>
              <w:t>1</w:t>
            </w:r>
          </w:p>
        </w:tc>
        <w:tc>
          <w:tcPr>
            <w:tcW w:w="990" w:type="dxa"/>
            <w:tcBorders>
              <w:top w:val="nil"/>
            </w:tcBorders>
          </w:tcPr>
          <w:p w14:paraId="440947E9" w14:textId="77777777" w:rsidR="001F3DF9" w:rsidRDefault="001F3DF9" w:rsidP="002E6C7C">
            <w:r>
              <w:t>X</w:t>
            </w:r>
          </w:p>
        </w:tc>
        <w:tc>
          <w:tcPr>
            <w:tcW w:w="1080" w:type="dxa"/>
            <w:tcBorders>
              <w:top w:val="nil"/>
            </w:tcBorders>
          </w:tcPr>
          <w:p w14:paraId="33188C1E" w14:textId="77777777" w:rsidR="001F3DF9" w:rsidRDefault="001F3DF9" w:rsidP="002E6C7C">
            <w:r>
              <w:t>X</w:t>
            </w:r>
          </w:p>
        </w:tc>
        <w:tc>
          <w:tcPr>
            <w:tcW w:w="1350" w:type="dxa"/>
            <w:tcBorders>
              <w:top w:val="nil"/>
            </w:tcBorders>
          </w:tcPr>
          <w:p w14:paraId="4FC4168A" w14:textId="77777777" w:rsidR="001F3DF9" w:rsidRDefault="001F3DF9" w:rsidP="002E6C7C">
            <w:r>
              <w:t>n/a</w:t>
            </w:r>
          </w:p>
        </w:tc>
        <w:tc>
          <w:tcPr>
            <w:tcW w:w="1620" w:type="dxa"/>
            <w:tcBorders>
              <w:top w:val="nil"/>
            </w:tcBorders>
          </w:tcPr>
          <w:p w14:paraId="30A19C74" w14:textId="77777777" w:rsidR="001F3DF9" w:rsidRDefault="001F3DF9" w:rsidP="002E6C7C">
            <w:r>
              <w:t>fore op dst</w:t>
            </w:r>
          </w:p>
        </w:tc>
      </w:tr>
      <w:tr w:rsidR="001F3DF9" w14:paraId="1764B9A7" w14:textId="77777777" w:rsidTr="002E6C7C">
        <w:trPr>
          <w:cantSplit/>
        </w:trPr>
        <w:tc>
          <w:tcPr>
            <w:tcW w:w="2063" w:type="dxa"/>
            <w:gridSpan w:val="2"/>
          </w:tcPr>
          <w:p w14:paraId="50DAA993" w14:textId="77777777" w:rsidR="001F3DF9" w:rsidRDefault="001F3DF9" w:rsidP="002E6C7C">
            <w:r>
              <w:t>Fill Tiled</w:t>
            </w:r>
          </w:p>
        </w:tc>
        <w:tc>
          <w:tcPr>
            <w:tcW w:w="997" w:type="dxa"/>
          </w:tcPr>
          <w:p w14:paraId="6FA85E4A" w14:textId="77777777" w:rsidR="001F3DF9" w:rsidRDefault="001F3DF9" w:rsidP="002E6C7C">
            <w:r>
              <w:t>0</w:t>
            </w:r>
          </w:p>
        </w:tc>
        <w:tc>
          <w:tcPr>
            <w:tcW w:w="990" w:type="dxa"/>
          </w:tcPr>
          <w:p w14:paraId="293640AF" w14:textId="77777777" w:rsidR="001F3DF9" w:rsidRDefault="001F3DF9" w:rsidP="002E6C7C">
            <w:r>
              <w:t>0</w:t>
            </w:r>
          </w:p>
        </w:tc>
        <w:tc>
          <w:tcPr>
            <w:tcW w:w="1080" w:type="dxa"/>
          </w:tcPr>
          <w:p w14:paraId="215C4089" w14:textId="77777777" w:rsidR="001F3DF9" w:rsidRDefault="001F3DF9" w:rsidP="002E6C7C">
            <w:r>
              <w:t>0</w:t>
            </w:r>
          </w:p>
        </w:tc>
        <w:tc>
          <w:tcPr>
            <w:tcW w:w="1350" w:type="dxa"/>
          </w:tcPr>
          <w:p w14:paraId="6B247BC4" w14:textId="77777777" w:rsidR="001F3DF9" w:rsidRDefault="001F3DF9" w:rsidP="002E6C7C">
            <w:r>
              <w:t>n/a</w:t>
            </w:r>
          </w:p>
        </w:tc>
        <w:tc>
          <w:tcPr>
            <w:tcW w:w="1620" w:type="dxa"/>
          </w:tcPr>
          <w:p w14:paraId="71AD10A7" w14:textId="77777777" w:rsidR="001F3DF9" w:rsidRDefault="001F3DF9" w:rsidP="002E6C7C">
            <w:r>
              <w:t>src op dst</w:t>
            </w:r>
          </w:p>
        </w:tc>
      </w:tr>
      <w:tr w:rsidR="001F3DF9" w14:paraId="2B37EED8" w14:textId="77777777" w:rsidTr="002E6C7C">
        <w:trPr>
          <w:cantSplit/>
        </w:trPr>
        <w:tc>
          <w:tcPr>
            <w:tcW w:w="2063" w:type="dxa"/>
            <w:gridSpan w:val="2"/>
          </w:tcPr>
          <w:p w14:paraId="0E32ED33" w14:textId="77777777" w:rsidR="001F3DF9" w:rsidRDefault="001F3DF9" w:rsidP="002E6C7C">
            <w:r>
              <w:t>Fill Stippled</w:t>
            </w:r>
          </w:p>
        </w:tc>
        <w:tc>
          <w:tcPr>
            <w:tcW w:w="997" w:type="dxa"/>
          </w:tcPr>
          <w:p w14:paraId="52C2737A" w14:textId="77777777" w:rsidR="001F3DF9" w:rsidRDefault="001F3DF9" w:rsidP="002E6C7C">
            <w:r>
              <w:t>0</w:t>
            </w:r>
          </w:p>
        </w:tc>
        <w:tc>
          <w:tcPr>
            <w:tcW w:w="990" w:type="dxa"/>
          </w:tcPr>
          <w:p w14:paraId="08D4E0C5" w14:textId="77777777" w:rsidR="001F3DF9" w:rsidRDefault="001F3DF9" w:rsidP="002E6C7C">
            <w:r>
              <w:t>1</w:t>
            </w:r>
          </w:p>
        </w:tc>
        <w:tc>
          <w:tcPr>
            <w:tcW w:w="1080" w:type="dxa"/>
          </w:tcPr>
          <w:p w14:paraId="69BFAA0C" w14:textId="77777777" w:rsidR="001F3DF9" w:rsidRDefault="001F3DF9" w:rsidP="002E6C7C">
            <w:r>
              <w:t>1</w:t>
            </w:r>
          </w:p>
        </w:tc>
        <w:tc>
          <w:tcPr>
            <w:tcW w:w="1350" w:type="dxa"/>
          </w:tcPr>
          <w:p w14:paraId="78EB8F4F" w14:textId="77777777" w:rsidR="001F3DF9" w:rsidRDefault="001F3DF9" w:rsidP="002E6C7C">
            <w:r>
              <w:t>0</w:t>
            </w:r>
          </w:p>
        </w:tc>
        <w:tc>
          <w:tcPr>
            <w:tcW w:w="1620" w:type="dxa"/>
          </w:tcPr>
          <w:p w14:paraId="7FE5BAB0" w14:textId="77777777" w:rsidR="001F3DF9" w:rsidRDefault="001F3DF9" w:rsidP="002E6C7C">
            <w:r>
              <w:t>destination</w:t>
            </w:r>
          </w:p>
        </w:tc>
      </w:tr>
      <w:tr w:rsidR="001F3DF9" w14:paraId="16EF8991" w14:textId="77777777" w:rsidTr="002E6C7C">
        <w:trPr>
          <w:cantSplit/>
        </w:trPr>
        <w:tc>
          <w:tcPr>
            <w:tcW w:w="2050" w:type="dxa"/>
          </w:tcPr>
          <w:p w14:paraId="1BD2A685" w14:textId="77777777" w:rsidR="001F3DF9" w:rsidRDefault="001F3DF9" w:rsidP="002E6C7C">
            <w:r>
              <w:t>Fill Stippled</w:t>
            </w:r>
          </w:p>
        </w:tc>
        <w:tc>
          <w:tcPr>
            <w:tcW w:w="1010" w:type="dxa"/>
            <w:gridSpan w:val="2"/>
          </w:tcPr>
          <w:p w14:paraId="7B4AEBD1" w14:textId="77777777" w:rsidR="001F3DF9" w:rsidRDefault="001F3DF9" w:rsidP="002E6C7C">
            <w:r>
              <w:t>0</w:t>
            </w:r>
          </w:p>
        </w:tc>
        <w:tc>
          <w:tcPr>
            <w:tcW w:w="990" w:type="dxa"/>
          </w:tcPr>
          <w:p w14:paraId="0445B747" w14:textId="77777777" w:rsidR="001F3DF9" w:rsidRDefault="001F3DF9" w:rsidP="002E6C7C">
            <w:r>
              <w:t>1</w:t>
            </w:r>
          </w:p>
        </w:tc>
        <w:tc>
          <w:tcPr>
            <w:tcW w:w="1080" w:type="dxa"/>
          </w:tcPr>
          <w:p w14:paraId="0194C622" w14:textId="77777777" w:rsidR="001F3DF9" w:rsidRDefault="001F3DF9" w:rsidP="002E6C7C">
            <w:r>
              <w:t>1</w:t>
            </w:r>
          </w:p>
        </w:tc>
        <w:tc>
          <w:tcPr>
            <w:tcW w:w="1350" w:type="dxa"/>
          </w:tcPr>
          <w:p w14:paraId="4381C7B0" w14:textId="77777777" w:rsidR="001F3DF9" w:rsidRDefault="001F3DF9" w:rsidP="002E6C7C">
            <w:r>
              <w:t>1</w:t>
            </w:r>
          </w:p>
        </w:tc>
        <w:tc>
          <w:tcPr>
            <w:tcW w:w="1620" w:type="dxa"/>
          </w:tcPr>
          <w:p w14:paraId="64D693C3" w14:textId="77777777" w:rsidR="001F3DF9" w:rsidRDefault="001F3DF9" w:rsidP="002E6C7C">
            <w:r>
              <w:t>fore op dst</w:t>
            </w:r>
          </w:p>
        </w:tc>
      </w:tr>
      <w:tr w:rsidR="001F3DF9" w14:paraId="06BDE5C0" w14:textId="77777777" w:rsidTr="002E6C7C">
        <w:trPr>
          <w:cantSplit/>
        </w:trPr>
        <w:tc>
          <w:tcPr>
            <w:tcW w:w="2063" w:type="dxa"/>
            <w:gridSpan w:val="2"/>
          </w:tcPr>
          <w:p w14:paraId="7E7D3E76" w14:textId="77777777" w:rsidR="001F3DF9" w:rsidRDefault="001F3DF9" w:rsidP="002E6C7C">
            <w:r>
              <w:t>Fill Opaque Stippled</w:t>
            </w:r>
          </w:p>
        </w:tc>
        <w:tc>
          <w:tcPr>
            <w:tcW w:w="997" w:type="dxa"/>
          </w:tcPr>
          <w:p w14:paraId="25D23D50" w14:textId="77777777" w:rsidR="001F3DF9" w:rsidRDefault="001F3DF9" w:rsidP="002E6C7C">
            <w:r>
              <w:t>0</w:t>
            </w:r>
          </w:p>
        </w:tc>
        <w:tc>
          <w:tcPr>
            <w:tcW w:w="990" w:type="dxa"/>
          </w:tcPr>
          <w:p w14:paraId="0D86F710" w14:textId="77777777" w:rsidR="001F3DF9" w:rsidRDefault="001F3DF9" w:rsidP="002E6C7C">
            <w:r>
              <w:t>0</w:t>
            </w:r>
          </w:p>
        </w:tc>
        <w:tc>
          <w:tcPr>
            <w:tcW w:w="1080" w:type="dxa"/>
          </w:tcPr>
          <w:p w14:paraId="0DC0E1DB" w14:textId="77777777" w:rsidR="001F3DF9" w:rsidRDefault="001F3DF9" w:rsidP="002E6C7C">
            <w:r>
              <w:t>1</w:t>
            </w:r>
          </w:p>
        </w:tc>
        <w:tc>
          <w:tcPr>
            <w:tcW w:w="1350" w:type="dxa"/>
          </w:tcPr>
          <w:p w14:paraId="3BA53526" w14:textId="77777777" w:rsidR="001F3DF9" w:rsidRDefault="001F3DF9" w:rsidP="002E6C7C">
            <w:r>
              <w:t>0</w:t>
            </w:r>
          </w:p>
        </w:tc>
        <w:tc>
          <w:tcPr>
            <w:tcW w:w="1620" w:type="dxa"/>
          </w:tcPr>
          <w:p w14:paraId="4BF4BB2F" w14:textId="77777777" w:rsidR="001F3DF9" w:rsidRDefault="001F3DF9" w:rsidP="002E6C7C">
            <w:r>
              <w:t>back op dst</w:t>
            </w:r>
          </w:p>
        </w:tc>
      </w:tr>
      <w:tr w:rsidR="001F3DF9" w14:paraId="28599399" w14:textId="77777777" w:rsidTr="002E6C7C">
        <w:trPr>
          <w:cantSplit/>
        </w:trPr>
        <w:tc>
          <w:tcPr>
            <w:tcW w:w="2063" w:type="dxa"/>
            <w:gridSpan w:val="2"/>
            <w:tcBorders>
              <w:bottom w:val="single" w:sz="12" w:space="0" w:color="auto"/>
            </w:tcBorders>
          </w:tcPr>
          <w:p w14:paraId="3E23AAE7" w14:textId="77777777" w:rsidR="001F3DF9" w:rsidRDefault="001F3DF9" w:rsidP="002E6C7C">
            <w:r>
              <w:t>Fill Opaque Stippled</w:t>
            </w:r>
          </w:p>
        </w:tc>
        <w:tc>
          <w:tcPr>
            <w:tcW w:w="997" w:type="dxa"/>
            <w:tcBorders>
              <w:bottom w:val="single" w:sz="12" w:space="0" w:color="auto"/>
            </w:tcBorders>
          </w:tcPr>
          <w:p w14:paraId="79602393" w14:textId="77777777" w:rsidR="001F3DF9" w:rsidRDefault="001F3DF9" w:rsidP="002E6C7C">
            <w:r>
              <w:t>0</w:t>
            </w:r>
          </w:p>
        </w:tc>
        <w:tc>
          <w:tcPr>
            <w:tcW w:w="990" w:type="dxa"/>
            <w:tcBorders>
              <w:bottom w:val="single" w:sz="12" w:space="0" w:color="auto"/>
            </w:tcBorders>
          </w:tcPr>
          <w:p w14:paraId="7841BF6D" w14:textId="77777777" w:rsidR="001F3DF9" w:rsidRDefault="001F3DF9" w:rsidP="002E6C7C">
            <w:r>
              <w:t>0</w:t>
            </w:r>
          </w:p>
        </w:tc>
        <w:tc>
          <w:tcPr>
            <w:tcW w:w="1080" w:type="dxa"/>
            <w:tcBorders>
              <w:bottom w:val="single" w:sz="12" w:space="0" w:color="auto"/>
            </w:tcBorders>
          </w:tcPr>
          <w:p w14:paraId="0D59B0B6" w14:textId="77777777" w:rsidR="001F3DF9" w:rsidRDefault="001F3DF9" w:rsidP="002E6C7C">
            <w:r>
              <w:t>1</w:t>
            </w:r>
          </w:p>
        </w:tc>
        <w:tc>
          <w:tcPr>
            <w:tcW w:w="1350" w:type="dxa"/>
            <w:tcBorders>
              <w:bottom w:val="single" w:sz="12" w:space="0" w:color="auto"/>
            </w:tcBorders>
          </w:tcPr>
          <w:p w14:paraId="44DCF030" w14:textId="77777777" w:rsidR="001F3DF9" w:rsidRDefault="001F3DF9" w:rsidP="002E6C7C">
            <w:r>
              <w:t>1</w:t>
            </w:r>
          </w:p>
        </w:tc>
        <w:tc>
          <w:tcPr>
            <w:tcW w:w="1620" w:type="dxa"/>
            <w:tcBorders>
              <w:bottom w:val="single" w:sz="12" w:space="0" w:color="auto"/>
            </w:tcBorders>
          </w:tcPr>
          <w:p w14:paraId="6AF73282" w14:textId="77777777" w:rsidR="001F3DF9" w:rsidRDefault="001F3DF9" w:rsidP="002E6C7C">
            <w:r>
              <w:t>fore op dst</w:t>
            </w:r>
          </w:p>
        </w:tc>
      </w:tr>
    </w:tbl>
    <w:p w14:paraId="0F801D7E" w14:textId="77777777" w:rsidR="001F3DF9" w:rsidRDefault="001F3DF9" w:rsidP="001F3DF9"/>
    <w:p w14:paraId="40F81422" w14:textId="58B1C1E4" w:rsidR="001F3DF9" w:rsidRDefault="001F3DF9" w:rsidP="001F3DF9">
      <w:pPr>
        <w:jc w:val="both"/>
      </w:pPr>
      <w:r>
        <w:t xml:space="preserve">The transparency function is only meaningful when a stipple operation is being executed. </w:t>
      </w:r>
      <w:r w:rsidR="00FF4B16">
        <w:t>Transparency should</w:t>
      </w:r>
      <w:r>
        <w:t xml:space="preserve"> be set to zero at all other times.</w:t>
      </w:r>
    </w:p>
    <w:p w14:paraId="08294062" w14:textId="77777777" w:rsidR="001F3DF9" w:rsidRDefault="001F3DF9" w:rsidP="001F3DF9">
      <w:pPr>
        <w:jc w:val="both"/>
        <w:rPr>
          <w:b/>
          <w:bCs/>
          <w:sz w:val="24"/>
          <w:szCs w:val="24"/>
        </w:rPr>
      </w:pPr>
    </w:p>
    <w:p w14:paraId="3197B5E3" w14:textId="57026AB6" w:rsidR="001F3DF9" w:rsidRDefault="001F3DF9" w:rsidP="001F3DF9">
      <w:pPr>
        <w:pStyle w:val="Heading2"/>
      </w:pPr>
      <w:r>
        <w:rPr>
          <w:b w:val="0"/>
          <w:bCs/>
        </w:rPr>
        <w:tab/>
      </w:r>
      <w:r>
        <w:t xml:space="preserve">A.7 </w:t>
      </w:r>
      <w:r>
        <w:tab/>
        <w:t>Display List Pr</w:t>
      </w:r>
      <w:r w:rsidR="00FF4B16">
        <w:t>ocessor</w:t>
      </w:r>
    </w:p>
    <w:p w14:paraId="2429877B" w14:textId="77777777" w:rsidR="001F3DF9" w:rsidRDefault="001F3DF9" w:rsidP="001F3DF9">
      <w:pPr>
        <w:jc w:val="both"/>
      </w:pPr>
    </w:p>
    <w:p w14:paraId="683F2E22" w14:textId="1C9FE484" w:rsidR="001F3DF9" w:rsidRDefault="00FF4B16" w:rsidP="001F3DF9">
      <w:pPr>
        <w:jc w:val="both"/>
      </w:pPr>
      <w:r>
        <w:t>GPLGPU</w:t>
      </w:r>
      <w:r w:rsidR="001F3DF9">
        <w:t xml:space="preserve"> contains a Display List Processor (DLP) which can read drawing engine commands from memory and execute them. The DLP can accept four distinct formats, XY format (format 1), REG3 format (format 0), DMA format, or text mode. The format is selected when writing the end address, however a given format must be held constant though an entire list. Therefore list formats cannot change until after writing a new start address, or the list reaches an explicit stop point, and a new end address is written with the new format. It is very important that software maintain coherency by abiding by the above rules or the display list can have unpredictable results.</w:t>
      </w:r>
    </w:p>
    <w:p w14:paraId="5AD9ADE2" w14:textId="77777777" w:rsidR="001F3DF9" w:rsidRDefault="001F3DF9" w:rsidP="001F3DF9">
      <w:pPr>
        <w:jc w:val="both"/>
      </w:pPr>
    </w:p>
    <w:p w14:paraId="6BF0A7A4" w14:textId="77777777" w:rsidR="001F3DF9" w:rsidRDefault="001F3DF9" w:rsidP="001F3DF9">
      <w:pPr>
        <w:pStyle w:val="BodyText"/>
      </w:pPr>
      <w:r>
        <w:t>The XY Format is suitable for applications where only XY0 through 3 need to be accessed. The REG3 format provides the most flexibility where individual registers need to be accessed. The DMA format can start multiple DMA requests over AGP. Finally, the text mode provides a very efficient means of cacheing glyphs and drawing them rapidly to the screen.</w:t>
      </w:r>
    </w:p>
    <w:p w14:paraId="0A5C380A" w14:textId="77777777" w:rsidR="001F3DF9" w:rsidRDefault="001F3DF9" w:rsidP="001F3DF9">
      <w:pPr>
        <w:jc w:val="both"/>
      </w:pPr>
    </w:p>
    <w:p w14:paraId="0EDE9C0C" w14:textId="77777777" w:rsidR="001F3DF9" w:rsidRDefault="001F3DF9" w:rsidP="001F3DF9">
      <w:pPr>
        <w:jc w:val="both"/>
      </w:pPr>
      <w:r>
        <w:t>Selecting format 0 specifies the Register/DMA mode. Setting bits 25:24 to 0 specifies the Non-DMA register format. Three registers can be specified by writing the lower 8 bits of the drawing engine registers into the first 3 bytes of the command. The upper 8</w:t>
      </w:r>
      <w:r>
        <w:rPr>
          <w:vertAlign w:val="superscript"/>
        </w:rPr>
        <w:t>th</w:t>
      </w:r>
      <w:r>
        <w:t xml:space="preserve"> bit (or bank select) for each of the registers is located in bits 28-30 respectively. Bit 31 specifies waiting for vertical blank before executing the list. Bits 32 through 27 specify the register values to be written in the three registers, and bits 26-27 select the number of registers to be written (1-3). Registers are always written from A-C, no gaps allowed.</w:t>
      </w:r>
    </w:p>
    <w:p w14:paraId="5EA6A0F8" w14:textId="77777777" w:rsidR="001F3DF9" w:rsidRDefault="001F3DF9" w:rsidP="001F3DF9">
      <w:pPr>
        <w:jc w:val="both"/>
      </w:pPr>
    </w:p>
    <w:p w14:paraId="397A461A" w14:textId="3D0E5041" w:rsidR="001F3DF9" w:rsidRDefault="001F3DF9" w:rsidP="001F3DF9">
      <w:pPr>
        <w:jc w:val="both"/>
      </w:pPr>
      <w:r>
        <w:t>Setting bit 25 to a 1 selects Text mode. In text mode, up to two glyphs can be specified, plus their destination addresses. The glyphs each have their own text table entry which provides information about the glyph to enahance rapid accessing. Software must set up all registers, but needed for writing text, prior to executing this command. REG3 mode can be used to do this.</w:t>
      </w:r>
    </w:p>
    <w:p w14:paraId="22E01E87" w14:textId="77777777" w:rsidR="001F3DF9" w:rsidRDefault="001F3DF9" w:rsidP="001F3DF9">
      <w:pPr>
        <w:jc w:val="both"/>
      </w:pPr>
    </w:p>
    <w:p w14:paraId="0AFFD4AC" w14:textId="77777777" w:rsidR="001F3DF9" w:rsidRDefault="001F3DF9" w:rsidP="001F3DF9">
      <w:pPr>
        <w:jc w:val="both"/>
      </w:pPr>
      <w:r>
        <w:t>Any version of format 0 are allowed to be mixed within a single list.</w:t>
      </w:r>
    </w:p>
    <w:p w14:paraId="138E83BC" w14:textId="77777777" w:rsidR="001F3DF9" w:rsidRDefault="001F3DF9" w:rsidP="001F3DF9">
      <w:pPr>
        <w:jc w:val="both"/>
      </w:pPr>
    </w:p>
    <w:p w14:paraId="5D606E14" w14:textId="46E1AB9F" w:rsidR="001F3DF9" w:rsidRDefault="001F3DF9" w:rsidP="001F3DF9">
      <w:pPr>
        <w:jc w:val="both"/>
      </w:pPr>
      <w:r>
        <w:t>After the data is ready for display list execution, the application must set the start and end addresses. The display list start address is loaded into DL_ADR. The display list end address is loaded into DL_CNTRL and the stop bit is set to 0. This triggers execution of the list. Three other bits are used for display list control. DL_SEN selects the primary or virtual buffer, DL_FMT selects the</w:t>
      </w:r>
      <w:r w:rsidR="00FF4B16">
        <w:t xml:space="preserve"> format</w:t>
      </w:r>
      <w:r>
        <w:t>. These three buffers must follow the following rules to maintain coherency:</w:t>
      </w:r>
    </w:p>
    <w:p w14:paraId="576BEA9A" w14:textId="77777777" w:rsidR="001F3DF9" w:rsidRDefault="001F3DF9" w:rsidP="001F3DF9">
      <w:pPr>
        <w:jc w:val="both"/>
      </w:pPr>
    </w:p>
    <w:p w14:paraId="62140104" w14:textId="77777777" w:rsidR="001F3DF9" w:rsidRDefault="001F3DF9" w:rsidP="001F3DF9">
      <w:pPr>
        <w:numPr>
          <w:ilvl w:val="0"/>
          <w:numId w:val="7"/>
        </w:numPr>
        <w:overflowPunct/>
        <w:ind w:left="0" w:firstLine="0"/>
        <w:jc w:val="both"/>
        <w:textAlignment w:val="auto"/>
      </w:pPr>
      <w:r>
        <w:t>They can never be changed while a list is executing.</w:t>
      </w:r>
    </w:p>
    <w:p w14:paraId="3477E5F3" w14:textId="77777777" w:rsidR="001F3DF9" w:rsidRDefault="001F3DF9" w:rsidP="001F3DF9">
      <w:pPr>
        <w:numPr>
          <w:ilvl w:val="0"/>
          <w:numId w:val="7"/>
        </w:numPr>
        <w:overflowPunct/>
        <w:ind w:left="0" w:firstLine="0"/>
        <w:jc w:val="both"/>
        <w:textAlignment w:val="auto"/>
      </w:pPr>
      <w:r>
        <w:t>They can only be changed after a start address is written (for the new list), or only after a list has become idle and a new end address is written.</w:t>
      </w:r>
    </w:p>
    <w:p w14:paraId="76BD598A" w14:textId="77777777" w:rsidR="001F3DF9" w:rsidRDefault="001F3DF9" w:rsidP="001F3DF9">
      <w:pPr>
        <w:jc w:val="both"/>
      </w:pPr>
    </w:p>
    <w:p w14:paraId="59210129" w14:textId="77777777" w:rsidR="001F3DF9" w:rsidRDefault="001F3DF9" w:rsidP="001F3DF9">
      <w:pPr>
        <w:jc w:val="both"/>
      </w:pPr>
      <w:r>
        <w:t>The DLP maintains two independent lists, an active list and pending list. The active list is the currently running list which is triggered by a start address and end address pair. It is possible to append to the list by writing to just the end address. This allows dynamic list building.</w:t>
      </w:r>
    </w:p>
    <w:p w14:paraId="62366FD0" w14:textId="77777777" w:rsidR="001F3DF9" w:rsidRDefault="001F3DF9" w:rsidP="001F3DF9">
      <w:pPr>
        <w:jc w:val="both"/>
      </w:pPr>
    </w:p>
    <w:p w14:paraId="5D6C6A4F" w14:textId="77777777" w:rsidR="001F3DF9" w:rsidRDefault="001F3DF9" w:rsidP="001F3DF9">
      <w:pPr>
        <w:jc w:val="both"/>
      </w:pPr>
      <w:r>
        <w:t>Whenever a list is running, a new start address can be written which will change the internal pointer to the pending list. The old list will continue executing, but all subsequent end addresses will now be associated with the pending lists start address. The pending list can be treated just like the primary list.</w:t>
      </w:r>
    </w:p>
    <w:p w14:paraId="23373A2F" w14:textId="77777777" w:rsidR="001F3DF9" w:rsidRDefault="001F3DF9" w:rsidP="001F3DF9">
      <w:pPr>
        <w:jc w:val="both"/>
      </w:pPr>
    </w:p>
    <w:p w14:paraId="18BFDC9E" w14:textId="77777777" w:rsidR="001F3DF9" w:rsidRDefault="001F3DF9" w:rsidP="001F3DF9">
      <w:pPr>
        <w:jc w:val="both"/>
      </w:pPr>
      <w:r>
        <w:t>If a third start address is written, retries will be issued until the pending list becomes the active list and there is room for a new pending list.</w:t>
      </w:r>
    </w:p>
    <w:p w14:paraId="137F4E13" w14:textId="77777777" w:rsidR="001F3DF9" w:rsidRDefault="001F3DF9" w:rsidP="001F3DF9">
      <w:pPr>
        <w:jc w:val="both"/>
      </w:pPr>
    </w:p>
    <w:p w14:paraId="15E2FCFB" w14:textId="77777777" w:rsidR="001F3DF9" w:rsidRDefault="001F3DF9" w:rsidP="001F3DF9">
      <w:pPr>
        <w:jc w:val="both"/>
      </w:pPr>
      <w:r>
        <w:t>** NOTE: The stop bit will stop all lists, including any pending lists and cause the lists to be inaccessible.</w:t>
      </w:r>
    </w:p>
    <w:p w14:paraId="400FE700" w14:textId="77777777" w:rsidR="001F3DF9" w:rsidRDefault="001F3DF9" w:rsidP="001F3DF9">
      <w:pPr>
        <w:jc w:val="both"/>
        <w:rPr>
          <w:b/>
          <w:bCs/>
          <w:sz w:val="24"/>
          <w:szCs w:val="24"/>
        </w:rPr>
      </w:pPr>
    </w:p>
    <w:p w14:paraId="3D1DBF38" w14:textId="77777777" w:rsidR="001F3DF9" w:rsidRDefault="001F3DF9" w:rsidP="001F3DF9">
      <w:pPr>
        <w:pStyle w:val="Heading2"/>
      </w:pPr>
      <w:r>
        <w:rPr>
          <w:b w:val="0"/>
          <w:bCs/>
        </w:rPr>
        <w:tab/>
      </w:r>
      <w:r>
        <w:t xml:space="preserve">A.8 </w:t>
      </w:r>
      <w:r>
        <w:tab/>
        <w:t>Texel Cache</w:t>
      </w:r>
    </w:p>
    <w:p w14:paraId="393DA77A" w14:textId="77777777" w:rsidR="001F3DF9" w:rsidRDefault="001F3DF9" w:rsidP="001F3DF9">
      <w:pPr>
        <w:tabs>
          <w:tab w:val="left" w:pos="720"/>
        </w:tabs>
        <w:jc w:val="both"/>
      </w:pPr>
    </w:p>
    <w:p w14:paraId="0D4ECEE3" w14:textId="428A0AFC" w:rsidR="001F3DF9" w:rsidRDefault="00FF4B16" w:rsidP="001F3DF9">
      <w:pPr>
        <w:tabs>
          <w:tab w:val="left" w:pos="720"/>
        </w:tabs>
        <w:jc w:val="both"/>
      </w:pPr>
      <w:r>
        <w:t>GPLGPU</w:t>
      </w:r>
      <w:r w:rsidR="001F3DF9">
        <w:t xml:space="preserve"> is equipped with an advanced 8KB texel cache (TC) which greatly improves texture mapping and video applications. The cache can handle several palette and non-palette texture formats with sizes up to 512x512. Mipmapping is supported up to 10 levels of detail. The TC is capable of generating 4 texels/clock for 1 clock cycle bi-linear interpolation. It also employs an advanced look ahead algorithm for minimizing memory reads.</w:t>
      </w:r>
    </w:p>
    <w:p w14:paraId="23638C98" w14:textId="77777777" w:rsidR="001F3DF9" w:rsidRDefault="001F3DF9" w:rsidP="001F3DF9">
      <w:pPr>
        <w:jc w:val="both"/>
      </w:pPr>
    </w:p>
    <w:p w14:paraId="3D156A8D" w14:textId="44D446A7" w:rsidR="001F3DF9" w:rsidRDefault="001F3DF9" w:rsidP="001F3DF9">
      <w:pPr>
        <w:pStyle w:val="Heading3"/>
      </w:pPr>
      <w:r>
        <w:t xml:space="preserve">A.8.1 </w:t>
      </w:r>
      <w:r>
        <w:tab/>
        <w:t>TC Sizes</w:t>
      </w:r>
    </w:p>
    <w:p w14:paraId="79A57A10" w14:textId="77777777" w:rsidR="001F3DF9" w:rsidRDefault="001F3DF9" w:rsidP="001F3DF9">
      <w:pPr>
        <w:tabs>
          <w:tab w:val="left" w:pos="720"/>
        </w:tabs>
        <w:jc w:val="both"/>
      </w:pPr>
      <w:r>
        <w:t xml:space="preserve"> </w:t>
      </w:r>
    </w:p>
    <w:p w14:paraId="5C48A5A8" w14:textId="77777777" w:rsidR="001F3DF9" w:rsidRDefault="001F3DF9" w:rsidP="001F3DF9">
      <w:pPr>
        <w:tabs>
          <w:tab w:val="left" w:pos="720"/>
        </w:tabs>
        <w:jc w:val="both"/>
      </w:pPr>
      <w:r>
        <w:t xml:space="preserve">The texture cache is capable of handling textures (or video frames) of up to 512 x 512 with the following restrictions. Textures must be a power of 2 in both X and Y directions. X and Y sizes are </w:t>
      </w:r>
      <w:r>
        <w:tab/>
        <w:t xml:space="preserve">independent,  i.e. 2 x 64, 128 x 32, etc.. are allowed. </w:t>
      </w:r>
    </w:p>
    <w:p w14:paraId="6A0802F5" w14:textId="77777777" w:rsidR="001F3DF9" w:rsidRDefault="001F3DF9" w:rsidP="001F3DF9">
      <w:pPr>
        <w:jc w:val="both"/>
      </w:pPr>
    </w:p>
    <w:p w14:paraId="5066648B" w14:textId="77777777" w:rsidR="001F3DF9" w:rsidRDefault="001F3DF9" w:rsidP="001F3DF9">
      <w:pPr>
        <w:jc w:val="both"/>
      </w:pPr>
      <w:r>
        <w:t>The cache is optimized for an efficient use of space, however the following formats (or smaller) work best as they will fit directly into the cache:</w:t>
      </w:r>
    </w:p>
    <w:p w14:paraId="032C05C9" w14:textId="77777777" w:rsidR="001F3DF9" w:rsidRDefault="001F3DF9" w:rsidP="001F3DF9">
      <w:pPr>
        <w:jc w:val="both"/>
      </w:pP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4140"/>
        <w:gridCol w:w="1980"/>
      </w:tblGrid>
      <w:tr w:rsidR="001F3DF9" w14:paraId="5474F79C" w14:textId="77777777" w:rsidTr="002E6C7C">
        <w:tc>
          <w:tcPr>
            <w:tcW w:w="4140" w:type="dxa"/>
          </w:tcPr>
          <w:p w14:paraId="4AE6A8F7" w14:textId="77777777" w:rsidR="001F3DF9" w:rsidRDefault="001F3DF9" w:rsidP="002E6C7C">
            <w:pPr>
              <w:rPr>
                <w:b/>
                <w:bCs/>
              </w:rPr>
            </w:pPr>
            <w:r>
              <w:rPr>
                <w:b/>
                <w:bCs/>
              </w:rPr>
              <w:t>Texture Format (bits per textured pixel (bpt))</w:t>
            </w:r>
          </w:p>
        </w:tc>
        <w:tc>
          <w:tcPr>
            <w:tcW w:w="1980" w:type="dxa"/>
          </w:tcPr>
          <w:p w14:paraId="0DECE760" w14:textId="77777777" w:rsidR="001F3DF9" w:rsidRDefault="001F3DF9" w:rsidP="002E6C7C">
            <w:pPr>
              <w:rPr>
                <w:b/>
                <w:bCs/>
              </w:rPr>
            </w:pPr>
            <w:r>
              <w:rPr>
                <w:b/>
                <w:bCs/>
              </w:rPr>
              <w:t>Texture Size (XxY)</w:t>
            </w:r>
          </w:p>
        </w:tc>
      </w:tr>
      <w:tr w:rsidR="001F3DF9" w14:paraId="0DF1D800" w14:textId="77777777" w:rsidTr="002E6C7C">
        <w:tc>
          <w:tcPr>
            <w:tcW w:w="4140" w:type="dxa"/>
          </w:tcPr>
          <w:p w14:paraId="264BFC2E" w14:textId="77777777" w:rsidR="001F3DF9" w:rsidRDefault="001F3DF9" w:rsidP="002E6C7C">
            <w:r>
              <w:t>32 bpt</w:t>
            </w:r>
          </w:p>
        </w:tc>
        <w:tc>
          <w:tcPr>
            <w:tcW w:w="1980" w:type="dxa"/>
          </w:tcPr>
          <w:p w14:paraId="4C1648C0" w14:textId="77777777" w:rsidR="001F3DF9" w:rsidRDefault="001F3DF9" w:rsidP="002E6C7C">
            <w:r>
              <w:t>32x64</w:t>
            </w:r>
          </w:p>
        </w:tc>
      </w:tr>
      <w:tr w:rsidR="001F3DF9" w14:paraId="6791B5F4" w14:textId="77777777" w:rsidTr="002E6C7C">
        <w:tc>
          <w:tcPr>
            <w:tcW w:w="4140" w:type="dxa"/>
          </w:tcPr>
          <w:p w14:paraId="11F84135" w14:textId="77777777" w:rsidR="001F3DF9" w:rsidRDefault="001F3DF9" w:rsidP="002E6C7C">
            <w:r>
              <w:t>16 bpt</w:t>
            </w:r>
          </w:p>
        </w:tc>
        <w:tc>
          <w:tcPr>
            <w:tcW w:w="1980" w:type="dxa"/>
          </w:tcPr>
          <w:p w14:paraId="7BEA537C" w14:textId="77777777" w:rsidR="001F3DF9" w:rsidRDefault="001F3DF9" w:rsidP="002E6C7C">
            <w:r>
              <w:t>64x64</w:t>
            </w:r>
          </w:p>
        </w:tc>
      </w:tr>
      <w:tr w:rsidR="001F3DF9" w14:paraId="391401B6" w14:textId="77777777" w:rsidTr="002E6C7C">
        <w:tc>
          <w:tcPr>
            <w:tcW w:w="4140" w:type="dxa"/>
          </w:tcPr>
          <w:p w14:paraId="5BFE3FDC" w14:textId="77777777" w:rsidR="001F3DF9" w:rsidRDefault="001F3DF9" w:rsidP="002E6C7C">
            <w:r>
              <w:t>8 bpt (palettized or direct)</w:t>
            </w:r>
          </w:p>
        </w:tc>
        <w:tc>
          <w:tcPr>
            <w:tcW w:w="1980" w:type="dxa"/>
          </w:tcPr>
          <w:p w14:paraId="43E4BC2E" w14:textId="77777777" w:rsidR="001F3DF9" w:rsidRDefault="001F3DF9" w:rsidP="002E6C7C">
            <w:r>
              <w:t>128x64</w:t>
            </w:r>
          </w:p>
        </w:tc>
      </w:tr>
      <w:tr w:rsidR="001F3DF9" w14:paraId="64D9A06D" w14:textId="77777777" w:rsidTr="002E6C7C">
        <w:tc>
          <w:tcPr>
            <w:tcW w:w="4140" w:type="dxa"/>
          </w:tcPr>
          <w:p w14:paraId="4F926428" w14:textId="77777777" w:rsidR="001F3DF9" w:rsidRDefault="001F3DF9" w:rsidP="002E6C7C">
            <w:r>
              <w:t>4 bpt (palette)</w:t>
            </w:r>
          </w:p>
        </w:tc>
        <w:tc>
          <w:tcPr>
            <w:tcW w:w="1980" w:type="dxa"/>
          </w:tcPr>
          <w:p w14:paraId="3E191F7C" w14:textId="77777777" w:rsidR="001F3DF9" w:rsidRDefault="001F3DF9" w:rsidP="002E6C7C">
            <w:r>
              <w:t>256x64</w:t>
            </w:r>
          </w:p>
        </w:tc>
      </w:tr>
      <w:tr w:rsidR="001F3DF9" w14:paraId="230B0DCB" w14:textId="77777777" w:rsidTr="002E6C7C">
        <w:tc>
          <w:tcPr>
            <w:tcW w:w="4140" w:type="dxa"/>
          </w:tcPr>
          <w:p w14:paraId="0BEC6146" w14:textId="77777777" w:rsidR="001F3DF9" w:rsidRDefault="001F3DF9" w:rsidP="002E6C7C">
            <w:r>
              <w:t>2 bpt (palette)</w:t>
            </w:r>
          </w:p>
        </w:tc>
        <w:tc>
          <w:tcPr>
            <w:tcW w:w="1980" w:type="dxa"/>
          </w:tcPr>
          <w:p w14:paraId="065C6E95" w14:textId="77777777" w:rsidR="001F3DF9" w:rsidRDefault="001F3DF9" w:rsidP="002E6C7C">
            <w:r>
              <w:t>512x64</w:t>
            </w:r>
          </w:p>
        </w:tc>
      </w:tr>
      <w:tr w:rsidR="001F3DF9" w14:paraId="2EA9F380" w14:textId="77777777" w:rsidTr="002E6C7C">
        <w:tc>
          <w:tcPr>
            <w:tcW w:w="4140" w:type="dxa"/>
          </w:tcPr>
          <w:p w14:paraId="7A1CD90B" w14:textId="77777777" w:rsidR="001F3DF9" w:rsidRDefault="001F3DF9" w:rsidP="002E6C7C">
            <w:r>
              <w:t>1 bpt (palette)</w:t>
            </w:r>
          </w:p>
        </w:tc>
        <w:tc>
          <w:tcPr>
            <w:tcW w:w="1980" w:type="dxa"/>
          </w:tcPr>
          <w:p w14:paraId="3FBF72F5" w14:textId="77777777" w:rsidR="001F3DF9" w:rsidRDefault="001F3DF9" w:rsidP="002E6C7C">
            <w:r>
              <w:t>512x64</w:t>
            </w:r>
          </w:p>
        </w:tc>
      </w:tr>
    </w:tbl>
    <w:p w14:paraId="48EF4ED0" w14:textId="77777777" w:rsidR="001F3DF9" w:rsidRDefault="001F3DF9" w:rsidP="001F3DF9">
      <w:pPr>
        <w:jc w:val="both"/>
      </w:pPr>
    </w:p>
    <w:p w14:paraId="1FAF6F2F" w14:textId="77777777" w:rsidR="001F3DF9" w:rsidRDefault="001F3DF9" w:rsidP="001F3DF9">
      <w:pPr>
        <w:jc w:val="both"/>
      </w:pPr>
      <w:r>
        <w:t>Using textures of the above size or less will result in the maximum number of hits, minimizing misses and greatly improving cache performance.</w:t>
      </w:r>
    </w:p>
    <w:p w14:paraId="28492DF3" w14:textId="77777777" w:rsidR="001F3DF9" w:rsidRDefault="001F3DF9" w:rsidP="001F3DF9">
      <w:pPr>
        <w:jc w:val="both"/>
      </w:pPr>
    </w:p>
    <w:p w14:paraId="1A748EE2" w14:textId="77777777" w:rsidR="001F3DF9" w:rsidRDefault="001F3DF9" w:rsidP="001F3DF9">
      <w:pPr>
        <w:pStyle w:val="Heading3"/>
      </w:pPr>
      <w:r>
        <w:tab/>
      </w:r>
      <w:r>
        <w:rPr>
          <w:szCs w:val="24"/>
        </w:rPr>
        <w:br w:type="page"/>
      </w:r>
      <w:r>
        <w:t>A.8.2</w:t>
      </w:r>
      <w:r>
        <w:tab/>
        <w:t xml:space="preserve"> Texture Formats</w:t>
      </w:r>
    </w:p>
    <w:p w14:paraId="049A3225" w14:textId="77777777" w:rsidR="001F3DF9" w:rsidRDefault="001F3DF9" w:rsidP="001F3DF9">
      <w:pPr>
        <w:jc w:val="both"/>
      </w:pPr>
    </w:p>
    <w:p w14:paraId="2A827834" w14:textId="77777777" w:rsidR="001F3DF9" w:rsidRDefault="001F3DF9" w:rsidP="001F3DF9">
      <w:pPr>
        <w:jc w:val="both"/>
      </w:pPr>
      <w:r>
        <w:t>Please see the register definition section for TEX_CTRL</w:t>
      </w:r>
    </w:p>
    <w:p w14:paraId="6A4A36A8" w14:textId="77777777" w:rsidR="001F3DF9" w:rsidRDefault="001F3DF9" w:rsidP="001F3DF9">
      <w:pPr>
        <w:jc w:val="both"/>
      </w:pPr>
    </w:p>
    <w:p w14:paraId="3C1FCE15" w14:textId="77777777" w:rsidR="001F3DF9" w:rsidRDefault="001F3DF9" w:rsidP="001F3DF9">
      <w:pPr>
        <w:jc w:val="both"/>
        <w:rPr>
          <w:b/>
          <w:bCs/>
        </w:rPr>
      </w:pPr>
      <w:r>
        <w:rPr>
          <w:b/>
          <w:bCs/>
        </w:rPr>
        <w:t>A.8.3</w:t>
      </w:r>
      <w:r>
        <w:rPr>
          <w:b/>
          <w:bCs/>
        </w:rPr>
        <w:tab/>
        <w:t xml:space="preserve"> Special Commands</w:t>
      </w:r>
    </w:p>
    <w:p w14:paraId="2B31C98E" w14:textId="77777777" w:rsidR="001F3DF9" w:rsidRDefault="001F3DF9" w:rsidP="001F3DF9">
      <w:pPr>
        <w:jc w:val="both"/>
      </w:pPr>
    </w:p>
    <w:p w14:paraId="300E22D4" w14:textId="77777777" w:rsidR="001F3DF9" w:rsidRDefault="001F3DF9" w:rsidP="001F3DF9">
      <w:pPr>
        <w:tabs>
          <w:tab w:val="left" w:pos="720"/>
        </w:tabs>
        <w:jc w:val="both"/>
      </w:pPr>
      <w:r>
        <w:t>There are two commands associated with the texture cache, INV_TEX and LD_PAL. The INV_TEX command instructs the texel cache that the next triangle coming through is using a different texture than the previous ones.</w:t>
      </w:r>
    </w:p>
    <w:p w14:paraId="295AFB7B" w14:textId="77777777" w:rsidR="001F3DF9" w:rsidRDefault="001F3DF9" w:rsidP="001F3DF9">
      <w:pPr>
        <w:tabs>
          <w:tab w:val="left" w:pos="720"/>
        </w:tabs>
        <w:jc w:val="both"/>
      </w:pPr>
    </w:p>
    <w:p w14:paraId="226E56B5" w14:textId="77777777" w:rsidR="001F3DF9" w:rsidRDefault="001F3DF9" w:rsidP="001F3DF9">
      <w:pPr>
        <w:tabs>
          <w:tab w:val="left" w:pos="720"/>
        </w:tabs>
        <w:jc w:val="both"/>
      </w:pPr>
      <w:r>
        <w:t xml:space="preserve">The LD_PAL command must be used prior to a palettized texture map if the palette hasn’t been </w:t>
      </w:r>
      <w:r>
        <w:tab/>
        <w:t>loaded. This command will load a palette for use.</w:t>
      </w:r>
    </w:p>
    <w:p w14:paraId="7E0119FE" w14:textId="77777777" w:rsidR="001F3DF9" w:rsidRDefault="001F3DF9" w:rsidP="001F3DF9">
      <w:pPr>
        <w:tabs>
          <w:tab w:val="left" w:pos="720"/>
        </w:tabs>
        <w:jc w:val="both"/>
      </w:pPr>
    </w:p>
    <w:p w14:paraId="0B4F26FA" w14:textId="77777777" w:rsidR="001F3DF9" w:rsidRDefault="001F3DF9" w:rsidP="001F3DF9">
      <w:pPr>
        <w:pStyle w:val="Heading2"/>
      </w:pPr>
      <w:r>
        <w:tab/>
        <w:t>A.9</w:t>
      </w:r>
      <w:r>
        <w:tab/>
        <w:t xml:space="preserve"> Alpha Blending</w:t>
      </w:r>
    </w:p>
    <w:p w14:paraId="7697087A" w14:textId="77777777" w:rsidR="001F3DF9" w:rsidRDefault="001F3DF9" w:rsidP="001F3DF9">
      <w:pPr>
        <w:jc w:val="both"/>
      </w:pPr>
    </w:p>
    <w:p w14:paraId="1B2D3159" w14:textId="15D18800" w:rsidR="001F3DF9" w:rsidRDefault="00FF4B16" w:rsidP="001F3DF9">
      <w:pPr>
        <w:jc w:val="both"/>
      </w:pPr>
      <w:r>
        <w:t>GPLGPU</w:t>
      </w:r>
      <w:r w:rsidR="001F3DF9">
        <w:t xml:space="preserve"> implements full OpenGL compatible alpha blending. The blending function can be applied to any Drawing Engine command. The control of blending is performed in the ACNTRL register.</w:t>
      </w:r>
    </w:p>
    <w:p w14:paraId="2FCAF515" w14:textId="77777777" w:rsidR="001F3DF9" w:rsidRDefault="001F3DF9" w:rsidP="001F3DF9">
      <w:pPr>
        <w:jc w:val="both"/>
      </w:pPr>
    </w:p>
    <w:p w14:paraId="1828E0A0" w14:textId="77777777" w:rsidR="001F3DF9" w:rsidRDefault="001F3DF9" w:rsidP="001F3DF9">
      <w:pPr>
        <w:jc w:val="both"/>
      </w:pPr>
      <w:r>
        <w:t>To properly set up a blending command, the following must be done. First, select a source and destination blending function. These are defined in the lower byte of the ACNTRL register. Second, if you are in a mode which doesn’t support alpha or are going to use the source or destination alpha registers, you must load them into the lower two bytes of the ALPHA register. If you are in a mode which supports alpha and you want to use the constant registers, you must set the SRE and DRE bits to override the default settings. Finally, the blending enable bit must be set to activate blending.</w:t>
      </w:r>
    </w:p>
    <w:p w14:paraId="733E243A" w14:textId="1FEE7E51" w:rsidR="001F3DF9" w:rsidRDefault="001F3DF9" w:rsidP="001F3DF9">
      <w:pPr>
        <w:pStyle w:val="Heading2"/>
      </w:pPr>
      <w:r>
        <w:tab/>
      </w:r>
      <w:r>
        <w:br w:type="page"/>
        <w:t xml:space="preserve">A.10 </w:t>
      </w:r>
      <w:r>
        <w:tab/>
        <w:t xml:space="preserve">Programming </w:t>
      </w:r>
      <w:r w:rsidR="00FF4B16">
        <w:t>GPLGPU</w:t>
      </w:r>
      <w:r>
        <w:t>, 3D Operations</w:t>
      </w:r>
    </w:p>
    <w:p w14:paraId="3200B790" w14:textId="77777777" w:rsidR="001F3DF9" w:rsidRDefault="001F3DF9" w:rsidP="001F3DF9">
      <w:pPr>
        <w:rPr>
          <w:b/>
          <w:bCs/>
        </w:rPr>
      </w:pPr>
    </w:p>
    <w:p w14:paraId="608ED7C4" w14:textId="4D5977E5" w:rsidR="001F3DF9" w:rsidRDefault="00FF4B16" w:rsidP="001F3DF9">
      <w:r>
        <w:t>GPLGPU</w:t>
      </w:r>
      <w:r w:rsidR="001F3DF9">
        <w:t xml:space="preserve"> is a vertex-based 3D polygon accelerator.  It performs the setup for 3D triangles, lines and points in hardware.  </w:t>
      </w:r>
    </w:p>
    <w:p w14:paraId="62F86CD7" w14:textId="77777777" w:rsidR="001F3DF9" w:rsidRDefault="001F3DF9" w:rsidP="001F3DF9"/>
    <w:p w14:paraId="6F7470DC" w14:textId="77777777" w:rsidR="001F3DF9" w:rsidRDefault="001F3DF9" w:rsidP="001F3DF9">
      <w:pPr>
        <w:tabs>
          <w:tab w:val="left" w:pos="720"/>
        </w:tabs>
      </w:pPr>
      <w:r>
        <w:t>There are 2 3D Rendering Commands:</w:t>
      </w:r>
    </w:p>
    <w:p w14:paraId="611A9251" w14:textId="77777777" w:rsidR="001F3DF9" w:rsidRDefault="001F3DF9" w:rsidP="001F3DF9">
      <w:r>
        <w:tab/>
      </w:r>
    </w:p>
    <w:p w14:paraId="536C2AEE" w14:textId="77777777" w:rsidR="001F3DF9" w:rsidRDefault="001F3DF9" w:rsidP="001F3DF9">
      <w:pPr>
        <w:numPr>
          <w:ilvl w:val="0"/>
          <w:numId w:val="8"/>
        </w:numPr>
        <w:overflowPunct/>
        <w:ind w:left="0" w:firstLine="0"/>
        <w:textAlignment w:val="auto"/>
        <w:rPr>
          <w:b/>
          <w:bCs/>
        </w:rPr>
      </w:pPr>
      <w:r>
        <w:rPr>
          <w:b/>
          <w:bCs/>
        </w:rPr>
        <w:t>TRIAN_3D</w:t>
      </w:r>
    </w:p>
    <w:p w14:paraId="77B7CFD0" w14:textId="77777777" w:rsidR="001F3DF9" w:rsidRDefault="001F3DF9" w:rsidP="001F3DF9">
      <w:pPr>
        <w:numPr>
          <w:ilvl w:val="0"/>
          <w:numId w:val="8"/>
        </w:numPr>
        <w:overflowPunct/>
        <w:ind w:left="0" w:firstLine="0"/>
        <w:textAlignment w:val="auto"/>
        <w:rPr>
          <w:b/>
          <w:bCs/>
        </w:rPr>
      </w:pPr>
      <w:r>
        <w:rPr>
          <w:b/>
          <w:bCs/>
        </w:rPr>
        <w:t>LINE_3D</w:t>
      </w:r>
      <w:r>
        <w:rPr>
          <w:b/>
          <w:bCs/>
        </w:rPr>
        <w:tab/>
      </w:r>
    </w:p>
    <w:p w14:paraId="61AC5938" w14:textId="77777777" w:rsidR="001F3DF9" w:rsidRDefault="001F3DF9" w:rsidP="001F3DF9"/>
    <w:p w14:paraId="2BE7A086" w14:textId="77777777" w:rsidR="001F3DF9" w:rsidRDefault="001F3DF9" w:rsidP="001F3DF9">
      <w:pPr>
        <w:rPr>
          <w:i/>
          <w:iCs/>
        </w:rPr>
      </w:pPr>
      <w:r>
        <w:rPr>
          <w:b/>
          <w:bCs/>
          <w:i/>
          <w:iCs/>
        </w:rPr>
        <w:t>NOTE: LINE_3D can be used to render 3D points. Texture Mapped 3D Lines are not supported.</w:t>
      </w:r>
    </w:p>
    <w:p w14:paraId="7005ECB9" w14:textId="77777777" w:rsidR="001F3DF9" w:rsidRDefault="001F3DF9" w:rsidP="001F3DF9">
      <w:pPr>
        <w:rPr>
          <w:i/>
          <w:iCs/>
        </w:rPr>
      </w:pPr>
    </w:p>
    <w:p w14:paraId="2E577051" w14:textId="77777777" w:rsidR="001F3DF9" w:rsidRDefault="001F3DF9" w:rsidP="001F3DF9">
      <w:pPr>
        <w:tabs>
          <w:tab w:val="left" w:pos="720"/>
        </w:tabs>
      </w:pPr>
      <w:r>
        <w:t>There are up to three steps to take to program a 3D operation:</w:t>
      </w:r>
    </w:p>
    <w:p w14:paraId="6B7C97AF" w14:textId="77777777" w:rsidR="001F3DF9" w:rsidRDefault="001F3DF9" w:rsidP="001F3DF9">
      <w:pPr>
        <w:tabs>
          <w:tab w:val="left" w:pos="720"/>
        </w:tabs>
      </w:pPr>
    </w:p>
    <w:p w14:paraId="25D4009F" w14:textId="77777777" w:rsidR="001F3DF9" w:rsidRDefault="001F3DF9" w:rsidP="001F3DF9">
      <w:pPr>
        <w:tabs>
          <w:tab w:val="left" w:pos="720"/>
        </w:tabs>
        <w:rPr>
          <w:b/>
          <w:bCs/>
        </w:rPr>
      </w:pPr>
      <w:r>
        <w:rPr>
          <w:b/>
          <w:bCs/>
        </w:rPr>
        <w:t>Step 1:</w:t>
      </w:r>
      <w:r>
        <w:rPr>
          <w:b/>
          <w:bCs/>
        </w:rPr>
        <w:tab/>
        <w:t>Control and Mode Setup</w:t>
      </w:r>
    </w:p>
    <w:p w14:paraId="5128AAE7" w14:textId="77777777" w:rsidR="001F3DF9" w:rsidRDefault="001F3DF9" w:rsidP="001F3DF9">
      <w:pPr>
        <w:tabs>
          <w:tab w:val="left" w:pos="720"/>
        </w:tabs>
        <w:rPr>
          <w:b/>
          <w:bCs/>
        </w:rPr>
      </w:pPr>
      <w:r>
        <w:rPr>
          <w:b/>
          <w:bCs/>
        </w:rPr>
        <w:t>Step 2:</w:t>
      </w:r>
      <w:r>
        <w:rPr>
          <w:b/>
          <w:bCs/>
        </w:rPr>
        <w:tab/>
        <w:t>Parameter Load</w:t>
      </w:r>
    </w:p>
    <w:p w14:paraId="20314346" w14:textId="77777777" w:rsidR="001F3DF9" w:rsidRDefault="001F3DF9" w:rsidP="001F3DF9">
      <w:pPr>
        <w:tabs>
          <w:tab w:val="left" w:pos="720"/>
        </w:tabs>
        <w:rPr>
          <w:b/>
          <w:bCs/>
        </w:rPr>
      </w:pPr>
      <w:r>
        <w:rPr>
          <w:b/>
          <w:bCs/>
        </w:rPr>
        <w:t>Step 3:</w:t>
      </w:r>
      <w:r>
        <w:rPr>
          <w:b/>
          <w:bCs/>
        </w:rPr>
        <w:tab/>
        <w:t>Trigger</w:t>
      </w:r>
    </w:p>
    <w:p w14:paraId="1CEEA8BA" w14:textId="77777777" w:rsidR="001F3DF9" w:rsidRDefault="001F3DF9" w:rsidP="001F3DF9">
      <w:pPr>
        <w:pStyle w:val="Heading2"/>
        <w:rPr>
          <w:b w:val="0"/>
          <w:bCs/>
        </w:rPr>
      </w:pPr>
      <w:r>
        <w:rPr>
          <w:sz w:val="22"/>
          <w:szCs w:val="22"/>
        </w:rPr>
        <w:t xml:space="preserve">A.10.1 </w:t>
      </w:r>
      <w:r>
        <w:rPr>
          <w:sz w:val="22"/>
          <w:szCs w:val="22"/>
        </w:rPr>
        <w:tab/>
        <w:t>Control and Mode Setup</w:t>
      </w:r>
    </w:p>
    <w:p w14:paraId="0ACBA850" w14:textId="77777777" w:rsidR="001F3DF9" w:rsidRDefault="001F3DF9" w:rsidP="001F3DF9">
      <w:pPr>
        <w:ind w:firstLine="720"/>
      </w:pPr>
      <w:r>
        <w:t>a)    BUF_CTRL</w:t>
      </w:r>
      <w:r>
        <w:rPr>
          <w:b/>
          <w:bCs/>
        </w:rPr>
        <w:t xml:space="preserve">  </w:t>
      </w:r>
      <w:r>
        <w:t>&lt;25:24&gt;</w:t>
      </w:r>
      <w:r>
        <w:tab/>
      </w:r>
      <w:r>
        <w:tab/>
        <w:t>Destination Pixel Size and Format</w:t>
      </w:r>
    </w:p>
    <w:p w14:paraId="4204B624" w14:textId="77777777" w:rsidR="001F3DF9" w:rsidRDefault="001F3DF9" w:rsidP="001F3DF9">
      <w:pPr>
        <w:numPr>
          <w:ilvl w:val="0"/>
          <w:numId w:val="9"/>
        </w:numPr>
        <w:overflowPunct/>
        <w:ind w:left="720" w:firstLine="0"/>
        <w:textAlignment w:val="auto"/>
      </w:pPr>
      <w:r>
        <w:t>DE_SORG:</w:t>
      </w:r>
      <w:r>
        <w:tab/>
      </w:r>
      <w:r>
        <w:tab/>
      </w:r>
      <w:r>
        <w:tab/>
        <w:t>Source Origin</w:t>
      </w:r>
    </w:p>
    <w:p w14:paraId="49CC5BF1" w14:textId="77777777" w:rsidR="001F3DF9" w:rsidRDefault="001F3DF9" w:rsidP="001F3DF9">
      <w:pPr>
        <w:numPr>
          <w:ilvl w:val="0"/>
          <w:numId w:val="10"/>
        </w:numPr>
        <w:overflowPunct/>
        <w:ind w:left="720" w:firstLine="0"/>
        <w:textAlignment w:val="auto"/>
      </w:pPr>
      <w:r>
        <w:t>DE_DORG:</w:t>
      </w:r>
      <w:r>
        <w:tab/>
      </w:r>
      <w:r>
        <w:tab/>
      </w:r>
      <w:r>
        <w:tab/>
        <w:t>Destination Origin</w:t>
      </w:r>
    </w:p>
    <w:p w14:paraId="3FF016B9" w14:textId="77777777" w:rsidR="001F3DF9" w:rsidRDefault="001F3DF9" w:rsidP="001F3DF9">
      <w:pPr>
        <w:numPr>
          <w:ilvl w:val="0"/>
          <w:numId w:val="10"/>
        </w:numPr>
        <w:overflowPunct/>
        <w:ind w:left="720" w:firstLine="0"/>
        <w:textAlignment w:val="auto"/>
        <w:rPr>
          <w:b/>
          <w:bCs/>
        </w:rPr>
      </w:pPr>
      <w:r>
        <w:t>DE_TPTCH:</w:t>
      </w:r>
      <w:r>
        <w:tab/>
      </w:r>
      <w:r>
        <w:tab/>
      </w:r>
      <w:r>
        <w:tab/>
        <w:t>Texture Pitch of LOD0</w:t>
      </w:r>
    </w:p>
    <w:p w14:paraId="78A49FCE" w14:textId="77777777" w:rsidR="001F3DF9" w:rsidRDefault="001F3DF9" w:rsidP="001F3DF9">
      <w:pPr>
        <w:numPr>
          <w:ilvl w:val="0"/>
          <w:numId w:val="10"/>
        </w:numPr>
        <w:overflowPunct/>
        <w:ind w:left="720" w:firstLine="0"/>
        <w:textAlignment w:val="auto"/>
        <w:rPr>
          <w:b/>
          <w:bCs/>
        </w:rPr>
      </w:pPr>
      <w:r>
        <w:t>DE_ZPTCH:</w:t>
      </w:r>
      <w:r>
        <w:tab/>
      </w:r>
      <w:r>
        <w:tab/>
      </w:r>
      <w:r>
        <w:tab/>
        <w:t>Z Pitch</w:t>
      </w:r>
    </w:p>
    <w:p w14:paraId="5E93918D" w14:textId="77777777" w:rsidR="001F3DF9" w:rsidRDefault="001F3DF9" w:rsidP="001F3DF9">
      <w:pPr>
        <w:numPr>
          <w:ilvl w:val="0"/>
          <w:numId w:val="10"/>
        </w:numPr>
        <w:overflowPunct/>
        <w:ind w:left="720" w:firstLine="0"/>
        <w:textAlignment w:val="auto"/>
        <w:rPr>
          <w:b/>
          <w:bCs/>
        </w:rPr>
      </w:pPr>
      <w:r>
        <w:t>DE_SPTCH:</w:t>
      </w:r>
      <w:r>
        <w:tab/>
      </w:r>
      <w:r>
        <w:tab/>
      </w:r>
      <w:r>
        <w:tab/>
        <w:t>Source Pitch</w:t>
      </w:r>
    </w:p>
    <w:p w14:paraId="5E43C7D4" w14:textId="77777777" w:rsidR="001F3DF9" w:rsidRDefault="001F3DF9" w:rsidP="001F3DF9">
      <w:pPr>
        <w:numPr>
          <w:ilvl w:val="0"/>
          <w:numId w:val="10"/>
        </w:numPr>
        <w:overflowPunct/>
        <w:ind w:left="720" w:firstLine="0"/>
        <w:textAlignment w:val="auto"/>
        <w:rPr>
          <w:b/>
          <w:bCs/>
        </w:rPr>
      </w:pPr>
      <w:r>
        <w:t>DE_DPTCH:</w:t>
      </w:r>
      <w:r>
        <w:tab/>
      </w:r>
      <w:r>
        <w:tab/>
        <w:t>Destination Pitch</w:t>
      </w:r>
    </w:p>
    <w:p w14:paraId="695608A6" w14:textId="77777777" w:rsidR="001F3DF9" w:rsidRDefault="001F3DF9" w:rsidP="001F3DF9">
      <w:pPr>
        <w:numPr>
          <w:ilvl w:val="0"/>
          <w:numId w:val="10"/>
        </w:numPr>
        <w:overflowPunct/>
        <w:ind w:left="720" w:firstLine="0"/>
        <w:textAlignment w:val="auto"/>
        <w:rPr>
          <w:b/>
          <w:bCs/>
        </w:rPr>
      </w:pPr>
      <w:r>
        <w:t>CMD:</w:t>
      </w:r>
      <w:r>
        <w:tab/>
      </w:r>
      <w:r>
        <w:tab/>
      </w:r>
      <w:r>
        <w:tab/>
        <w:t>Command</w:t>
      </w:r>
    </w:p>
    <w:p w14:paraId="2496B314" w14:textId="77777777" w:rsidR="001F3DF9" w:rsidRDefault="001F3DF9" w:rsidP="001F3DF9">
      <w:pPr>
        <w:numPr>
          <w:ilvl w:val="0"/>
          <w:numId w:val="10"/>
        </w:numPr>
        <w:overflowPunct/>
        <w:ind w:left="720" w:firstLine="0"/>
        <w:textAlignment w:val="auto"/>
        <w:rPr>
          <w:b/>
          <w:bCs/>
        </w:rPr>
      </w:pPr>
      <w:r>
        <w:t>FORE:</w:t>
      </w:r>
      <w:r>
        <w:tab/>
      </w:r>
      <w:r>
        <w:tab/>
      </w:r>
      <w:r>
        <w:tab/>
        <w:t>Foreground Color</w:t>
      </w:r>
    </w:p>
    <w:p w14:paraId="4460D9E3" w14:textId="77777777" w:rsidR="001F3DF9" w:rsidRDefault="001F3DF9" w:rsidP="001F3DF9">
      <w:pPr>
        <w:numPr>
          <w:ilvl w:val="0"/>
          <w:numId w:val="10"/>
        </w:numPr>
        <w:overflowPunct/>
        <w:ind w:left="720" w:firstLine="0"/>
        <w:textAlignment w:val="auto"/>
        <w:rPr>
          <w:b/>
          <w:bCs/>
        </w:rPr>
      </w:pPr>
      <w:r>
        <w:t>BACK:</w:t>
      </w:r>
      <w:r>
        <w:tab/>
      </w:r>
      <w:r>
        <w:tab/>
      </w:r>
      <w:r>
        <w:tab/>
        <w:t>Background Color</w:t>
      </w:r>
    </w:p>
    <w:p w14:paraId="5293A837" w14:textId="77777777" w:rsidR="001F3DF9" w:rsidRDefault="001F3DF9" w:rsidP="001F3DF9">
      <w:pPr>
        <w:numPr>
          <w:ilvl w:val="0"/>
          <w:numId w:val="10"/>
        </w:numPr>
        <w:overflowPunct/>
        <w:ind w:left="720" w:firstLine="0"/>
        <w:textAlignment w:val="auto"/>
        <w:rPr>
          <w:b/>
          <w:bCs/>
        </w:rPr>
      </w:pPr>
      <w:r>
        <w:t>MASK:</w:t>
      </w:r>
      <w:r>
        <w:tab/>
        <w:t>0xFFFFFFFF</w:t>
      </w:r>
      <w:r>
        <w:tab/>
        <w:t>Pixel Plane Mask</w:t>
      </w:r>
    </w:p>
    <w:p w14:paraId="05A91C27" w14:textId="77777777" w:rsidR="001F3DF9" w:rsidRDefault="001F3DF9" w:rsidP="001F3DF9">
      <w:pPr>
        <w:numPr>
          <w:ilvl w:val="0"/>
          <w:numId w:val="10"/>
        </w:numPr>
        <w:overflowPunct/>
        <w:ind w:left="720" w:firstLine="0"/>
        <w:textAlignment w:val="auto"/>
        <w:rPr>
          <w:b/>
          <w:bCs/>
        </w:rPr>
      </w:pPr>
      <w:r>
        <w:t>DE_KEY:</w:t>
      </w:r>
      <w:r>
        <w:tab/>
      </w:r>
      <w:r>
        <w:tab/>
      </w:r>
      <w:r>
        <w:tab/>
        <w:t>Color Key</w:t>
      </w:r>
    </w:p>
    <w:p w14:paraId="43A9B34C" w14:textId="77777777" w:rsidR="001F3DF9" w:rsidRDefault="001F3DF9" w:rsidP="001F3DF9">
      <w:pPr>
        <w:numPr>
          <w:ilvl w:val="0"/>
          <w:numId w:val="10"/>
        </w:numPr>
        <w:overflowPunct/>
        <w:ind w:left="720" w:firstLine="0"/>
        <w:textAlignment w:val="auto"/>
        <w:rPr>
          <w:b/>
          <w:bCs/>
        </w:rPr>
      </w:pPr>
      <w:r>
        <w:t>LPAT:</w:t>
      </w:r>
      <w:r>
        <w:tab/>
      </w:r>
      <w:r>
        <w:tab/>
      </w:r>
      <w:r>
        <w:tab/>
        <w:t>Line Pattern (For 3D Lines)</w:t>
      </w:r>
    </w:p>
    <w:p w14:paraId="60504E1D" w14:textId="77777777" w:rsidR="001F3DF9" w:rsidRDefault="001F3DF9" w:rsidP="001F3DF9">
      <w:pPr>
        <w:numPr>
          <w:ilvl w:val="0"/>
          <w:numId w:val="10"/>
        </w:numPr>
        <w:overflowPunct/>
        <w:ind w:left="720" w:firstLine="0"/>
        <w:textAlignment w:val="auto"/>
        <w:rPr>
          <w:b/>
          <w:bCs/>
        </w:rPr>
      </w:pPr>
      <w:r>
        <w:t>PCTRL:</w:t>
      </w:r>
      <w:r>
        <w:tab/>
      </w:r>
      <w:r>
        <w:tab/>
      </w:r>
      <w:r>
        <w:tab/>
        <w:t>Line Pattern Control</w:t>
      </w:r>
    </w:p>
    <w:p w14:paraId="03D190C5" w14:textId="77777777" w:rsidR="001F3DF9" w:rsidRDefault="001F3DF9" w:rsidP="001F3DF9">
      <w:pPr>
        <w:numPr>
          <w:ilvl w:val="0"/>
          <w:numId w:val="10"/>
        </w:numPr>
        <w:overflowPunct/>
        <w:ind w:left="720" w:firstLine="0"/>
        <w:textAlignment w:val="auto"/>
      </w:pPr>
      <w:r>
        <w:t>DE_ZORG:</w:t>
      </w:r>
      <w:r>
        <w:tab/>
      </w:r>
      <w:r>
        <w:tab/>
      </w:r>
      <w:r>
        <w:tab/>
        <w:t>Z-Buffer Origin</w:t>
      </w:r>
    </w:p>
    <w:p w14:paraId="19AB8E11" w14:textId="77777777" w:rsidR="001F3DF9" w:rsidRDefault="001F3DF9" w:rsidP="001F3DF9">
      <w:pPr>
        <w:numPr>
          <w:ilvl w:val="0"/>
          <w:numId w:val="10"/>
        </w:numPr>
        <w:overflowPunct/>
        <w:ind w:left="720" w:firstLine="0"/>
        <w:textAlignment w:val="auto"/>
      </w:pPr>
      <w:r>
        <w:t>LOD0_ORG:</w:t>
      </w:r>
      <w:r>
        <w:tab/>
      </w:r>
      <w:r>
        <w:tab/>
        <w:t>Texture Mipmap Level 0 Origin</w:t>
      </w:r>
    </w:p>
    <w:p w14:paraId="6575D400" w14:textId="77777777" w:rsidR="001F3DF9" w:rsidRDefault="001F3DF9" w:rsidP="001F3DF9">
      <w:pPr>
        <w:numPr>
          <w:ilvl w:val="0"/>
          <w:numId w:val="10"/>
        </w:numPr>
        <w:overflowPunct/>
        <w:ind w:left="720" w:firstLine="0"/>
        <w:textAlignment w:val="auto"/>
        <w:rPr>
          <w:b/>
          <w:bCs/>
        </w:rPr>
      </w:pPr>
      <w:r>
        <w:t>LOD1_ORG:</w:t>
      </w:r>
      <w:r>
        <w:tab/>
      </w:r>
      <w:r>
        <w:tab/>
        <w:t>Texture Mipmap Level 1 Origin</w:t>
      </w:r>
    </w:p>
    <w:p w14:paraId="7452FC2F" w14:textId="77777777" w:rsidR="001F3DF9" w:rsidRDefault="001F3DF9" w:rsidP="001F3DF9">
      <w:pPr>
        <w:numPr>
          <w:ilvl w:val="0"/>
          <w:numId w:val="10"/>
        </w:numPr>
        <w:overflowPunct/>
        <w:ind w:left="720" w:firstLine="0"/>
        <w:textAlignment w:val="auto"/>
        <w:rPr>
          <w:b/>
          <w:bCs/>
        </w:rPr>
      </w:pPr>
      <w:r>
        <w:t>LOD2_ORG:</w:t>
      </w:r>
      <w:r>
        <w:tab/>
      </w:r>
      <w:r>
        <w:tab/>
        <w:t>Texture Mipmap Level 2 Origin</w:t>
      </w:r>
    </w:p>
    <w:p w14:paraId="2EA17E67" w14:textId="77777777" w:rsidR="001F3DF9" w:rsidRDefault="001F3DF9" w:rsidP="001F3DF9">
      <w:pPr>
        <w:numPr>
          <w:ilvl w:val="0"/>
          <w:numId w:val="10"/>
        </w:numPr>
        <w:overflowPunct/>
        <w:ind w:left="720" w:firstLine="0"/>
        <w:textAlignment w:val="auto"/>
        <w:rPr>
          <w:b/>
          <w:bCs/>
        </w:rPr>
      </w:pPr>
      <w:r>
        <w:t>LOD3_ORG:</w:t>
      </w:r>
      <w:r>
        <w:tab/>
      </w:r>
      <w:r>
        <w:tab/>
        <w:t>Texture Mipmap Level 3 Origin</w:t>
      </w:r>
    </w:p>
    <w:p w14:paraId="047AFB7B" w14:textId="77777777" w:rsidR="001F3DF9" w:rsidRDefault="001F3DF9" w:rsidP="001F3DF9">
      <w:pPr>
        <w:numPr>
          <w:ilvl w:val="0"/>
          <w:numId w:val="10"/>
        </w:numPr>
        <w:overflowPunct/>
        <w:ind w:left="720" w:firstLine="0"/>
        <w:textAlignment w:val="auto"/>
        <w:rPr>
          <w:b/>
          <w:bCs/>
        </w:rPr>
      </w:pPr>
      <w:r>
        <w:t>LOD4_ORG:</w:t>
      </w:r>
      <w:r>
        <w:tab/>
      </w:r>
      <w:r>
        <w:tab/>
        <w:t>Texture Mipmap Level 4 Origin</w:t>
      </w:r>
    </w:p>
    <w:p w14:paraId="7D0E4AC9" w14:textId="77777777" w:rsidR="001F3DF9" w:rsidRDefault="001F3DF9" w:rsidP="001F3DF9">
      <w:pPr>
        <w:numPr>
          <w:ilvl w:val="0"/>
          <w:numId w:val="10"/>
        </w:numPr>
        <w:overflowPunct/>
        <w:ind w:left="720" w:firstLine="0"/>
        <w:textAlignment w:val="auto"/>
        <w:rPr>
          <w:b/>
          <w:bCs/>
        </w:rPr>
      </w:pPr>
      <w:r>
        <w:t>LOD5_ORG:</w:t>
      </w:r>
      <w:r>
        <w:tab/>
      </w:r>
      <w:r>
        <w:tab/>
        <w:t>Texture Mipmap Level 5 Origin</w:t>
      </w:r>
    </w:p>
    <w:p w14:paraId="28580E90" w14:textId="77777777" w:rsidR="001F3DF9" w:rsidRDefault="001F3DF9" w:rsidP="001F3DF9">
      <w:pPr>
        <w:numPr>
          <w:ilvl w:val="0"/>
          <w:numId w:val="10"/>
        </w:numPr>
        <w:overflowPunct/>
        <w:ind w:left="720" w:firstLine="0"/>
        <w:textAlignment w:val="auto"/>
        <w:rPr>
          <w:b/>
          <w:bCs/>
        </w:rPr>
      </w:pPr>
      <w:r>
        <w:t>LOD6_ORG:</w:t>
      </w:r>
      <w:r>
        <w:tab/>
      </w:r>
      <w:r>
        <w:tab/>
        <w:t>Texture Mipmap Level 6 Origin</w:t>
      </w:r>
    </w:p>
    <w:p w14:paraId="5533626F" w14:textId="77777777" w:rsidR="001F3DF9" w:rsidRDefault="001F3DF9" w:rsidP="001F3DF9">
      <w:pPr>
        <w:numPr>
          <w:ilvl w:val="0"/>
          <w:numId w:val="10"/>
        </w:numPr>
        <w:overflowPunct/>
        <w:ind w:left="720" w:firstLine="0"/>
        <w:textAlignment w:val="auto"/>
        <w:rPr>
          <w:b/>
          <w:bCs/>
        </w:rPr>
      </w:pPr>
      <w:r>
        <w:t>LOD7_ORG:</w:t>
      </w:r>
      <w:r>
        <w:tab/>
      </w:r>
      <w:r>
        <w:tab/>
        <w:t>Texture Mipmap Level 7 Origin</w:t>
      </w:r>
    </w:p>
    <w:p w14:paraId="2F54180A" w14:textId="77777777" w:rsidR="001F3DF9" w:rsidRDefault="001F3DF9" w:rsidP="001F3DF9">
      <w:pPr>
        <w:numPr>
          <w:ilvl w:val="0"/>
          <w:numId w:val="10"/>
        </w:numPr>
        <w:overflowPunct/>
        <w:ind w:left="720" w:firstLine="0"/>
        <w:textAlignment w:val="auto"/>
        <w:rPr>
          <w:b/>
          <w:bCs/>
        </w:rPr>
      </w:pPr>
      <w:r>
        <w:t>LOD8_ORG:</w:t>
      </w:r>
      <w:r>
        <w:tab/>
      </w:r>
      <w:r>
        <w:tab/>
        <w:t>Texture Mipmap Level 8 Origin</w:t>
      </w:r>
    </w:p>
    <w:p w14:paraId="482AF7B2" w14:textId="77777777" w:rsidR="001F3DF9" w:rsidRDefault="001F3DF9" w:rsidP="001F3DF9">
      <w:pPr>
        <w:numPr>
          <w:ilvl w:val="0"/>
          <w:numId w:val="10"/>
        </w:numPr>
        <w:overflowPunct/>
        <w:ind w:left="720" w:firstLine="0"/>
        <w:textAlignment w:val="auto"/>
        <w:rPr>
          <w:b/>
          <w:bCs/>
        </w:rPr>
      </w:pPr>
      <w:r>
        <w:t>LOD9_ORG:</w:t>
      </w:r>
      <w:r>
        <w:tab/>
      </w:r>
      <w:r>
        <w:tab/>
        <w:t>Texture Mipmap Level 9 Origin</w:t>
      </w:r>
    </w:p>
    <w:p w14:paraId="336D4D1E" w14:textId="77777777" w:rsidR="001F3DF9" w:rsidRDefault="001F3DF9" w:rsidP="001F3DF9">
      <w:pPr>
        <w:numPr>
          <w:ilvl w:val="0"/>
          <w:numId w:val="10"/>
        </w:numPr>
        <w:overflowPunct/>
        <w:ind w:left="720" w:firstLine="0"/>
        <w:textAlignment w:val="auto"/>
        <w:rPr>
          <w:b/>
          <w:bCs/>
        </w:rPr>
      </w:pPr>
      <w:r>
        <w:t>HITH:</w:t>
      </w:r>
      <w:r>
        <w:tab/>
      </w:r>
      <w:r>
        <w:tab/>
      </w:r>
      <w:r>
        <w:tab/>
        <w:t>Hither Value (For Z-Buffer Enabled)</w:t>
      </w:r>
    </w:p>
    <w:p w14:paraId="03344F7E" w14:textId="77777777" w:rsidR="001F3DF9" w:rsidRDefault="001F3DF9" w:rsidP="001F3DF9">
      <w:pPr>
        <w:numPr>
          <w:ilvl w:val="0"/>
          <w:numId w:val="10"/>
        </w:numPr>
        <w:overflowPunct/>
        <w:ind w:left="720" w:firstLine="0"/>
        <w:textAlignment w:val="auto"/>
        <w:rPr>
          <w:b/>
          <w:bCs/>
        </w:rPr>
      </w:pPr>
      <w:r>
        <w:t>YON:</w:t>
      </w:r>
      <w:r>
        <w:tab/>
      </w:r>
      <w:r>
        <w:tab/>
      </w:r>
      <w:r>
        <w:tab/>
        <w:t>YON Value (For Z-Buffer Enabled)</w:t>
      </w:r>
    </w:p>
    <w:p w14:paraId="08DA5537" w14:textId="77777777" w:rsidR="001F3DF9" w:rsidRDefault="001F3DF9" w:rsidP="001F3DF9">
      <w:pPr>
        <w:numPr>
          <w:ilvl w:val="0"/>
          <w:numId w:val="10"/>
        </w:numPr>
        <w:overflowPunct/>
        <w:ind w:left="720" w:firstLine="0"/>
        <w:textAlignment w:val="auto"/>
        <w:rPr>
          <w:b/>
          <w:bCs/>
        </w:rPr>
      </w:pPr>
      <w:r>
        <w:t>FOG_COL:</w:t>
      </w:r>
      <w:r>
        <w:tab/>
      </w:r>
      <w:r>
        <w:tab/>
      </w:r>
      <w:r>
        <w:tab/>
        <w:t>Fog Color (For Fog Mode)</w:t>
      </w:r>
    </w:p>
    <w:p w14:paraId="3B03DA8D" w14:textId="77777777" w:rsidR="001F3DF9" w:rsidRDefault="001F3DF9" w:rsidP="001F3DF9">
      <w:pPr>
        <w:numPr>
          <w:ilvl w:val="0"/>
          <w:numId w:val="10"/>
        </w:numPr>
        <w:overflowPunct/>
        <w:ind w:left="720" w:firstLine="0"/>
        <w:textAlignment w:val="auto"/>
        <w:rPr>
          <w:b/>
          <w:bCs/>
        </w:rPr>
      </w:pPr>
      <w:r>
        <w:t>ALPHA:</w:t>
      </w:r>
      <w:r>
        <w:tab/>
        <w:t>&lt;23:16&gt;</w:t>
      </w:r>
      <w:r>
        <w:tab/>
      </w:r>
      <w:r>
        <w:tab/>
        <w:t>Alpha Test Value (For Alpha Compare)</w:t>
      </w:r>
    </w:p>
    <w:p w14:paraId="1DE42D34" w14:textId="77777777" w:rsidR="001F3DF9" w:rsidRDefault="001F3DF9" w:rsidP="001F3DF9">
      <w:pPr>
        <w:numPr>
          <w:ilvl w:val="0"/>
          <w:numId w:val="10"/>
        </w:numPr>
        <w:overflowPunct/>
        <w:ind w:left="720" w:firstLine="0"/>
        <w:textAlignment w:val="auto"/>
        <w:rPr>
          <w:b/>
          <w:bCs/>
        </w:rPr>
      </w:pPr>
      <w:r>
        <w:t>TEX_BORDER:</w:t>
      </w:r>
      <w:r>
        <w:tab/>
      </w:r>
      <w:r>
        <w:tab/>
        <w:t>Texture Border Color</w:t>
      </w:r>
    </w:p>
    <w:p w14:paraId="55A6F436" w14:textId="77777777" w:rsidR="001F3DF9" w:rsidRDefault="001F3DF9" w:rsidP="001F3DF9">
      <w:pPr>
        <w:numPr>
          <w:ilvl w:val="0"/>
          <w:numId w:val="10"/>
        </w:numPr>
        <w:overflowPunct/>
        <w:ind w:left="720" w:firstLine="0"/>
        <w:textAlignment w:val="auto"/>
        <w:rPr>
          <w:b/>
          <w:bCs/>
        </w:rPr>
      </w:pPr>
      <w:r>
        <w:t>KEY_3D_LOW:</w:t>
      </w:r>
      <w:r>
        <w:tab/>
      </w:r>
      <w:r>
        <w:tab/>
        <w:t>3D Key Color Low Range</w:t>
      </w:r>
    </w:p>
    <w:p w14:paraId="00F3B109" w14:textId="77777777" w:rsidR="001F3DF9" w:rsidRDefault="001F3DF9" w:rsidP="001F3DF9">
      <w:pPr>
        <w:numPr>
          <w:ilvl w:val="0"/>
          <w:numId w:val="10"/>
        </w:numPr>
        <w:overflowPunct/>
        <w:ind w:left="720" w:firstLine="0"/>
        <w:textAlignment w:val="auto"/>
        <w:rPr>
          <w:b/>
          <w:bCs/>
        </w:rPr>
      </w:pPr>
      <w:r>
        <w:t>KEY_3D_HI:</w:t>
      </w:r>
      <w:r>
        <w:tab/>
      </w:r>
      <w:r>
        <w:tab/>
        <w:t>3D Key Color High Range</w:t>
      </w:r>
    </w:p>
    <w:p w14:paraId="1FDB4B96" w14:textId="77777777" w:rsidR="001F3DF9" w:rsidRDefault="001F3DF9" w:rsidP="001F3DF9">
      <w:pPr>
        <w:numPr>
          <w:ilvl w:val="0"/>
          <w:numId w:val="10"/>
        </w:numPr>
        <w:overflowPunct/>
        <w:ind w:left="720" w:firstLine="0"/>
        <w:textAlignment w:val="auto"/>
        <w:rPr>
          <w:b/>
          <w:bCs/>
        </w:rPr>
      </w:pPr>
      <w:r>
        <w:t>A_CNTRL:</w:t>
      </w:r>
      <w:r>
        <w:tab/>
      </w:r>
      <w:r>
        <w:tab/>
      </w:r>
      <w:r>
        <w:tab/>
        <w:t>Alpha Control Register</w:t>
      </w:r>
    </w:p>
    <w:p w14:paraId="3AEF7E81" w14:textId="77777777" w:rsidR="001F3DF9" w:rsidRDefault="001F3DF9" w:rsidP="001F3DF9">
      <w:pPr>
        <w:numPr>
          <w:ilvl w:val="0"/>
          <w:numId w:val="10"/>
        </w:numPr>
        <w:overflowPunct/>
        <w:ind w:left="720" w:firstLine="0"/>
        <w:textAlignment w:val="auto"/>
        <w:rPr>
          <w:b/>
          <w:bCs/>
        </w:rPr>
      </w:pPr>
      <w:r>
        <w:t>3D_CNTRL:</w:t>
      </w:r>
      <w:r>
        <w:tab/>
      </w:r>
      <w:r>
        <w:tab/>
      </w:r>
      <w:r>
        <w:tab/>
        <w:t>3D Control Register</w:t>
      </w:r>
    </w:p>
    <w:p w14:paraId="10D4E502" w14:textId="77777777" w:rsidR="001F3DF9" w:rsidRDefault="001F3DF9" w:rsidP="001F3DF9">
      <w:pPr>
        <w:numPr>
          <w:ilvl w:val="0"/>
          <w:numId w:val="10"/>
        </w:numPr>
        <w:overflowPunct/>
        <w:ind w:left="720" w:firstLine="0"/>
        <w:textAlignment w:val="auto"/>
        <w:rPr>
          <w:b/>
          <w:bCs/>
        </w:rPr>
      </w:pPr>
      <w:r>
        <w:t>TEX_CNTRL:</w:t>
      </w:r>
      <w:r>
        <w:tab/>
      </w:r>
      <w:r>
        <w:tab/>
        <w:t>Texture Map Control Register</w:t>
      </w:r>
    </w:p>
    <w:p w14:paraId="52623A1E" w14:textId="77777777" w:rsidR="001F3DF9" w:rsidRDefault="001F3DF9" w:rsidP="001F3DF9">
      <w:pPr>
        <w:pStyle w:val="Heading2"/>
        <w:rPr>
          <w:b w:val="0"/>
          <w:bCs/>
        </w:rPr>
      </w:pPr>
      <w:r>
        <w:br w:type="page"/>
      </w:r>
      <w:r>
        <w:rPr>
          <w:sz w:val="22"/>
          <w:szCs w:val="22"/>
        </w:rPr>
        <w:t xml:space="preserve">A.10.2 </w:t>
      </w:r>
      <w:r>
        <w:rPr>
          <w:sz w:val="22"/>
          <w:szCs w:val="22"/>
        </w:rPr>
        <w:tab/>
        <w:t>Parameter Load</w:t>
      </w:r>
    </w:p>
    <w:p w14:paraId="1D5C7A2D" w14:textId="77777777" w:rsidR="001F3DF9" w:rsidRDefault="001F3DF9" w:rsidP="001F3DF9">
      <w:pPr>
        <w:numPr>
          <w:ilvl w:val="0"/>
          <w:numId w:val="11"/>
        </w:numPr>
        <w:overflowPunct/>
        <w:textAlignment w:val="auto"/>
      </w:pPr>
      <w:r>
        <w:t>CP0:</w:t>
      </w:r>
      <w:r>
        <w:tab/>
      </w:r>
      <w:r>
        <w:tab/>
      </w:r>
      <w:r>
        <w:tab/>
        <w:t>Pattern Pointer</w:t>
      </w:r>
    </w:p>
    <w:p w14:paraId="7FC7CBB0" w14:textId="77777777" w:rsidR="001F3DF9" w:rsidRDefault="001F3DF9" w:rsidP="001F3DF9">
      <w:pPr>
        <w:numPr>
          <w:ilvl w:val="0"/>
          <w:numId w:val="11"/>
        </w:numPr>
        <w:overflowPunct/>
        <w:textAlignment w:val="auto"/>
        <w:rPr>
          <w:b/>
          <w:bCs/>
        </w:rPr>
      </w:pPr>
      <w:r>
        <w:t>CP1:</w:t>
      </w:r>
      <w:r>
        <w:tab/>
      </w:r>
      <w:r>
        <w:tab/>
      </w:r>
      <w:r>
        <w:tab/>
        <w:t>Vertex 0 X</w:t>
      </w:r>
    </w:p>
    <w:p w14:paraId="2EDE19BF" w14:textId="77777777" w:rsidR="001F3DF9" w:rsidRDefault="001F3DF9" w:rsidP="001F3DF9">
      <w:pPr>
        <w:numPr>
          <w:ilvl w:val="0"/>
          <w:numId w:val="11"/>
        </w:numPr>
        <w:overflowPunct/>
        <w:textAlignment w:val="auto"/>
        <w:rPr>
          <w:b/>
          <w:bCs/>
        </w:rPr>
      </w:pPr>
      <w:r>
        <w:t>CP2:</w:t>
      </w:r>
      <w:r>
        <w:tab/>
      </w:r>
      <w:r>
        <w:tab/>
      </w:r>
      <w:r>
        <w:tab/>
        <w:t>Vertex 0 Y</w:t>
      </w:r>
    </w:p>
    <w:p w14:paraId="198E8324" w14:textId="77777777" w:rsidR="001F3DF9" w:rsidRDefault="001F3DF9" w:rsidP="001F3DF9">
      <w:pPr>
        <w:numPr>
          <w:ilvl w:val="0"/>
          <w:numId w:val="11"/>
        </w:numPr>
        <w:overflowPunct/>
        <w:textAlignment w:val="auto"/>
        <w:rPr>
          <w:b/>
          <w:bCs/>
        </w:rPr>
      </w:pPr>
      <w:r>
        <w:t>CP3:</w:t>
      </w:r>
      <w:r>
        <w:tab/>
      </w:r>
      <w:r>
        <w:tab/>
      </w:r>
      <w:r>
        <w:tab/>
        <w:t>Vertex 0 Z</w:t>
      </w:r>
    </w:p>
    <w:p w14:paraId="0B49ABE3" w14:textId="77777777" w:rsidR="001F3DF9" w:rsidRDefault="001F3DF9" w:rsidP="001F3DF9">
      <w:pPr>
        <w:numPr>
          <w:ilvl w:val="0"/>
          <w:numId w:val="11"/>
        </w:numPr>
        <w:overflowPunct/>
        <w:textAlignment w:val="auto"/>
        <w:rPr>
          <w:b/>
          <w:bCs/>
        </w:rPr>
      </w:pPr>
      <w:r>
        <w:t>CP4:</w:t>
      </w:r>
      <w:r>
        <w:tab/>
      </w:r>
      <w:r>
        <w:tab/>
      </w:r>
      <w:r>
        <w:tab/>
        <w:t>Vertex 0 W</w:t>
      </w:r>
    </w:p>
    <w:p w14:paraId="2453D299" w14:textId="77777777" w:rsidR="001F3DF9" w:rsidRDefault="001F3DF9" w:rsidP="001F3DF9">
      <w:pPr>
        <w:numPr>
          <w:ilvl w:val="0"/>
          <w:numId w:val="11"/>
        </w:numPr>
        <w:overflowPunct/>
        <w:textAlignment w:val="auto"/>
        <w:rPr>
          <w:b/>
          <w:bCs/>
        </w:rPr>
      </w:pPr>
      <w:r>
        <w:t>CP5:</w:t>
      </w:r>
      <w:r>
        <w:tab/>
      </w:r>
      <w:r>
        <w:tab/>
      </w:r>
      <w:r>
        <w:tab/>
        <w:t>Vertex 0 Color {A,R,G,B}</w:t>
      </w:r>
    </w:p>
    <w:p w14:paraId="3EC2F4B9" w14:textId="77777777" w:rsidR="001F3DF9" w:rsidRDefault="001F3DF9" w:rsidP="001F3DF9">
      <w:pPr>
        <w:numPr>
          <w:ilvl w:val="0"/>
          <w:numId w:val="11"/>
        </w:numPr>
        <w:overflowPunct/>
        <w:textAlignment w:val="auto"/>
        <w:rPr>
          <w:b/>
          <w:bCs/>
        </w:rPr>
      </w:pPr>
      <w:r>
        <w:t>CP6:</w:t>
      </w:r>
      <w:r>
        <w:tab/>
      </w:r>
      <w:r>
        <w:tab/>
      </w:r>
      <w:r>
        <w:tab/>
        <w:t>Vertex 0 Specular {F,Rs,Gs,Bs}</w:t>
      </w:r>
    </w:p>
    <w:p w14:paraId="58333F70" w14:textId="77777777" w:rsidR="001F3DF9" w:rsidRDefault="001F3DF9" w:rsidP="001F3DF9">
      <w:pPr>
        <w:numPr>
          <w:ilvl w:val="0"/>
          <w:numId w:val="11"/>
        </w:numPr>
        <w:overflowPunct/>
        <w:textAlignment w:val="auto"/>
        <w:rPr>
          <w:b/>
          <w:bCs/>
        </w:rPr>
      </w:pPr>
      <w:r>
        <w:t>CP7:</w:t>
      </w:r>
      <w:r>
        <w:tab/>
      </w:r>
      <w:r>
        <w:tab/>
      </w:r>
      <w:r>
        <w:tab/>
        <w:t>Vertex 0 U</w:t>
      </w:r>
    </w:p>
    <w:p w14:paraId="41158A8C" w14:textId="77777777" w:rsidR="001F3DF9" w:rsidRDefault="001F3DF9" w:rsidP="001F3DF9">
      <w:pPr>
        <w:numPr>
          <w:ilvl w:val="0"/>
          <w:numId w:val="11"/>
        </w:numPr>
        <w:overflowPunct/>
        <w:textAlignment w:val="auto"/>
        <w:rPr>
          <w:b/>
          <w:bCs/>
        </w:rPr>
      </w:pPr>
      <w:r>
        <w:t>CP8:</w:t>
      </w:r>
      <w:r>
        <w:tab/>
      </w:r>
      <w:r>
        <w:tab/>
      </w:r>
      <w:r>
        <w:tab/>
        <w:t>Vertex 0 V</w:t>
      </w:r>
    </w:p>
    <w:p w14:paraId="7270F50C" w14:textId="77777777" w:rsidR="001F3DF9" w:rsidRDefault="001F3DF9" w:rsidP="001F3DF9">
      <w:pPr>
        <w:numPr>
          <w:ilvl w:val="0"/>
          <w:numId w:val="11"/>
        </w:numPr>
        <w:overflowPunct/>
        <w:textAlignment w:val="auto"/>
        <w:rPr>
          <w:b/>
          <w:bCs/>
        </w:rPr>
      </w:pPr>
      <w:r>
        <w:t>CP9:</w:t>
      </w:r>
      <w:r>
        <w:tab/>
      </w:r>
      <w:r>
        <w:tab/>
      </w:r>
      <w:r>
        <w:tab/>
        <w:t>Vertex 1 X</w:t>
      </w:r>
    </w:p>
    <w:p w14:paraId="7275C58B" w14:textId="77777777" w:rsidR="001F3DF9" w:rsidRDefault="001F3DF9" w:rsidP="001F3DF9">
      <w:pPr>
        <w:numPr>
          <w:ilvl w:val="0"/>
          <w:numId w:val="11"/>
        </w:numPr>
        <w:overflowPunct/>
        <w:textAlignment w:val="auto"/>
        <w:rPr>
          <w:b/>
          <w:bCs/>
        </w:rPr>
      </w:pPr>
      <w:r>
        <w:t>CP10:</w:t>
      </w:r>
      <w:r>
        <w:tab/>
      </w:r>
      <w:r>
        <w:tab/>
      </w:r>
      <w:r>
        <w:tab/>
        <w:t>Vertex 1 Y</w:t>
      </w:r>
    </w:p>
    <w:p w14:paraId="2B284CD3" w14:textId="77777777" w:rsidR="001F3DF9" w:rsidRDefault="001F3DF9" w:rsidP="001F3DF9">
      <w:pPr>
        <w:numPr>
          <w:ilvl w:val="0"/>
          <w:numId w:val="11"/>
        </w:numPr>
        <w:overflowPunct/>
        <w:textAlignment w:val="auto"/>
        <w:rPr>
          <w:b/>
          <w:bCs/>
        </w:rPr>
      </w:pPr>
      <w:r>
        <w:t>CP11:</w:t>
      </w:r>
      <w:r>
        <w:tab/>
      </w:r>
      <w:r>
        <w:tab/>
      </w:r>
      <w:r>
        <w:tab/>
        <w:t>Vertex 1 Z</w:t>
      </w:r>
    </w:p>
    <w:p w14:paraId="441800B6" w14:textId="77777777" w:rsidR="001F3DF9" w:rsidRDefault="001F3DF9" w:rsidP="001F3DF9">
      <w:pPr>
        <w:numPr>
          <w:ilvl w:val="0"/>
          <w:numId w:val="11"/>
        </w:numPr>
        <w:overflowPunct/>
        <w:textAlignment w:val="auto"/>
        <w:rPr>
          <w:b/>
          <w:bCs/>
        </w:rPr>
      </w:pPr>
      <w:r>
        <w:t>CP12:</w:t>
      </w:r>
      <w:r>
        <w:tab/>
      </w:r>
      <w:r>
        <w:tab/>
      </w:r>
      <w:r>
        <w:tab/>
        <w:t>Vertex 1 W</w:t>
      </w:r>
    </w:p>
    <w:p w14:paraId="67E01996" w14:textId="77777777" w:rsidR="001F3DF9" w:rsidRDefault="001F3DF9" w:rsidP="001F3DF9">
      <w:pPr>
        <w:numPr>
          <w:ilvl w:val="0"/>
          <w:numId w:val="11"/>
        </w:numPr>
        <w:overflowPunct/>
        <w:textAlignment w:val="auto"/>
        <w:rPr>
          <w:b/>
          <w:bCs/>
        </w:rPr>
      </w:pPr>
      <w:r>
        <w:t>CP13:</w:t>
      </w:r>
      <w:r>
        <w:tab/>
      </w:r>
      <w:r>
        <w:tab/>
      </w:r>
      <w:r>
        <w:tab/>
        <w:t>Vertex 1 Color {A,R,G,B}</w:t>
      </w:r>
    </w:p>
    <w:p w14:paraId="1B4276AC" w14:textId="77777777" w:rsidR="001F3DF9" w:rsidRDefault="001F3DF9" w:rsidP="001F3DF9">
      <w:pPr>
        <w:numPr>
          <w:ilvl w:val="0"/>
          <w:numId w:val="11"/>
        </w:numPr>
        <w:overflowPunct/>
        <w:textAlignment w:val="auto"/>
        <w:rPr>
          <w:b/>
          <w:bCs/>
        </w:rPr>
      </w:pPr>
      <w:r>
        <w:t>CP14:</w:t>
      </w:r>
      <w:r>
        <w:tab/>
      </w:r>
      <w:r>
        <w:tab/>
      </w:r>
      <w:r>
        <w:tab/>
        <w:t>Vertex 1 Specular {F,Rs,Gs,Bs}</w:t>
      </w:r>
    </w:p>
    <w:p w14:paraId="5FCF5C87" w14:textId="77777777" w:rsidR="001F3DF9" w:rsidRDefault="001F3DF9" w:rsidP="001F3DF9">
      <w:pPr>
        <w:numPr>
          <w:ilvl w:val="0"/>
          <w:numId w:val="11"/>
        </w:numPr>
        <w:overflowPunct/>
        <w:textAlignment w:val="auto"/>
        <w:rPr>
          <w:b/>
          <w:bCs/>
        </w:rPr>
      </w:pPr>
      <w:r>
        <w:t>CP15:</w:t>
      </w:r>
      <w:r>
        <w:tab/>
      </w:r>
      <w:r>
        <w:tab/>
      </w:r>
      <w:r>
        <w:tab/>
        <w:t>Vertex 1 U</w:t>
      </w:r>
    </w:p>
    <w:p w14:paraId="311DA227" w14:textId="77777777" w:rsidR="001F3DF9" w:rsidRDefault="001F3DF9" w:rsidP="001F3DF9">
      <w:pPr>
        <w:numPr>
          <w:ilvl w:val="0"/>
          <w:numId w:val="11"/>
        </w:numPr>
        <w:overflowPunct/>
        <w:textAlignment w:val="auto"/>
        <w:rPr>
          <w:b/>
          <w:bCs/>
        </w:rPr>
      </w:pPr>
      <w:r>
        <w:t>CP16:</w:t>
      </w:r>
      <w:r>
        <w:tab/>
      </w:r>
      <w:r>
        <w:tab/>
      </w:r>
      <w:r>
        <w:tab/>
        <w:t>Vertex 1 V</w:t>
      </w:r>
    </w:p>
    <w:p w14:paraId="58E2765A" w14:textId="77777777" w:rsidR="001F3DF9" w:rsidRDefault="001F3DF9" w:rsidP="001F3DF9">
      <w:pPr>
        <w:numPr>
          <w:ilvl w:val="0"/>
          <w:numId w:val="11"/>
        </w:numPr>
        <w:overflowPunct/>
        <w:textAlignment w:val="auto"/>
        <w:rPr>
          <w:b/>
          <w:bCs/>
        </w:rPr>
      </w:pPr>
      <w:r>
        <w:t>CP17:</w:t>
      </w:r>
      <w:r>
        <w:tab/>
      </w:r>
      <w:r>
        <w:tab/>
      </w:r>
      <w:r>
        <w:tab/>
        <w:t>Vertex 2 X</w:t>
      </w:r>
    </w:p>
    <w:p w14:paraId="02E33FC7" w14:textId="77777777" w:rsidR="001F3DF9" w:rsidRDefault="001F3DF9" w:rsidP="001F3DF9">
      <w:pPr>
        <w:numPr>
          <w:ilvl w:val="0"/>
          <w:numId w:val="11"/>
        </w:numPr>
        <w:overflowPunct/>
        <w:textAlignment w:val="auto"/>
        <w:rPr>
          <w:b/>
          <w:bCs/>
        </w:rPr>
      </w:pPr>
      <w:r>
        <w:t>CP18:</w:t>
      </w:r>
      <w:r>
        <w:tab/>
      </w:r>
      <w:r>
        <w:tab/>
      </w:r>
      <w:r>
        <w:tab/>
        <w:t>Vertex 2 Y</w:t>
      </w:r>
    </w:p>
    <w:p w14:paraId="63126A0A" w14:textId="77777777" w:rsidR="001F3DF9" w:rsidRDefault="001F3DF9" w:rsidP="001F3DF9">
      <w:pPr>
        <w:numPr>
          <w:ilvl w:val="0"/>
          <w:numId w:val="11"/>
        </w:numPr>
        <w:overflowPunct/>
        <w:textAlignment w:val="auto"/>
        <w:rPr>
          <w:b/>
          <w:bCs/>
        </w:rPr>
      </w:pPr>
      <w:r>
        <w:t>CP19:</w:t>
      </w:r>
      <w:r>
        <w:tab/>
      </w:r>
      <w:r>
        <w:tab/>
      </w:r>
      <w:r>
        <w:tab/>
        <w:t>Vertex 2 Z</w:t>
      </w:r>
    </w:p>
    <w:p w14:paraId="547AFD0B" w14:textId="77777777" w:rsidR="001F3DF9" w:rsidRDefault="001F3DF9" w:rsidP="001F3DF9">
      <w:pPr>
        <w:numPr>
          <w:ilvl w:val="0"/>
          <w:numId w:val="11"/>
        </w:numPr>
        <w:overflowPunct/>
        <w:textAlignment w:val="auto"/>
        <w:rPr>
          <w:b/>
          <w:bCs/>
        </w:rPr>
      </w:pPr>
      <w:r>
        <w:t>CP20:</w:t>
      </w:r>
      <w:r>
        <w:tab/>
      </w:r>
      <w:r>
        <w:tab/>
      </w:r>
      <w:r>
        <w:tab/>
        <w:t>Vertex 2 W</w:t>
      </w:r>
    </w:p>
    <w:p w14:paraId="0D4A5FB3" w14:textId="77777777" w:rsidR="001F3DF9" w:rsidRDefault="001F3DF9" w:rsidP="001F3DF9">
      <w:pPr>
        <w:numPr>
          <w:ilvl w:val="0"/>
          <w:numId w:val="11"/>
        </w:numPr>
        <w:overflowPunct/>
        <w:textAlignment w:val="auto"/>
        <w:rPr>
          <w:b/>
          <w:bCs/>
        </w:rPr>
      </w:pPr>
      <w:r>
        <w:t>CP21:</w:t>
      </w:r>
      <w:r>
        <w:tab/>
      </w:r>
      <w:r>
        <w:tab/>
      </w:r>
      <w:r>
        <w:tab/>
        <w:t>Vertex 2 Color {A,R,G,B}</w:t>
      </w:r>
    </w:p>
    <w:p w14:paraId="7945FB30" w14:textId="77777777" w:rsidR="001F3DF9" w:rsidRDefault="001F3DF9" w:rsidP="001F3DF9">
      <w:pPr>
        <w:numPr>
          <w:ilvl w:val="0"/>
          <w:numId w:val="11"/>
        </w:numPr>
        <w:overflowPunct/>
        <w:textAlignment w:val="auto"/>
        <w:rPr>
          <w:b/>
          <w:bCs/>
        </w:rPr>
      </w:pPr>
      <w:r>
        <w:t>CP22:</w:t>
      </w:r>
      <w:r>
        <w:tab/>
      </w:r>
      <w:r>
        <w:tab/>
      </w:r>
      <w:r>
        <w:tab/>
        <w:t>Vertex 2 Specular {F,Rs,Gs,Bs}</w:t>
      </w:r>
    </w:p>
    <w:p w14:paraId="0CC2643D" w14:textId="77777777" w:rsidR="001F3DF9" w:rsidRDefault="001F3DF9" w:rsidP="001F3DF9">
      <w:pPr>
        <w:numPr>
          <w:ilvl w:val="0"/>
          <w:numId w:val="11"/>
        </w:numPr>
        <w:overflowPunct/>
        <w:textAlignment w:val="auto"/>
        <w:rPr>
          <w:b/>
          <w:bCs/>
        </w:rPr>
      </w:pPr>
      <w:r>
        <w:t>CP23:</w:t>
      </w:r>
      <w:r>
        <w:tab/>
      </w:r>
      <w:r>
        <w:tab/>
      </w:r>
      <w:r>
        <w:tab/>
        <w:t>Vertex 2 U</w:t>
      </w:r>
    </w:p>
    <w:p w14:paraId="188C3F1F" w14:textId="77777777" w:rsidR="001F3DF9" w:rsidRDefault="001F3DF9" w:rsidP="001F3DF9">
      <w:pPr>
        <w:numPr>
          <w:ilvl w:val="0"/>
          <w:numId w:val="11"/>
        </w:numPr>
        <w:overflowPunct/>
        <w:textAlignment w:val="auto"/>
        <w:rPr>
          <w:b/>
          <w:bCs/>
        </w:rPr>
      </w:pPr>
      <w:r>
        <w:t>CP24:</w:t>
      </w:r>
      <w:r>
        <w:tab/>
      </w:r>
      <w:r>
        <w:tab/>
      </w:r>
      <w:r>
        <w:tab/>
        <w:t>Vertex 2 V</w:t>
      </w:r>
    </w:p>
    <w:p w14:paraId="575E3C43" w14:textId="77777777" w:rsidR="001F3DF9" w:rsidRDefault="001F3DF9" w:rsidP="001F3DF9"/>
    <w:p w14:paraId="553AB26D" w14:textId="77777777" w:rsidR="001F3DF9" w:rsidRDefault="001F3DF9" w:rsidP="001F3DF9">
      <w:pPr>
        <w:rPr>
          <w:b/>
          <w:bCs/>
        </w:rPr>
      </w:pPr>
      <w:r>
        <w:tab/>
      </w:r>
      <w:r>
        <w:rPr>
          <w:b/>
          <w:bCs/>
          <w:i/>
          <w:iCs/>
        </w:rPr>
        <w:t>Note:</w:t>
      </w:r>
      <w:r>
        <w:rPr>
          <w:b/>
          <w:bCs/>
        </w:rPr>
        <w:t xml:space="preserve">  The three sets of parameters (CP1-CP8), (CP9-CP16) and (CP17-CP24) represent</w:t>
      </w:r>
    </w:p>
    <w:p w14:paraId="47DBE281" w14:textId="77777777" w:rsidR="001F3DF9" w:rsidRDefault="001F3DF9" w:rsidP="001F3DF9">
      <w:pPr>
        <w:rPr>
          <w:b/>
          <w:bCs/>
        </w:rPr>
      </w:pPr>
      <w:r>
        <w:rPr>
          <w:b/>
          <w:bCs/>
        </w:rPr>
        <w:tab/>
        <w:t>the parameters for the three vertices of a 3D triangle.  For the 3D Line or Point, (CP9-CP16)</w:t>
      </w:r>
    </w:p>
    <w:p w14:paraId="598D3FB6" w14:textId="77777777" w:rsidR="001F3DF9" w:rsidRDefault="001F3DF9" w:rsidP="001F3DF9">
      <w:pPr>
        <w:rPr>
          <w:b/>
          <w:bCs/>
        </w:rPr>
      </w:pPr>
      <w:r>
        <w:rPr>
          <w:b/>
          <w:bCs/>
        </w:rPr>
        <w:tab/>
        <w:t>and (CP17-CP24) represent the parameters for the two endpoints.  Since texture mapped</w:t>
      </w:r>
    </w:p>
    <w:p w14:paraId="1AD20296" w14:textId="77777777" w:rsidR="001F3DF9" w:rsidRDefault="001F3DF9" w:rsidP="001F3DF9">
      <w:pPr>
        <w:ind w:left="720"/>
        <w:rPr>
          <w:b/>
          <w:bCs/>
        </w:rPr>
      </w:pPr>
      <w:r>
        <w:rPr>
          <w:b/>
          <w:bCs/>
        </w:rPr>
        <w:t>lines are not supported, the (w,u,v) parameters for 3D Line or Point commands are meaningless.</w:t>
      </w:r>
    </w:p>
    <w:p w14:paraId="05B9E354" w14:textId="77777777" w:rsidR="001F3DF9" w:rsidRDefault="001F3DF9" w:rsidP="001F3DF9">
      <w:pPr>
        <w:ind w:left="720"/>
      </w:pPr>
    </w:p>
    <w:p w14:paraId="4752AEC9" w14:textId="77777777" w:rsidR="001F3DF9" w:rsidRDefault="001F3DF9" w:rsidP="001F3DF9">
      <w:pPr>
        <w:pStyle w:val="Heading2"/>
      </w:pPr>
      <w:r>
        <w:rPr>
          <w:sz w:val="22"/>
          <w:szCs w:val="22"/>
        </w:rPr>
        <w:t>A.10.3:</w:t>
      </w:r>
      <w:r>
        <w:rPr>
          <w:sz w:val="22"/>
          <w:szCs w:val="22"/>
        </w:rPr>
        <w:tab/>
        <w:t>Trigger:</w:t>
      </w:r>
    </w:p>
    <w:p w14:paraId="4A08215F" w14:textId="77777777" w:rsidR="001F3DF9" w:rsidRDefault="001F3DF9" w:rsidP="001F3DF9">
      <w:pPr>
        <w:rPr>
          <w:b/>
          <w:bCs/>
        </w:rPr>
      </w:pPr>
    </w:p>
    <w:p w14:paraId="34F516E0" w14:textId="77777777" w:rsidR="001F3DF9" w:rsidRDefault="001F3DF9" w:rsidP="001F3DF9">
      <w:pPr>
        <w:rPr>
          <w:b/>
          <w:bCs/>
        </w:rPr>
      </w:pPr>
      <w:r>
        <w:rPr>
          <w:b/>
          <w:bCs/>
        </w:rPr>
        <w:tab/>
      </w:r>
      <w:r>
        <w:t>To trigger the 3D rendering command, write into the 3D_TRIGGER register.  This register needs only to be written.  No data needs to be supplied.</w:t>
      </w:r>
    </w:p>
    <w:p w14:paraId="397B4F4A" w14:textId="77777777" w:rsidR="001F3DF9" w:rsidRDefault="001F3DF9" w:rsidP="001F3DF9">
      <w:pPr>
        <w:pStyle w:val="Heading2"/>
      </w:pPr>
      <w:r>
        <w:rPr>
          <w:sz w:val="20"/>
        </w:rPr>
        <w:br w:type="page"/>
      </w:r>
      <w:r>
        <w:t>A.11</w:t>
      </w:r>
      <w:r>
        <w:tab/>
        <w:t xml:space="preserve"> 3D Operational Modes and Control</w:t>
      </w:r>
    </w:p>
    <w:p w14:paraId="4A9DA166" w14:textId="77777777" w:rsidR="001F3DF9" w:rsidRDefault="001F3DF9" w:rsidP="001F3DF9"/>
    <w:p w14:paraId="1C45A5E4" w14:textId="77777777" w:rsidR="001F3DF9" w:rsidRDefault="001F3DF9" w:rsidP="001F3DF9">
      <w:pPr>
        <w:rPr>
          <w:b/>
          <w:bCs/>
        </w:rPr>
      </w:pPr>
      <w:r>
        <w:rPr>
          <w:b/>
          <w:bCs/>
        </w:rPr>
        <w:t xml:space="preserve">For 3D triangle commands, the minimal set of CP parameters you need to set are the </w:t>
      </w:r>
    </w:p>
    <w:p w14:paraId="36F9DB85" w14:textId="77777777" w:rsidR="001F3DF9" w:rsidRDefault="001F3DF9" w:rsidP="001F3DF9">
      <w:pPr>
        <w:rPr>
          <w:b/>
          <w:bCs/>
        </w:rPr>
      </w:pPr>
      <w:r>
        <w:rPr>
          <w:b/>
          <w:bCs/>
        </w:rPr>
        <w:t>x,y coordinate pairs for the three vertices (CP1, CP2),  (CP9, CP10), and (CP17, CP18).</w:t>
      </w:r>
    </w:p>
    <w:p w14:paraId="2A673FEE" w14:textId="77777777" w:rsidR="001F3DF9" w:rsidRDefault="001F3DF9" w:rsidP="001F3DF9">
      <w:pPr>
        <w:rPr>
          <w:b/>
          <w:bCs/>
        </w:rPr>
      </w:pPr>
      <w:r>
        <w:rPr>
          <w:b/>
          <w:bCs/>
        </w:rPr>
        <w:t xml:space="preserve">For 3D line commands, the minimal set of CP parameters you need to set are the </w:t>
      </w:r>
    </w:p>
    <w:p w14:paraId="560C534B" w14:textId="77777777" w:rsidR="001F3DF9" w:rsidRDefault="001F3DF9" w:rsidP="001F3DF9">
      <w:pPr>
        <w:rPr>
          <w:b/>
          <w:bCs/>
        </w:rPr>
      </w:pPr>
      <w:r>
        <w:rPr>
          <w:b/>
          <w:bCs/>
        </w:rPr>
        <w:t xml:space="preserve">x,y coordinate pairs for the two endpoints (CP9, CP10), and (CP17, CP18). </w:t>
      </w:r>
    </w:p>
    <w:p w14:paraId="31E4492D" w14:textId="77777777" w:rsidR="001F3DF9" w:rsidRDefault="001F3DF9" w:rsidP="001F3DF9">
      <w:pPr>
        <w:pStyle w:val="Heading3"/>
      </w:pPr>
      <w:r>
        <w:rPr>
          <w:b/>
          <w:bCs/>
        </w:rPr>
        <w:tab/>
      </w:r>
    </w:p>
    <w:p w14:paraId="1DD81087" w14:textId="77777777" w:rsidR="001F3DF9" w:rsidRDefault="001F3DF9" w:rsidP="001F3DF9">
      <w:pPr>
        <w:pStyle w:val="Heading3"/>
      </w:pPr>
      <w:r>
        <w:tab/>
        <w:t>A.11.1  Gouraud Shading Mode</w:t>
      </w:r>
    </w:p>
    <w:p w14:paraId="04FEC1F8" w14:textId="77777777" w:rsidR="001F3DF9" w:rsidRDefault="001F3DF9" w:rsidP="001F3DF9">
      <w:pPr>
        <w:tabs>
          <w:tab w:val="left" w:pos="360"/>
        </w:tabs>
        <w:rPr>
          <w:b/>
          <w:bCs/>
        </w:rPr>
      </w:pPr>
    </w:p>
    <w:p w14:paraId="3C64000A" w14:textId="77777777" w:rsidR="001F3DF9" w:rsidRDefault="001F3DF9" w:rsidP="001F3DF9">
      <w:pPr>
        <w:numPr>
          <w:ilvl w:val="0"/>
          <w:numId w:val="1"/>
        </w:numPr>
        <w:tabs>
          <w:tab w:val="left" w:pos="360"/>
        </w:tabs>
        <w:overflowPunct/>
        <w:ind w:left="0" w:firstLine="0"/>
        <w:textAlignment w:val="auto"/>
        <w:rPr>
          <w:b/>
          <w:bCs/>
        </w:rPr>
      </w:pPr>
      <w:r>
        <w:t xml:space="preserve">To enable Gouraud Shading, set </w:t>
      </w:r>
      <w:r>
        <w:rPr>
          <w:b/>
          <w:bCs/>
          <w:i/>
          <w:iCs/>
        </w:rPr>
        <w:t>3D_CNTRL&lt;24&gt;</w:t>
      </w:r>
      <w:r>
        <w:t xml:space="preserve"> = 1.</w:t>
      </w:r>
    </w:p>
    <w:p w14:paraId="63625B45" w14:textId="77777777" w:rsidR="001F3DF9" w:rsidRDefault="001F3DF9" w:rsidP="001F3DF9">
      <w:pPr>
        <w:numPr>
          <w:ilvl w:val="0"/>
          <w:numId w:val="1"/>
        </w:numPr>
        <w:tabs>
          <w:tab w:val="left" w:pos="360"/>
        </w:tabs>
        <w:overflowPunct/>
        <w:ind w:left="0" w:firstLine="0"/>
        <w:textAlignment w:val="auto"/>
        <w:rPr>
          <w:b/>
          <w:bCs/>
        </w:rPr>
      </w:pPr>
      <w:r>
        <w:t xml:space="preserve">Must disable SOLID mode by setting </w:t>
      </w:r>
      <w:r>
        <w:rPr>
          <w:b/>
          <w:bCs/>
          <w:i/>
          <w:iCs/>
        </w:rPr>
        <w:t>CMD&lt;16&gt;</w:t>
      </w:r>
      <w:r>
        <w:t xml:space="preserve"> = 0.</w:t>
      </w:r>
    </w:p>
    <w:p w14:paraId="4F544586" w14:textId="77777777" w:rsidR="001F3DF9" w:rsidRDefault="001F3DF9" w:rsidP="001F3DF9">
      <w:pPr>
        <w:numPr>
          <w:ilvl w:val="0"/>
          <w:numId w:val="1"/>
        </w:numPr>
        <w:tabs>
          <w:tab w:val="left" w:pos="360"/>
        </w:tabs>
        <w:overflowPunct/>
        <w:ind w:left="0" w:firstLine="0"/>
        <w:textAlignment w:val="auto"/>
        <w:rPr>
          <w:b/>
          <w:bCs/>
        </w:rPr>
      </w:pPr>
      <w:r>
        <w:t>Set the color values for the three vertices of the triangle (CP5, CP13, CP21).</w:t>
      </w:r>
    </w:p>
    <w:p w14:paraId="6EFC0F40" w14:textId="77777777" w:rsidR="001F3DF9" w:rsidRDefault="001F3DF9" w:rsidP="001F3DF9">
      <w:pPr>
        <w:tabs>
          <w:tab w:val="left" w:pos="360"/>
        </w:tabs>
        <w:rPr>
          <w:b/>
          <w:bCs/>
        </w:rPr>
      </w:pPr>
      <w:r>
        <w:t>-OR- set the color values for the two endpoints of the line (CP13, CP21).</w:t>
      </w:r>
    </w:p>
    <w:p w14:paraId="56E207D4" w14:textId="77777777" w:rsidR="001F3DF9" w:rsidRDefault="001F3DF9" w:rsidP="001F3DF9">
      <w:pPr>
        <w:tabs>
          <w:tab w:val="left" w:pos="360"/>
        </w:tabs>
        <w:rPr>
          <w:b/>
          <w:bCs/>
        </w:rPr>
      </w:pPr>
    </w:p>
    <w:p w14:paraId="38533A57" w14:textId="77777777" w:rsidR="001F3DF9" w:rsidRDefault="001F3DF9" w:rsidP="001F3DF9">
      <w:pPr>
        <w:pStyle w:val="Heading3"/>
      </w:pPr>
      <w:r>
        <w:rPr>
          <w:b/>
          <w:bCs/>
        </w:rPr>
        <w:tab/>
      </w:r>
      <w:r>
        <w:t xml:space="preserve">A.11.2 </w:t>
      </w:r>
      <w:r>
        <w:tab/>
        <w:t>Specular Highlighting Mode</w:t>
      </w:r>
    </w:p>
    <w:p w14:paraId="6BF1EBC7" w14:textId="77777777" w:rsidR="001F3DF9" w:rsidRDefault="001F3DF9" w:rsidP="001F3DF9">
      <w:pPr>
        <w:tabs>
          <w:tab w:val="left" w:pos="360"/>
        </w:tabs>
        <w:rPr>
          <w:b/>
          <w:bCs/>
        </w:rPr>
      </w:pPr>
    </w:p>
    <w:p w14:paraId="3AEF18C5" w14:textId="77777777" w:rsidR="001F3DF9" w:rsidRDefault="001F3DF9" w:rsidP="001F3DF9">
      <w:pPr>
        <w:numPr>
          <w:ilvl w:val="0"/>
          <w:numId w:val="1"/>
        </w:numPr>
        <w:tabs>
          <w:tab w:val="left" w:pos="360"/>
        </w:tabs>
        <w:overflowPunct/>
        <w:ind w:left="0" w:firstLine="0"/>
        <w:textAlignment w:val="auto"/>
        <w:rPr>
          <w:b/>
          <w:bCs/>
        </w:rPr>
      </w:pPr>
      <w:r>
        <w:t xml:space="preserve">To enable Specular Highlighting, set </w:t>
      </w:r>
      <w:r>
        <w:rPr>
          <w:b/>
          <w:bCs/>
          <w:i/>
          <w:iCs/>
        </w:rPr>
        <w:t>3D_CNTRL&lt;25&gt;</w:t>
      </w:r>
      <w:r>
        <w:t xml:space="preserve"> = 1. </w:t>
      </w:r>
    </w:p>
    <w:p w14:paraId="01961191" w14:textId="77777777" w:rsidR="001F3DF9" w:rsidRDefault="001F3DF9" w:rsidP="001F3DF9">
      <w:pPr>
        <w:numPr>
          <w:ilvl w:val="0"/>
          <w:numId w:val="1"/>
        </w:numPr>
        <w:tabs>
          <w:tab w:val="left" w:pos="360"/>
        </w:tabs>
        <w:overflowPunct/>
        <w:ind w:left="0" w:firstLine="0"/>
        <w:textAlignment w:val="auto"/>
        <w:rPr>
          <w:b/>
          <w:bCs/>
        </w:rPr>
      </w:pPr>
      <w:r>
        <w:t>Set the Specular color values for the three vertices of the triangle (CP6, CP14, CP22).</w:t>
      </w:r>
    </w:p>
    <w:p w14:paraId="752C8C8A" w14:textId="77777777" w:rsidR="001F3DF9" w:rsidRDefault="001F3DF9" w:rsidP="001F3DF9">
      <w:pPr>
        <w:tabs>
          <w:tab w:val="left" w:pos="360"/>
        </w:tabs>
        <w:rPr>
          <w:b/>
          <w:bCs/>
        </w:rPr>
      </w:pPr>
      <w:r>
        <w:tab/>
        <w:t>-OR- set the Specular color values for the two endpoints of the line (CP14, CP22).</w:t>
      </w:r>
    </w:p>
    <w:p w14:paraId="4918720F" w14:textId="77777777" w:rsidR="001F3DF9" w:rsidRDefault="001F3DF9" w:rsidP="001F3DF9">
      <w:pPr>
        <w:tabs>
          <w:tab w:val="left" w:pos="360"/>
        </w:tabs>
        <w:rPr>
          <w:b/>
          <w:bCs/>
        </w:rPr>
      </w:pPr>
    </w:p>
    <w:p w14:paraId="49DC8C6E" w14:textId="77777777" w:rsidR="001F3DF9" w:rsidRDefault="001F3DF9" w:rsidP="001F3DF9">
      <w:pPr>
        <w:pStyle w:val="Heading3"/>
      </w:pPr>
      <w:r>
        <w:rPr>
          <w:b/>
          <w:bCs/>
        </w:rPr>
        <w:tab/>
      </w:r>
      <w:r>
        <w:t>A.11.3</w:t>
      </w:r>
      <w:r>
        <w:tab/>
        <w:t xml:space="preserve"> Z Buffer Mode</w:t>
      </w:r>
    </w:p>
    <w:p w14:paraId="2D042FC7" w14:textId="77777777" w:rsidR="001F3DF9" w:rsidRDefault="001F3DF9" w:rsidP="001F3DF9">
      <w:pPr>
        <w:tabs>
          <w:tab w:val="left" w:pos="360"/>
        </w:tabs>
        <w:rPr>
          <w:b/>
          <w:bCs/>
        </w:rPr>
      </w:pPr>
    </w:p>
    <w:p w14:paraId="14A9BAA4" w14:textId="77777777" w:rsidR="001F3DF9" w:rsidRDefault="001F3DF9" w:rsidP="001F3DF9">
      <w:pPr>
        <w:numPr>
          <w:ilvl w:val="0"/>
          <w:numId w:val="1"/>
        </w:numPr>
        <w:tabs>
          <w:tab w:val="left" w:pos="360"/>
          <w:tab w:val="left" w:pos="1080"/>
        </w:tabs>
        <w:overflowPunct/>
        <w:ind w:left="0" w:firstLine="0"/>
        <w:textAlignment w:val="auto"/>
      </w:pPr>
      <w:r>
        <w:t xml:space="preserve">To enable Z-Buffering, set </w:t>
      </w:r>
      <w:r>
        <w:rPr>
          <w:b/>
          <w:bCs/>
          <w:i/>
          <w:iCs/>
        </w:rPr>
        <w:t>3D_CNTRL&lt;0&gt;</w:t>
      </w:r>
      <w:r>
        <w:t xml:space="preserve"> = 1.  If disabled, no z-buffer hidden surface removal</w:t>
      </w:r>
    </w:p>
    <w:p w14:paraId="4E69D4C8" w14:textId="77777777" w:rsidR="001F3DF9" w:rsidRDefault="001F3DF9" w:rsidP="001F3DF9">
      <w:pPr>
        <w:numPr>
          <w:ilvl w:val="12"/>
          <w:numId w:val="0"/>
        </w:numPr>
        <w:tabs>
          <w:tab w:val="left" w:pos="360"/>
          <w:tab w:val="left" w:pos="1080"/>
        </w:tabs>
      </w:pPr>
      <w:r>
        <w:tab/>
        <w:t>or z-buffer updates will occur.</w:t>
      </w:r>
    </w:p>
    <w:p w14:paraId="4D14E721" w14:textId="77777777" w:rsidR="001F3DF9" w:rsidRDefault="001F3DF9" w:rsidP="001F3DF9">
      <w:pPr>
        <w:numPr>
          <w:ilvl w:val="0"/>
          <w:numId w:val="1"/>
        </w:numPr>
        <w:tabs>
          <w:tab w:val="left" w:pos="360"/>
          <w:tab w:val="left" w:pos="1080"/>
        </w:tabs>
        <w:overflowPunct/>
        <w:ind w:left="0" w:firstLine="0"/>
        <w:textAlignment w:val="auto"/>
      </w:pPr>
      <w:r>
        <w:t>Z Scale Mode:  Silver Hammer supports 16bpp and 24 bpp Z.  It accepts either unscaled or</w:t>
      </w:r>
    </w:p>
    <w:p w14:paraId="35F3BB19" w14:textId="77777777" w:rsidR="001F3DF9" w:rsidRDefault="001F3DF9" w:rsidP="001F3DF9">
      <w:pPr>
        <w:numPr>
          <w:ilvl w:val="12"/>
          <w:numId w:val="0"/>
        </w:numPr>
        <w:tabs>
          <w:tab w:val="left" w:pos="360"/>
          <w:tab w:val="left" w:pos="1080"/>
        </w:tabs>
      </w:pPr>
      <w:r>
        <w:t>scaled Z (normalized to the range of 0 to 1).  If the Z Scale Mode bit (</w:t>
      </w:r>
      <w:r>
        <w:rPr>
          <w:b/>
          <w:bCs/>
          <w:i/>
          <w:iCs/>
        </w:rPr>
        <w:t>3D_CNTRL&lt;30&gt; = 1</w:t>
      </w:r>
      <w:r>
        <w:t>) is set,</w:t>
      </w:r>
    </w:p>
    <w:p w14:paraId="625D8D50" w14:textId="77777777" w:rsidR="001F3DF9" w:rsidRDefault="001F3DF9" w:rsidP="001F3DF9">
      <w:pPr>
        <w:numPr>
          <w:ilvl w:val="12"/>
          <w:numId w:val="0"/>
        </w:numPr>
        <w:tabs>
          <w:tab w:val="left" w:pos="360"/>
          <w:tab w:val="left" w:pos="1080"/>
        </w:tabs>
      </w:pPr>
      <w:r>
        <w:t>then the normalized Z value will be scaled to either 2^16 in 16bpp destination pixel mode or</w:t>
      </w:r>
    </w:p>
    <w:p w14:paraId="3A033118" w14:textId="77777777" w:rsidR="001F3DF9" w:rsidRDefault="001F3DF9" w:rsidP="001F3DF9">
      <w:pPr>
        <w:numPr>
          <w:ilvl w:val="12"/>
          <w:numId w:val="0"/>
        </w:numPr>
        <w:tabs>
          <w:tab w:val="left" w:pos="360"/>
          <w:tab w:val="left" w:pos="1080"/>
        </w:tabs>
      </w:pPr>
      <w:r>
        <w:t xml:space="preserve">2^24 in 32bpp destination pixel mode.  </w:t>
      </w:r>
    </w:p>
    <w:p w14:paraId="277F494D" w14:textId="77777777" w:rsidR="001F3DF9" w:rsidRDefault="001F3DF9" w:rsidP="001F3DF9">
      <w:pPr>
        <w:numPr>
          <w:ilvl w:val="0"/>
          <w:numId w:val="1"/>
        </w:numPr>
        <w:tabs>
          <w:tab w:val="left" w:pos="360"/>
          <w:tab w:val="left" w:pos="1080"/>
        </w:tabs>
        <w:overflowPunct/>
        <w:ind w:left="0" w:firstLine="0"/>
        <w:textAlignment w:val="auto"/>
      </w:pPr>
      <w:r>
        <w:t>If Z compares and Z-Buffer</w:t>
      </w:r>
      <w:r>
        <w:rPr>
          <w:b/>
          <w:bCs/>
        </w:rPr>
        <w:t xml:space="preserve"> </w:t>
      </w:r>
      <w:r>
        <w:t>updating are desired, disable Read_Only_Z (</w:t>
      </w:r>
      <w:r>
        <w:rPr>
          <w:b/>
          <w:bCs/>
          <w:i/>
          <w:iCs/>
        </w:rPr>
        <w:t>3D_CNTRL&lt;1&gt;</w:t>
      </w:r>
      <w:r>
        <w:t xml:space="preserve"> = 0).</w:t>
      </w:r>
    </w:p>
    <w:p w14:paraId="592BD1CF" w14:textId="77777777" w:rsidR="001F3DF9" w:rsidRDefault="001F3DF9" w:rsidP="001F3DF9">
      <w:pPr>
        <w:numPr>
          <w:ilvl w:val="12"/>
          <w:numId w:val="0"/>
        </w:numPr>
        <w:tabs>
          <w:tab w:val="left" w:pos="360"/>
          <w:tab w:val="left" w:pos="1080"/>
        </w:tabs>
      </w:pPr>
      <w:r>
        <w:t>If Read_Only_Z is enabled, then Z compares would occur,</w:t>
      </w:r>
      <w:r>
        <w:rPr>
          <w:b/>
          <w:bCs/>
        </w:rPr>
        <w:t xml:space="preserve"> </w:t>
      </w:r>
      <w:r>
        <w:t>but the Z-Buffer would not be updated.</w:t>
      </w:r>
    </w:p>
    <w:p w14:paraId="011CCCF1" w14:textId="77777777" w:rsidR="001F3DF9" w:rsidRDefault="001F3DF9" w:rsidP="001F3DF9">
      <w:pPr>
        <w:tabs>
          <w:tab w:val="left" w:pos="360"/>
          <w:tab w:val="left" w:pos="1080"/>
        </w:tabs>
      </w:pPr>
    </w:p>
    <w:p w14:paraId="48EEEBC1" w14:textId="77777777" w:rsidR="001F3DF9" w:rsidRDefault="001F3DF9" w:rsidP="001F3DF9">
      <w:pPr>
        <w:numPr>
          <w:ilvl w:val="12"/>
          <w:numId w:val="0"/>
        </w:numPr>
        <w:tabs>
          <w:tab w:val="left" w:pos="360"/>
        </w:tabs>
      </w:pPr>
    </w:p>
    <w:p w14:paraId="10D7196B" w14:textId="77777777" w:rsidR="001F3DF9" w:rsidRDefault="001F3DF9" w:rsidP="001F3DF9">
      <w:pPr>
        <w:numPr>
          <w:ilvl w:val="12"/>
          <w:numId w:val="0"/>
        </w:numPr>
      </w:pPr>
      <w:r>
        <w:object w:dxaOrig="5575" w:dyaOrig="790" w14:anchorId="52CC20B4">
          <v:shape id="_x0000_i1168" type="#_x0000_t75" style="width:278.8pt;height:39.5pt" o:ole="">
            <v:imagedata r:id="rId296" o:title=""/>
          </v:shape>
          <o:OLEObject Type="Embed" ProgID="Excel.Sheet.8" ShapeID="_x0000_i1168" DrawAspect="Content" ObjectID="_1342457415" r:id="rId297"/>
        </w:object>
      </w:r>
    </w:p>
    <w:p w14:paraId="26F6D5B2" w14:textId="77777777" w:rsidR="001F3DF9" w:rsidRDefault="001F3DF9" w:rsidP="001F3DF9">
      <w:pPr>
        <w:numPr>
          <w:ilvl w:val="12"/>
          <w:numId w:val="0"/>
        </w:numPr>
      </w:pPr>
    </w:p>
    <w:p w14:paraId="6670CD80" w14:textId="77777777" w:rsidR="001F3DF9" w:rsidRDefault="001F3DF9" w:rsidP="001F3DF9">
      <w:pPr>
        <w:numPr>
          <w:ilvl w:val="0"/>
          <w:numId w:val="1"/>
        </w:numPr>
        <w:tabs>
          <w:tab w:val="left" w:pos="360"/>
          <w:tab w:val="left" w:pos="1080"/>
        </w:tabs>
        <w:overflowPunct/>
        <w:ind w:left="0" w:firstLine="0"/>
        <w:textAlignment w:val="auto"/>
      </w:pPr>
      <w:r>
        <w:t>Z Compare Operators:  (</w:t>
      </w:r>
      <w:r>
        <w:rPr>
          <w:b/>
          <w:bCs/>
          <w:i/>
          <w:iCs/>
        </w:rPr>
        <w:t>3D_CNTRL&lt;7:5&gt;</w:t>
      </w:r>
      <w:r>
        <w:t xml:space="preserve">) See 5.8.35 for the table of  Z compare operators used in </w:t>
      </w:r>
    </w:p>
    <w:p w14:paraId="10889E6A" w14:textId="77777777" w:rsidR="001F3DF9" w:rsidRDefault="001F3DF9" w:rsidP="001F3DF9">
      <w:pPr>
        <w:numPr>
          <w:ilvl w:val="12"/>
          <w:numId w:val="0"/>
        </w:numPr>
        <w:tabs>
          <w:tab w:val="left" w:pos="360"/>
          <w:tab w:val="left" w:pos="1080"/>
        </w:tabs>
      </w:pPr>
      <w:r>
        <w:t>Z-Buffer hidden surface removal operation.</w:t>
      </w:r>
    </w:p>
    <w:p w14:paraId="64320619" w14:textId="77777777" w:rsidR="001F3DF9" w:rsidRDefault="001F3DF9" w:rsidP="001F3DF9">
      <w:pPr>
        <w:numPr>
          <w:ilvl w:val="0"/>
          <w:numId w:val="1"/>
        </w:numPr>
        <w:tabs>
          <w:tab w:val="left" w:pos="360"/>
          <w:tab w:val="left" w:pos="1080"/>
        </w:tabs>
        <w:overflowPunct/>
        <w:ind w:left="0" w:firstLine="0"/>
        <w:textAlignment w:val="auto"/>
      </w:pPr>
      <w:r>
        <w:rPr>
          <w:b/>
          <w:bCs/>
        </w:rPr>
        <w:t>Note:</w:t>
      </w:r>
      <w:r>
        <w:t xml:space="preserve">  If Z Compare Operator is set to ALWAYS (</w:t>
      </w:r>
      <w:r>
        <w:rPr>
          <w:b/>
          <w:bCs/>
          <w:i/>
          <w:iCs/>
        </w:rPr>
        <w:t xml:space="preserve">3D_CNTRL&lt;7:5&gt; </w:t>
      </w:r>
      <w:r>
        <w:t xml:space="preserve">= 0x1), performance will be </w:t>
      </w:r>
      <w:r>
        <w:tab/>
        <w:t xml:space="preserve">enhanced by 40%.  An example of an application that would utilize this performance </w:t>
      </w:r>
      <w:r>
        <w:tab/>
        <w:t xml:space="preserve">enhancing feature </w:t>
      </w:r>
      <w:r>
        <w:tab/>
        <w:t>would be Z Fills.</w:t>
      </w:r>
    </w:p>
    <w:p w14:paraId="6E20D2C2" w14:textId="77777777" w:rsidR="001F3DF9" w:rsidRDefault="001F3DF9" w:rsidP="001F3DF9">
      <w:pPr>
        <w:numPr>
          <w:ilvl w:val="0"/>
          <w:numId w:val="1"/>
        </w:numPr>
        <w:tabs>
          <w:tab w:val="left" w:pos="360"/>
          <w:tab w:val="left" w:pos="1080"/>
        </w:tabs>
        <w:overflowPunct/>
        <w:ind w:left="0" w:firstLine="0"/>
        <w:textAlignment w:val="auto"/>
      </w:pPr>
      <w:r>
        <w:t>Yon Compare Operators: (</w:t>
      </w:r>
      <w:r>
        <w:rPr>
          <w:b/>
          <w:bCs/>
          <w:i/>
          <w:iCs/>
        </w:rPr>
        <w:t>3D_CNTRL&lt;10:8&gt;</w:t>
      </w:r>
      <w:r>
        <w:t xml:space="preserve">) See 5.8.35 for the table of  Yon compare </w:t>
      </w:r>
      <w:r>
        <w:tab/>
        <w:t>operators used in Yon Z Clipping surface removal operation.</w:t>
      </w:r>
    </w:p>
    <w:p w14:paraId="7C4248F8" w14:textId="77777777" w:rsidR="001F3DF9" w:rsidRDefault="001F3DF9" w:rsidP="001F3DF9">
      <w:pPr>
        <w:numPr>
          <w:ilvl w:val="0"/>
          <w:numId w:val="1"/>
        </w:numPr>
        <w:tabs>
          <w:tab w:val="left" w:pos="360"/>
          <w:tab w:val="left" w:pos="1080"/>
        </w:tabs>
        <w:overflowPunct/>
        <w:ind w:left="0" w:firstLine="0"/>
        <w:textAlignment w:val="auto"/>
      </w:pPr>
      <w:r>
        <w:t>Hither Compare Operators: (</w:t>
      </w:r>
      <w:r>
        <w:rPr>
          <w:b/>
          <w:bCs/>
          <w:i/>
          <w:iCs/>
        </w:rPr>
        <w:t>3D_CNTRL&lt;13:11&gt;</w:t>
      </w:r>
      <w:r>
        <w:t xml:space="preserve">) See 5.8.35 for the table of  Hither compare </w:t>
      </w:r>
      <w:r>
        <w:tab/>
        <w:t>operators used in Hither Z Clipping surface removal operation.</w:t>
      </w:r>
    </w:p>
    <w:p w14:paraId="15F652E6" w14:textId="77777777" w:rsidR="001F3DF9" w:rsidRDefault="001F3DF9" w:rsidP="001F3DF9">
      <w:pPr>
        <w:numPr>
          <w:ilvl w:val="0"/>
          <w:numId w:val="1"/>
        </w:numPr>
        <w:tabs>
          <w:tab w:val="left" w:pos="360"/>
          <w:tab w:val="left" w:pos="1080"/>
        </w:tabs>
        <w:overflowPunct/>
        <w:ind w:left="0" w:firstLine="0"/>
        <w:textAlignment w:val="auto"/>
      </w:pPr>
      <w:r>
        <w:t>Set the z values for the three vertices of the triangle (CP3, CP11, CP19)</w:t>
      </w:r>
    </w:p>
    <w:p w14:paraId="25D6FE53" w14:textId="77777777" w:rsidR="001F3DF9" w:rsidRDefault="001F3DF9" w:rsidP="001F3DF9">
      <w:pPr>
        <w:numPr>
          <w:ilvl w:val="12"/>
          <w:numId w:val="0"/>
        </w:numPr>
        <w:tabs>
          <w:tab w:val="left" w:pos="360"/>
          <w:tab w:val="left" w:pos="1080"/>
        </w:tabs>
      </w:pPr>
      <w:r>
        <w:t>-OR- set the z values for the two endpoints of the line (CP11, CP19).</w:t>
      </w:r>
    </w:p>
    <w:p w14:paraId="43E7758B" w14:textId="77777777" w:rsidR="001F3DF9" w:rsidRDefault="001F3DF9" w:rsidP="001F3DF9">
      <w:pPr>
        <w:tabs>
          <w:tab w:val="left" w:pos="360"/>
          <w:tab w:val="left" w:pos="1080"/>
        </w:tabs>
      </w:pPr>
    </w:p>
    <w:p w14:paraId="21952299" w14:textId="77777777" w:rsidR="001F3DF9" w:rsidRDefault="001F3DF9" w:rsidP="001F3DF9">
      <w:pPr>
        <w:ind w:left="1440"/>
      </w:pPr>
      <w:r>
        <w:br w:type="page"/>
      </w:r>
    </w:p>
    <w:p w14:paraId="715D1DE6" w14:textId="77777777" w:rsidR="001F3DF9" w:rsidRDefault="001F3DF9" w:rsidP="001F3DF9">
      <w:pPr>
        <w:pStyle w:val="Heading3"/>
      </w:pPr>
      <w:r>
        <w:tab/>
        <w:t>A.11.4 Fog Mode</w:t>
      </w:r>
    </w:p>
    <w:p w14:paraId="1C50E3FD" w14:textId="77777777" w:rsidR="001F3DF9" w:rsidRDefault="001F3DF9" w:rsidP="001F3DF9">
      <w:pPr>
        <w:pStyle w:val="NormalIndent"/>
      </w:pPr>
    </w:p>
    <w:p w14:paraId="664715E2" w14:textId="77777777" w:rsidR="001F3DF9" w:rsidRDefault="001F3DF9" w:rsidP="001F3DF9">
      <w:pPr>
        <w:numPr>
          <w:ilvl w:val="0"/>
          <w:numId w:val="1"/>
        </w:numPr>
        <w:tabs>
          <w:tab w:val="left" w:pos="360"/>
        </w:tabs>
        <w:overflowPunct/>
        <w:textAlignment w:val="auto"/>
      </w:pPr>
      <w:r>
        <w:t xml:space="preserve">To enable Fog, set </w:t>
      </w:r>
      <w:r>
        <w:rPr>
          <w:b/>
          <w:bCs/>
          <w:i/>
          <w:iCs/>
        </w:rPr>
        <w:t>3D_CNTRL&lt;27&gt;</w:t>
      </w:r>
      <w:r>
        <w:t xml:space="preserve"> = 1.</w:t>
      </w:r>
    </w:p>
    <w:p w14:paraId="501F690D" w14:textId="77777777" w:rsidR="001F3DF9" w:rsidRDefault="001F3DF9" w:rsidP="001F3DF9">
      <w:pPr>
        <w:tabs>
          <w:tab w:val="left" w:pos="360"/>
        </w:tabs>
      </w:pPr>
    </w:p>
    <w:p w14:paraId="600DEB6A" w14:textId="77777777" w:rsidR="001F3DF9" w:rsidRDefault="001F3DF9" w:rsidP="001F3DF9">
      <w:pPr>
        <w:tabs>
          <w:tab w:val="left" w:pos="360"/>
        </w:tabs>
        <w:rPr>
          <w:b/>
          <w:bCs/>
          <w:i/>
          <w:iCs/>
        </w:rPr>
      </w:pPr>
      <w:r>
        <w:rPr>
          <w:b/>
          <w:bCs/>
          <w:i/>
          <w:iCs/>
        </w:rPr>
        <w:t>Result_Color = Color * Fog_factor_percentage + Fog_Color * (1 - Fog_factor_percentage).</w:t>
      </w:r>
    </w:p>
    <w:p w14:paraId="110D3D98" w14:textId="77777777" w:rsidR="001F3DF9" w:rsidRDefault="001F3DF9" w:rsidP="001F3DF9">
      <w:pPr>
        <w:tabs>
          <w:tab w:val="left" w:pos="360"/>
        </w:tabs>
        <w:rPr>
          <w:b/>
          <w:bCs/>
          <w:i/>
          <w:iCs/>
        </w:rPr>
      </w:pPr>
    </w:p>
    <w:p w14:paraId="44009BE7" w14:textId="77777777" w:rsidR="001F3DF9" w:rsidRDefault="001F3DF9" w:rsidP="001F3DF9">
      <w:pPr>
        <w:tabs>
          <w:tab w:val="left" w:pos="360"/>
        </w:tabs>
      </w:pPr>
      <w:r>
        <w:tab/>
        <w:t>The Fog_factor_percentage (or just fog_factor) can either come from the vertices on the polygon</w:t>
      </w:r>
    </w:p>
    <w:p w14:paraId="6669C2C9" w14:textId="77777777" w:rsidR="001F3DF9" w:rsidRDefault="001F3DF9" w:rsidP="001F3DF9">
      <w:pPr>
        <w:tabs>
          <w:tab w:val="left" w:pos="360"/>
        </w:tabs>
      </w:pPr>
      <w:r>
        <w:tab/>
        <w:t>or from a user-defined fog table.  The user-defined table would be indexed by either the Z-value</w:t>
      </w:r>
    </w:p>
    <w:p w14:paraId="02627902" w14:textId="77777777" w:rsidR="001F3DF9" w:rsidRDefault="001F3DF9" w:rsidP="001F3DF9">
      <w:pPr>
        <w:tabs>
          <w:tab w:val="left" w:pos="360"/>
        </w:tabs>
      </w:pPr>
      <w:r>
        <w:tab/>
        <w:t xml:space="preserve">or the 1/w value of the drawn pixel.  </w:t>
      </w:r>
    </w:p>
    <w:p w14:paraId="16C8E8FE" w14:textId="77777777" w:rsidR="001F3DF9" w:rsidRDefault="001F3DF9" w:rsidP="001F3DF9">
      <w:pPr>
        <w:tabs>
          <w:tab w:val="left" w:pos="360"/>
        </w:tabs>
      </w:pPr>
    </w:p>
    <w:p w14:paraId="349F12A5" w14:textId="77777777" w:rsidR="001F3DF9" w:rsidRDefault="001F3DF9" w:rsidP="001F3DF9">
      <w:pPr>
        <w:pStyle w:val="Heading3"/>
        <w:ind w:firstLine="720"/>
      </w:pPr>
      <w:r>
        <w:t>A.11.4.1 Vertex Fog Mode (3D_CNTRL[4] = 0)</w:t>
      </w:r>
    </w:p>
    <w:p w14:paraId="559B2187" w14:textId="77777777" w:rsidR="001F3DF9" w:rsidRDefault="001F3DF9" w:rsidP="001F3DF9">
      <w:pPr>
        <w:numPr>
          <w:ilvl w:val="0"/>
          <w:numId w:val="1"/>
        </w:numPr>
        <w:tabs>
          <w:tab w:val="left" w:pos="360"/>
        </w:tabs>
        <w:overflowPunct/>
        <w:textAlignment w:val="auto"/>
      </w:pPr>
      <w:r>
        <w:t xml:space="preserve">Set the vertex-based fog_factor value for the three vertices of the triangle (CP6, CP14, CP22) </w:t>
      </w:r>
    </w:p>
    <w:p w14:paraId="3B620CDD" w14:textId="77777777" w:rsidR="001F3DF9" w:rsidRDefault="001F3DF9" w:rsidP="001F3DF9">
      <w:pPr>
        <w:tabs>
          <w:tab w:val="left" w:pos="360"/>
        </w:tabs>
      </w:pPr>
      <w:r>
        <w:tab/>
        <w:t>-OR- set the fog_factor value for the two endpoints of the line (CP14, CP22).</w:t>
      </w:r>
    </w:p>
    <w:p w14:paraId="3B944570" w14:textId="77777777" w:rsidR="001F3DF9" w:rsidRDefault="001F3DF9" w:rsidP="001F3DF9">
      <w:pPr>
        <w:tabs>
          <w:tab w:val="left" w:pos="360"/>
        </w:tabs>
      </w:pPr>
      <w:r>
        <w:tab/>
      </w:r>
    </w:p>
    <w:p w14:paraId="4238BAA5" w14:textId="77777777" w:rsidR="001F3DF9" w:rsidRDefault="001F3DF9" w:rsidP="001F3DF9">
      <w:pPr>
        <w:tabs>
          <w:tab w:val="left" w:pos="360"/>
        </w:tabs>
      </w:pPr>
      <w:r>
        <w:tab/>
      </w:r>
    </w:p>
    <w:p w14:paraId="155D276F" w14:textId="77777777" w:rsidR="001F3DF9" w:rsidRDefault="001F3DF9" w:rsidP="001F3DF9">
      <w:pPr>
        <w:pStyle w:val="Heading3"/>
      </w:pPr>
      <w:r>
        <w:tab/>
        <w:t>A.11.4.2 Table Fog Mode(3D_CNTRL[4] = 1)</w:t>
      </w:r>
    </w:p>
    <w:p w14:paraId="31BE787C" w14:textId="5FA4CC85" w:rsidR="001F3DF9" w:rsidRDefault="001F3DF9" w:rsidP="001F3DF9">
      <w:pPr>
        <w:pStyle w:val="Heading3"/>
        <w:keepNext w:val="0"/>
        <w:numPr>
          <w:ilvl w:val="0"/>
          <w:numId w:val="1"/>
        </w:numPr>
        <w:tabs>
          <w:tab w:val="left" w:pos="360"/>
        </w:tabs>
        <w:overflowPunct/>
        <w:spacing w:before="120" w:after="0"/>
        <w:textAlignment w:val="auto"/>
        <w:rPr>
          <w:b/>
          <w:bCs/>
        </w:rPr>
      </w:pPr>
      <w:r>
        <w:rPr>
          <w:b/>
          <w:bCs/>
        </w:rPr>
        <w:t xml:space="preserve">The fog_factor value for the Fog tables are loaded via the host bus by setting the CS bit in BUF_CNTRL before writing to the </w:t>
      </w:r>
      <w:r w:rsidR="00E82776">
        <w:rPr>
          <w:b/>
          <w:bCs/>
        </w:rPr>
        <w:t>GPLGPU</w:t>
      </w:r>
      <w:r>
        <w:rPr>
          <w:b/>
          <w:bCs/>
        </w:rPr>
        <w:t xml:space="preserve"> cache. There are 65 entries in the table. Fog Tables can be indexed by the per-pixel 1/w or z value.  The index will range from 0 to 2.  Index of 0 will index the first entry and index of 2.0 will index the 65</w:t>
      </w:r>
      <w:r>
        <w:rPr>
          <w:b/>
          <w:bCs/>
          <w:vertAlign w:val="superscript"/>
        </w:rPr>
        <w:t>th</w:t>
      </w:r>
      <w:r>
        <w:rPr>
          <w:b/>
          <w:bCs/>
        </w:rPr>
        <w:t xml:space="preserve"> entry.  Fog_Index_Select (3D_CNTRL[3]) selects between using 1/w (FIS=0) or using z (FIS=1).</w:t>
      </w:r>
    </w:p>
    <w:p w14:paraId="7320F87F" w14:textId="77777777" w:rsidR="001F3DF9" w:rsidRDefault="001F3DF9" w:rsidP="001F3DF9">
      <w:pPr>
        <w:pStyle w:val="NormalIndent"/>
      </w:pPr>
    </w:p>
    <w:bookmarkStart w:id="330" w:name="_940420718"/>
    <w:bookmarkEnd w:id="330"/>
    <w:p w14:paraId="52EA1CF7" w14:textId="77777777" w:rsidR="001F3DF9" w:rsidRDefault="001F3DF9" w:rsidP="001F3DF9">
      <w:pPr>
        <w:pStyle w:val="NormalIndent"/>
      </w:pPr>
      <w:r>
        <w:rPr>
          <w:rFonts w:ascii="Times New Roman" w:hAnsi="Times New Roman"/>
        </w:rPr>
        <w:object w:dxaOrig="5499" w:dyaOrig="1274" w14:anchorId="7C0F6B95">
          <v:shape id="_x0000_i1169" type="#_x0000_t75" style="width:275pt;height:63.35pt" o:ole="">
            <v:imagedata r:id="rId298" o:title=""/>
          </v:shape>
          <o:OLEObject Type="Embed" ProgID="Excel.Sheet.8" ShapeID="_x0000_i1169" DrawAspect="Content" ObjectID="_1342457416" r:id="rId299"/>
        </w:object>
      </w:r>
    </w:p>
    <w:p w14:paraId="7A66213E" w14:textId="77777777" w:rsidR="001F3DF9" w:rsidRDefault="001F3DF9" w:rsidP="001F3DF9">
      <w:pPr>
        <w:pStyle w:val="NormalIndent"/>
      </w:pPr>
    </w:p>
    <w:p w14:paraId="3B164ED8" w14:textId="77777777" w:rsidR="001F3DF9" w:rsidRDefault="001F3DF9" w:rsidP="001F3DF9">
      <w:pPr>
        <w:pStyle w:val="Heading3"/>
      </w:pPr>
      <w:r>
        <w:tab/>
        <w:t>A.11.5</w:t>
      </w:r>
      <w:r>
        <w:tab/>
        <w:t xml:space="preserve"> Alpha Modes and Control</w:t>
      </w:r>
    </w:p>
    <w:p w14:paraId="61DB901B" w14:textId="77777777" w:rsidR="001F3DF9" w:rsidRDefault="001F3DF9" w:rsidP="001F3DF9">
      <w:pPr>
        <w:pStyle w:val="Heading4"/>
      </w:pPr>
      <w:r>
        <w:rPr>
          <w:rFonts w:ascii="Times New Roman" w:hAnsi="Times New Roman"/>
        </w:rPr>
        <w:tab/>
      </w:r>
      <w:r>
        <w:rPr>
          <w:rFonts w:ascii="Times New Roman" w:hAnsi="Times New Roman"/>
          <w:sz w:val="18"/>
          <w:szCs w:val="18"/>
        </w:rPr>
        <w:t xml:space="preserve">A.11.5.1 </w:t>
      </w:r>
      <w:r>
        <w:rPr>
          <w:rFonts w:ascii="Times New Roman" w:hAnsi="Times New Roman"/>
          <w:sz w:val="18"/>
          <w:szCs w:val="18"/>
        </w:rPr>
        <w:tab/>
        <w:t>Alpha Comparison</w:t>
      </w:r>
    </w:p>
    <w:p w14:paraId="3F343B45" w14:textId="77777777" w:rsidR="001F3DF9" w:rsidRDefault="001F3DF9" w:rsidP="001F3DF9">
      <w:pPr>
        <w:numPr>
          <w:ilvl w:val="0"/>
          <w:numId w:val="1"/>
        </w:numPr>
        <w:overflowPunct/>
        <w:textAlignment w:val="auto"/>
      </w:pPr>
      <w:r>
        <w:t xml:space="preserve">To enable Pixel Alpha Compare, set </w:t>
      </w:r>
      <w:r>
        <w:rPr>
          <w:b/>
          <w:bCs/>
          <w:i/>
          <w:iCs/>
        </w:rPr>
        <w:t>A_CNTRL&lt;19&gt;</w:t>
      </w:r>
      <w:r>
        <w:t xml:space="preserve"> = 1.</w:t>
      </w:r>
    </w:p>
    <w:p w14:paraId="51D28947" w14:textId="77777777" w:rsidR="001F3DF9" w:rsidRDefault="001F3DF9" w:rsidP="001F3DF9">
      <w:pPr>
        <w:numPr>
          <w:ilvl w:val="0"/>
          <w:numId w:val="1"/>
        </w:numPr>
        <w:overflowPunct/>
        <w:textAlignment w:val="auto"/>
      </w:pPr>
      <w:r>
        <w:t xml:space="preserve">Set the Alpha Test Value in </w:t>
      </w:r>
      <w:r>
        <w:rPr>
          <w:b/>
          <w:bCs/>
          <w:i/>
          <w:iCs/>
        </w:rPr>
        <w:t>ALPHA_REG&lt;23:16&gt;</w:t>
      </w:r>
      <w:r>
        <w:t>.</w:t>
      </w:r>
    </w:p>
    <w:p w14:paraId="14E94003" w14:textId="77777777" w:rsidR="001F3DF9" w:rsidRDefault="001F3DF9" w:rsidP="001F3DF9">
      <w:pPr>
        <w:numPr>
          <w:ilvl w:val="0"/>
          <w:numId w:val="1"/>
        </w:numPr>
        <w:overflowPunct/>
        <w:textAlignment w:val="auto"/>
      </w:pPr>
      <w:r>
        <w:t xml:space="preserve">The Pixel Alpha Compare Operators are set in </w:t>
      </w:r>
      <w:r>
        <w:rPr>
          <w:b/>
          <w:bCs/>
          <w:i/>
          <w:iCs/>
        </w:rPr>
        <w:t>A_CNTRL&lt;18:16&gt;</w:t>
      </w:r>
      <w:r>
        <w:t>. See 5.8.35 for the table of alpha compare operators used in Alpha Clipping.</w:t>
      </w:r>
    </w:p>
    <w:p w14:paraId="5349770D" w14:textId="77777777" w:rsidR="001F3DF9" w:rsidRDefault="001F3DF9" w:rsidP="001F3DF9">
      <w:pPr>
        <w:numPr>
          <w:ilvl w:val="0"/>
          <w:numId w:val="1"/>
        </w:numPr>
        <w:overflowPunct/>
        <w:textAlignment w:val="auto"/>
      </w:pPr>
      <w:r>
        <w:t xml:space="preserve">If the alpha value to be compared is originating from the vertices of the triangle or line, set the alpha values for the three vertices of the triangle (CP5, CP13, CP21) </w:t>
      </w:r>
    </w:p>
    <w:p w14:paraId="4468FDE5" w14:textId="77777777" w:rsidR="001F3DF9" w:rsidRDefault="001F3DF9" w:rsidP="001F3DF9">
      <w:r>
        <w:t>-OR- set the alpha values for the two endpoints of the line (CP13, CP21).</w:t>
      </w:r>
    </w:p>
    <w:p w14:paraId="0AE121AC" w14:textId="77777777" w:rsidR="001F3DF9" w:rsidRDefault="001F3DF9" w:rsidP="001F3DF9">
      <w:r>
        <w:br w:type="page"/>
      </w:r>
    </w:p>
    <w:p w14:paraId="79D5710A" w14:textId="77777777" w:rsidR="001F3DF9" w:rsidRDefault="001F3DF9" w:rsidP="001F3DF9">
      <w:pPr>
        <w:pStyle w:val="Heading4"/>
        <w:rPr>
          <w:rFonts w:ascii="Times New Roman" w:hAnsi="Times New Roman"/>
        </w:rPr>
      </w:pPr>
      <w:r>
        <w:rPr>
          <w:rFonts w:ascii="Times New Roman" w:hAnsi="Times New Roman"/>
        </w:rPr>
        <w:tab/>
      </w:r>
      <w:r>
        <w:rPr>
          <w:rFonts w:ascii="Times New Roman" w:hAnsi="Times New Roman"/>
          <w:sz w:val="18"/>
          <w:szCs w:val="18"/>
        </w:rPr>
        <w:t xml:space="preserve">A.11.5.2 </w:t>
      </w:r>
      <w:r>
        <w:rPr>
          <w:rFonts w:ascii="Times New Roman" w:hAnsi="Times New Roman"/>
          <w:sz w:val="18"/>
          <w:szCs w:val="18"/>
        </w:rPr>
        <w:tab/>
        <w:t>Alpha Select, Alpha Modulation and Alpha Blend Select</w:t>
      </w:r>
    </w:p>
    <w:p w14:paraId="0C5E7742" w14:textId="77777777" w:rsidR="001F3DF9" w:rsidRDefault="001F3DF9" w:rsidP="001F3DF9">
      <w:pPr>
        <w:numPr>
          <w:ilvl w:val="0"/>
          <w:numId w:val="1"/>
        </w:numPr>
        <w:overflowPunct/>
        <w:textAlignment w:val="auto"/>
      </w:pPr>
      <w:r>
        <w:t>Alpha Select (</w:t>
      </w:r>
      <w:r>
        <w:rPr>
          <w:b/>
          <w:bCs/>
          <w:i/>
          <w:iCs/>
        </w:rPr>
        <w:t>A_CNTRL&lt;24&gt;</w:t>
      </w:r>
      <w:r>
        <w:t>) will select alpha value from current texel if A_CNTRL&lt;24&gt; is set to 0 and texture mode (</w:t>
      </w:r>
      <w:r>
        <w:rPr>
          <w:b/>
          <w:bCs/>
          <w:i/>
          <w:iCs/>
        </w:rPr>
        <w:t>TEX_CNTRL&lt;0&gt;</w:t>
      </w:r>
      <w:r>
        <w:t xml:space="preserve"> = 1) is enabled.  Otherwise, the alpha value will be selected from either the interpolated pixel value, foreground or background value, i.e. non_texel_alpha depending upon which pixel color mode is set.</w:t>
      </w:r>
    </w:p>
    <w:p w14:paraId="1F11E4BD" w14:textId="77777777" w:rsidR="001F3DF9" w:rsidRDefault="001F3DF9" w:rsidP="001F3DF9">
      <w:pPr>
        <w:numPr>
          <w:ilvl w:val="0"/>
          <w:numId w:val="1"/>
        </w:numPr>
        <w:overflowPunct/>
        <w:textAlignment w:val="auto"/>
      </w:pPr>
      <w:r>
        <w:t>Enable Alpha Modulation (</w:t>
      </w:r>
      <w:r>
        <w:rPr>
          <w:b/>
          <w:bCs/>
          <w:i/>
          <w:iCs/>
        </w:rPr>
        <w:t>A_CNTRL&lt;25&gt;</w:t>
      </w:r>
      <w:r>
        <w:t xml:space="preserve"> = 1) will, with texture mode enabled,  modulate the texel alpha value with non_texel_alpha.</w:t>
      </w:r>
    </w:p>
    <w:p w14:paraId="0C80DE43" w14:textId="77777777" w:rsidR="001F3DF9" w:rsidRDefault="001F3DF9" w:rsidP="001F3DF9">
      <w:pPr>
        <w:numPr>
          <w:ilvl w:val="12"/>
          <w:numId w:val="0"/>
        </w:numPr>
      </w:pPr>
    </w:p>
    <w:p w14:paraId="46DB5B46" w14:textId="77777777" w:rsidR="001F3DF9" w:rsidRDefault="001F3DF9" w:rsidP="001F3DF9">
      <w:pPr>
        <w:numPr>
          <w:ilvl w:val="12"/>
          <w:numId w:val="0"/>
        </w:numPr>
      </w:pPr>
      <w:r>
        <w:t>Resultant_Texel_Alpha = Pixel_Alpha * Texel_Alpha</w:t>
      </w:r>
    </w:p>
    <w:p w14:paraId="68496957" w14:textId="77777777" w:rsidR="001F3DF9" w:rsidRDefault="001F3DF9" w:rsidP="001F3DF9">
      <w:pPr>
        <w:numPr>
          <w:ilvl w:val="12"/>
          <w:numId w:val="0"/>
        </w:numPr>
      </w:pPr>
    </w:p>
    <w:p w14:paraId="635B116F" w14:textId="77777777" w:rsidR="001F3DF9" w:rsidRDefault="001F3DF9" w:rsidP="001F3DF9">
      <w:pPr>
        <w:numPr>
          <w:ilvl w:val="0"/>
          <w:numId w:val="1"/>
        </w:numPr>
        <w:overflowPunct/>
        <w:textAlignment w:val="auto"/>
      </w:pPr>
      <w:r>
        <w:t>Enable Alpha Blend Select (OpenGL mode) (</w:t>
      </w:r>
      <w:r>
        <w:rPr>
          <w:b/>
          <w:bCs/>
          <w:i/>
          <w:iCs/>
        </w:rPr>
        <w:t>3D_CNTRL&lt;17&gt;</w:t>
      </w:r>
      <w:r>
        <w:t xml:space="preserve"> = 1) will, with texture mode enabled, alpha blend the alpha value:</w:t>
      </w:r>
    </w:p>
    <w:p w14:paraId="37B8BF91" w14:textId="77777777" w:rsidR="001F3DF9" w:rsidRDefault="001F3DF9" w:rsidP="001F3DF9">
      <w:pPr>
        <w:numPr>
          <w:ilvl w:val="12"/>
          <w:numId w:val="0"/>
        </w:numPr>
      </w:pPr>
    </w:p>
    <w:p w14:paraId="4599FB43" w14:textId="77777777" w:rsidR="001F3DF9" w:rsidRDefault="001F3DF9" w:rsidP="001F3DF9">
      <w:pPr>
        <w:numPr>
          <w:ilvl w:val="12"/>
          <w:numId w:val="0"/>
        </w:numPr>
      </w:pPr>
      <w:r>
        <w:t>Resultant_Alpha = Pixel_Alpha * (1 - Texel_Alpha) + OpenGL_Blend_Color_Alpha * Texel_Alpha</w:t>
      </w:r>
    </w:p>
    <w:p w14:paraId="3F490E29" w14:textId="77777777" w:rsidR="001F3DF9" w:rsidRDefault="001F3DF9" w:rsidP="001F3DF9"/>
    <w:p w14:paraId="70B1060C" w14:textId="77777777" w:rsidR="001F3DF9" w:rsidRDefault="001F3DF9" w:rsidP="001F3DF9">
      <w:pPr>
        <w:ind w:left="1440"/>
      </w:pPr>
    </w:p>
    <w:bookmarkStart w:id="331" w:name="_940411306"/>
    <w:bookmarkEnd w:id="331"/>
    <w:p w14:paraId="5241DB51" w14:textId="77777777" w:rsidR="001F3DF9" w:rsidRDefault="001F3DF9" w:rsidP="001F3DF9">
      <w:pPr>
        <w:rPr>
          <w:b/>
          <w:bCs/>
        </w:rPr>
      </w:pPr>
      <w:r>
        <w:rPr>
          <w:b/>
          <w:bCs/>
        </w:rPr>
        <w:object w:dxaOrig="9595" w:dyaOrig="1426" w14:anchorId="769F3D4B">
          <v:shape id="_x0000_i1170" type="#_x0000_t75" style="width:479.65pt;height:71.45pt" o:ole="">
            <v:imagedata r:id="rId300" o:title=""/>
          </v:shape>
          <o:OLEObject Type="Embed" ProgID="Excel.Sheet.8" ShapeID="_x0000_i1170" DrawAspect="Content" ObjectID="_1342457417" r:id="rId301"/>
        </w:object>
      </w:r>
    </w:p>
    <w:p w14:paraId="43878E10" w14:textId="77777777" w:rsidR="001F3DF9" w:rsidRDefault="001F3DF9" w:rsidP="001F3DF9">
      <w:pPr>
        <w:pStyle w:val="Heading4"/>
        <w:rPr>
          <w:rFonts w:ascii="Times New Roman" w:hAnsi="Times New Roman"/>
          <w:b w:val="0"/>
          <w:bCs/>
        </w:rPr>
      </w:pPr>
      <w:r>
        <w:rPr>
          <w:rFonts w:ascii="Times New Roman" w:hAnsi="Times New Roman"/>
          <w:b w:val="0"/>
          <w:bCs/>
        </w:rPr>
        <w:tab/>
      </w:r>
      <w:r>
        <w:rPr>
          <w:rFonts w:ascii="Times New Roman" w:hAnsi="Times New Roman"/>
          <w:sz w:val="18"/>
          <w:szCs w:val="18"/>
        </w:rPr>
        <w:t>A.11.5.3</w:t>
      </w:r>
      <w:r>
        <w:rPr>
          <w:rFonts w:ascii="Times New Roman" w:hAnsi="Times New Roman"/>
          <w:sz w:val="18"/>
          <w:szCs w:val="18"/>
        </w:rPr>
        <w:tab/>
        <w:t xml:space="preserve"> Decal Alpha Mode</w:t>
      </w:r>
    </w:p>
    <w:p w14:paraId="4261DB45" w14:textId="77777777" w:rsidR="001F3DF9" w:rsidRDefault="001F3DF9" w:rsidP="001F3DF9">
      <w:pPr>
        <w:numPr>
          <w:ilvl w:val="0"/>
          <w:numId w:val="1"/>
        </w:numPr>
        <w:overflowPunct/>
        <w:ind w:left="0" w:firstLine="0"/>
        <w:textAlignment w:val="auto"/>
        <w:rPr>
          <w:b/>
          <w:bCs/>
        </w:rPr>
      </w:pPr>
      <w:r>
        <w:t>Enabling Decal Alpha Mode (</w:t>
      </w:r>
      <w:r>
        <w:rPr>
          <w:b/>
          <w:bCs/>
          <w:i/>
          <w:iCs/>
        </w:rPr>
        <w:t>A_CNTRL&lt;26&gt;</w:t>
      </w:r>
      <w:r>
        <w:t xml:space="preserve"> = 1) would perform the following alpha blending function:  </w:t>
      </w:r>
    </w:p>
    <w:p w14:paraId="3F25CFA4" w14:textId="77777777" w:rsidR="001F3DF9" w:rsidRDefault="001F3DF9" w:rsidP="001F3DF9">
      <w:pPr>
        <w:rPr>
          <w:b/>
          <w:bCs/>
        </w:rPr>
      </w:pPr>
    </w:p>
    <w:p w14:paraId="289B9DCC" w14:textId="77777777" w:rsidR="001F3DF9" w:rsidRDefault="001F3DF9" w:rsidP="001F3DF9">
      <w:pPr>
        <w:rPr>
          <w:b/>
          <w:bCs/>
        </w:rPr>
      </w:pPr>
      <w:r>
        <w:rPr>
          <w:b/>
          <w:bCs/>
        </w:rPr>
        <w:t>RGB = (Texel_RGB)*(Texel_Alpha) + (Non_Texel_RGB)*(1-Texel_Alpha).</w:t>
      </w:r>
    </w:p>
    <w:p w14:paraId="75015F11" w14:textId="77777777" w:rsidR="001F3DF9" w:rsidRDefault="001F3DF9" w:rsidP="001F3DF9">
      <w:pPr>
        <w:rPr>
          <w:b/>
          <w:bCs/>
        </w:rPr>
      </w:pPr>
    </w:p>
    <w:p w14:paraId="50A905B6" w14:textId="77777777" w:rsidR="001F3DF9" w:rsidRDefault="001F3DF9" w:rsidP="001F3DF9">
      <w:pPr>
        <w:pStyle w:val="Heading3"/>
        <w:rPr>
          <w:b/>
          <w:bCs/>
        </w:rPr>
      </w:pPr>
      <w:r>
        <w:rPr>
          <w:b/>
          <w:bCs/>
        </w:rPr>
        <w:tab/>
      </w:r>
      <w:r>
        <w:t xml:space="preserve">A.11.6 </w:t>
      </w:r>
      <w:r>
        <w:tab/>
        <w:t>Rectangle Mode</w:t>
      </w:r>
    </w:p>
    <w:p w14:paraId="7F4CFEBD" w14:textId="77777777" w:rsidR="001F3DF9" w:rsidRDefault="001F3DF9" w:rsidP="001F3DF9">
      <w:pPr>
        <w:numPr>
          <w:ilvl w:val="0"/>
          <w:numId w:val="1"/>
        </w:numPr>
        <w:overflowPunct/>
        <w:ind w:left="0" w:firstLine="0"/>
        <w:textAlignment w:val="auto"/>
        <w:rPr>
          <w:b/>
          <w:bCs/>
        </w:rPr>
      </w:pPr>
      <w:r>
        <w:t>Enabling Rectangle Mode (</w:t>
      </w:r>
      <w:r>
        <w:rPr>
          <w:b/>
          <w:bCs/>
          <w:i/>
          <w:iCs/>
        </w:rPr>
        <w:t>3D_CNTRL&lt;28&gt;</w:t>
      </w:r>
      <w:r>
        <w:t>) will render a rectangle with the triangle command, but</w:t>
      </w:r>
    </w:p>
    <w:p w14:paraId="47D5A0E1" w14:textId="77777777" w:rsidR="001F3DF9" w:rsidRDefault="001F3DF9" w:rsidP="001F3DF9">
      <w:pPr>
        <w:numPr>
          <w:ilvl w:val="12"/>
          <w:numId w:val="0"/>
        </w:numPr>
        <w:rPr>
          <w:b/>
          <w:bCs/>
        </w:rPr>
      </w:pPr>
      <w:r>
        <w:t>the triangle must be specified as follows:</w:t>
      </w:r>
    </w:p>
    <w:p w14:paraId="6989BA44" w14:textId="77777777" w:rsidR="001F3DF9" w:rsidRDefault="001F3DF9" w:rsidP="001F3DF9">
      <w:pPr>
        <w:numPr>
          <w:ilvl w:val="0"/>
          <w:numId w:val="12"/>
        </w:numPr>
        <w:overflowPunct/>
        <w:textAlignment w:val="auto"/>
        <w:rPr>
          <w:b/>
          <w:bCs/>
        </w:rPr>
      </w:pPr>
      <w:r>
        <w:t xml:space="preserve">It is a flat top triangle. </w:t>
      </w:r>
    </w:p>
    <w:p w14:paraId="63BBBD6F" w14:textId="77777777" w:rsidR="001F3DF9" w:rsidRDefault="001F3DF9" w:rsidP="001F3DF9">
      <w:pPr>
        <w:numPr>
          <w:ilvl w:val="0"/>
          <w:numId w:val="12"/>
        </w:numPr>
        <w:overflowPunct/>
        <w:textAlignment w:val="auto"/>
        <w:rPr>
          <w:b/>
          <w:bCs/>
        </w:rPr>
      </w:pPr>
      <w:r>
        <w:t>Its spatial (x,y) vertex coordinates must be specified as follows:</w:t>
      </w:r>
    </w:p>
    <w:p w14:paraId="345F3965" w14:textId="77777777" w:rsidR="001F3DF9" w:rsidRDefault="001F3DF9" w:rsidP="001F3DF9">
      <w:pPr>
        <w:numPr>
          <w:ilvl w:val="12"/>
          <w:numId w:val="0"/>
        </w:numPr>
        <w:rPr>
          <w:b/>
          <w:bCs/>
        </w:rPr>
      </w:pPr>
    </w:p>
    <w:p w14:paraId="4429AB03" w14:textId="77777777" w:rsidR="001F3DF9" w:rsidRDefault="001F3DF9" w:rsidP="001F3DF9">
      <w:pPr>
        <w:numPr>
          <w:ilvl w:val="12"/>
          <w:numId w:val="0"/>
        </w:numPr>
        <w:ind w:left="720"/>
        <w:rPr>
          <w:b/>
          <w:bCs/>
        </w:rPr>
      </w:pPr>
      <w:r>
        <w:rPr>
          <w:b/>
          <w:bCs/>
        </w:rPr>
        <w:t>V0</w:t>
      </w:r>
      <w:r>
        <w:rPr>
          <w:b/>
          <w:bCs/>
        </w:rPr>
        <w:tab/>
      </w:r>
      <w:r>
        <w:rPr>
          <w:b/>
          <w:bCs/>
        </w:rPr>
        <w:tab/>
        <w:t>V1</w:t>
      </w:r>
      <w:r>
        <w:rPr>
          <w:b/>
          <w:bCs/>
        </w:rPr>
        <w:tab/>
      </w:r>
      <w:r>
        <w:rPr>
          <w:b/>
          <w:bCs/>
        </w:rPr>
        <w:tab/>
        <w:t>OR</w:t>
      </w:r>
      <w:r>
        <w:rPr>
          <w:b/>
          <w:bCs/>
        </w:rPr>
        <w:tab/>
      </w:r>
      <w:r>
        <w:rPr>
          <w:b/>
          <w:bCs/>
        </w:rPr>
        <w:tab/>
        <w:t>V1</w:t>
      </w:r>
      <w:r>
        <w:rPr>
          <w:b/>
          <w:bCs/>
        </w:rPr>
        <w:tab/>
        <w:t>V0</w:t>
      </w:r>
    </w:p>
    <w:p w14:paraId="0D926B55" w14:textId="77777777" w:rsidR="001F3DF9" w:rsidRDefault="001F3DF9" w:rsidP="001F3DF9">
      <w:pPr>
        <w:numPr>
          <w:ilvl w:val="12"/>
          <w:numId w:val="0"/>
        </w:numPr>
        <w:ind w:left="720"/>
        <w:rPr>
          <w:b/>
          <w:bCs/>
        </w:rPr>
      </w:pPr>
    </w:p>
    <w:p w14:paraId="452C5C2B" w14:textId="77777777" w:rsidR="001F3DF9" w:rsidRDefault="001F3DF9" w:rsidP="001F3DF9">
      <w:pPr>
        <w:numPr>
          <w:ilvl w:val="12"/>
          <w:numId w:val="0"/>
        </w:numPr>
        <w:ind w:left="720"/>
        <w:rPr>
          <w:b/>
          <w:bCs/>
        </w:rPr>
      </w:pPr>
      <w:r>
        <w:rPr>
          <w:b/>
          <w:bCs/>
        </w:rPr>
        <w:t>V2</w:t>
      </w:r>
      <w:r>
        <w:rPr>
          <w:b/>
          <w:bCs/>
        </w:rPr>
        <w:tab/>
      </w:r>
      <w:r>
        <w:rPr>
          <w:b/>
          <w:bCs/>
        </w:rPr>
        <w:tab/>
        <w:t>(V3)</w:t>
      </w:r>
      <w:r>
        <w:rPr>
          <w:b/>
          <w:bCs/>
        </w:rPr>
        <w:tab/>
      </w:r>
      <w:r>
        <w:rPr>
          <w:b/>
          <w:bCs/>
        </w:rPr>
        <w:tab/>
      </w:r>
      <w:r>
        <w:rPr>
          <w:b/>
          <w:bCs/>
        </w:rPr>
        <w:tab/>
      </w:r>
      <w:r>
        <w:rPr>
          <w:b/>
          <w:bCs/>
        </w:rPr>
        <w:tab/>
        <w:t>(V3)</w:t>
      </w:r>
      <w:r>
        <w:rPr>
          <w:b/>
          <w:bCs/>
        </w:rPr>
        <w:tab/>
        <w:t>V2</w:t>
      </w:r>
    </w:p>
    <w:p w14:paraId="51D8B19D" w14:textId="77777777" w:rsidR="001F3DF9" w:rsidRDefault="001F3DF9" w:rsidP="001F3DF9">
      <w:pPr>
        <w:numPr>
          <w:ilvl w:val="12"/>
          <w:numId w:val="0"/>
        </w:numPr>
        <w:rPr>
          <w:b/>
          <w:bCs/>
        </w:rPr>
      </w:pPr>
      <w:r>
        <w:t>where VO(x,y) corresponds to (CP1,CP2), V1(x,y) corresponds to (CP9,CP10) and V2(x,y)</w:t>
      </w:r>
    </w:p>
    <w:p w14:paraId="0122C5A1" w14:textId="77777777" w:rsidR="001F3DF9" w:rsidRDefault="001F3DF9" w:rsidP="001F3DF9">
      <w:pPr>
        <w:numPr>
          <w:ilvl w:val="12"/>
          <w:numId w:val="0"/>
        </w:numPr>
        <w:rPr>
          <w:b/>
          <w:bCs/>
        </w:rPr>
      </w:pPr>
      <w:r>
        <w:t>corresponds to (CP17,CP18).  The command will drop a vertical edge from the specified V1</w:t>
      </w:r>
    </w:p>
    <w:p w14:paraId="2E04730D" w14:textId="77777777" w:rsidR="001F3DF9" w:rsidRDefault="001F3DF9" w:rsidP="001F3DF9">
      <w:pPr>
        <w:numPr>
          <w:ilvl w:val="12"/>
          <w:numId w:val="0"/>
        </w:numPr>
        <w:rPr>
          <w:b/>
          <w:bCs/>
        </w:rPr>
      </w:pPr>
      <w:r>
        <w:t>point to (V3) to complete the rectangle, thus achieving a rendered rectangle on a triangle command.</w:t>
      </w:r>
    </w:p>
    <w:p w14:paraId="7BBE9116" w14:textId="77777777" w:rsidR="001F3DF9" w:rsidRDefault="001F3DF9" w:rsidP="001F3DF9">
      <w:pPr>
        <w:rPr>
          <w:b/>
          <w:bCs/>
        </w:rPr>
      </w:pPr>
    </w:p>
    <w:p w14:paraId="58D0FCC1" w14:textId="77777777" w:rsidR="001F3DF9" w:rsidRDefault="001F3DF9" w:rsidP="001F3DF9">
      <w:pPr>
        <w:pStyle w:val="Heading3"/>
        <w:rPr>
          <w:b/>
          <w:bCs/>
        </w:rPr>
      </w:pPr>
      <w:r>
        <w:rPr>
          <w:b/>
          <w:bCs/>
        </w:rPr>
        <w:tab/>
      </w:r>
      <w:r>
        <w:t xml:space="preserve">A.11.7 </w:t>
      </w:r>
      <w:r>
        <w:tab/>
        <w:t>Dither Mode</w:t>
      </w:r>
    </w:p>
    <w:p w14:paraId="647D4ECE" w14:textId="77777777" w:rsidR="001F3DF9" w:rsidRDefault="001F3DF9" w:rsidP="001F3DF9">
      <w:pPr>
        <w:numPr>
          <w:ilvl w:val="0"/>
          <w:numId w:val="1"/>
        </w:numPr>
        <w:overflowPunct/>
        <w:ind w:left="0" w:firstLine="0"/>
        <w:textAlignment w:val="auto"/>
        <w:rPr>
          <w:b/>
          <w:bCs/>
        </w:rPr>
      </w:pPr>
      <w:r>
        <w:t>Dithering is used, among other things, to remove banding artifacts when displaying an image at a lower</w:t>
      </w:r>
    </w:p>
    <w:p w14:paraId="364514BF" w14:textId="77777777" w:rsidR="001F3DF9" w:rsidRDefault="001F3DF9" w:rsidP="001F3DF9">
      <w:pPr>
        <w:numPr>
          <w:ilvl w:val="12"/>
          <w:numId w:val="0"/>
        </w:numPr>
        <w:rPr>
          <w:b/>
          <w:bCs/>
        </w:rPr>
      </w:pPr>
      <w:r>
        <w:t>pixel depth, i.e. from 24bpp to 16bpp.  To enable dithering, set (</w:t>
      </w:r>
      <w:r>
        <w:rPr>
          <w:b/>
          <w:bCs/>
          <w:i/>
          <w:iCs/>
        </w:rPr>
        <w:t>3D_CNTRL&lt;16&gt; = 1</w:t>
      </w:r>
      <w:r>
        <w:t>).</w:t>
      </w:r>
    </w:p>
    <w:p w14:paraId="1339AA0C" w14:textId="77777777" w:rsidR="001F3DF9" w:rsidRDefault="001F3DF9" w:rsidP="001F3DF9">
      <w:pPr>
        <w:pStyle w:val="Heading3"/>
      </w:pPr>
      <w:r>
        <w:br w:type="page"/>
      </w:r>
    </w:p>
    <w:p w14:paraId="263D4CDA" w14:textId="77777777" w:rsidR="001F3DF9" w:rsidRDefault="001F3DF9" w:rsidP="00FF4B16">
      <w:pPr>
        <w:pStyle w:val="Heading3"/>
        <w:rPr>
          <w:b/>
          <w:bCs/>
        </w:rPr>
      </w:pPr>
      <w:r>
        <w:t xml:space="preserve">A.11.8 </w:t>
      </w:r>
      <w:r>
        <w:tab/>
        <w:t>Backface Cull Mode</w:t>
      </w:r>
    </w:p>
    <w:p w14:paraId="18BA0D68" w14:textId="342D8A22" w:rsidR="001F3DF9" w:rsidRDefault="001F3DF9" w:rsidP="001F3DF9">
      <w:pPr>
        <w:numPr>
          <w:ilvl w:val="0"/>
          <w:numId w:val="1"/>
        </w:numPr>
        <w:overflowPunct/>
        <w:ind w:left="0" w:firstLine="0"/>
        <w:textAlignment w:val="auto"/>
        <w:rPr>
          <w:b/>
          <w:bCs/>
        </w:rPr>
      </w:pPr>
      <w:r>
        <w:t>To enable backface cull mode, set (</w:t>
      </w:r>
      <w:r>
        <w:rPr>
          <w:b/>
          <w:bCs/>
          <w:i/>
          <w:iCs/>
        </w:rPr>
        <w:t>3D_CNTRL&lt;23&gt; = 1</w:t>
      </w:r>
      <w:r>
        <w:t xml:space="preserve">).  With this mode turned on, </w:t>
      </w:r>
      <w:r w:rsidR="00FF4B16">
        <w:t>GPLGPU</w:t>
      </w:r>
    </w:p>
    <w:p w14:paraId="34A109D3" w14:textId="77777777" w:rsidR="001F3DF9" w:rsidRDefault="001F3DF9" w:rsidP="001F3DF9">
      <w:pPr>
        <w:numPr>
          <w:ilvl w:val="12"/>
          <w:numId w:val="0"/>
        </w:numPr>
      </w:pPr>
      <w:r>
        <w:t>will not render triangles that are facing the back.  This is accomplished by performing a calculation on</w:t>
      </w:r>
    </w:p>
    <w:p w14:paraId="2102C297" w14:textId="77777777" w:rsidR="001F3DF9" w:rsidRDefault="001F3DF9" w:rsidP="001F3DF9">
      <w:pPr>
        <w:numPr>
          <w:ilvl w:val="12"/>
          <w:numId w:val="0"/>
        </w:numPr>
      </w:pPr>
      <w:r>
        <w:t>an ordered set of vertex spatial (x,y) coordinates.  The order of the coordinates may be either clockwise</w:t>
      </w:r>
    </w:p>
    <w:p w14:paraId="01EFD3A8" w14:textId="77777777" w:rsidR="001F3DF9" w:rsidRDefault="001F3DF9" w:rsidP="001F3DF9">
      <w:pPr>
        <w:numPr>
          <w:ilvl w:val="12"/>
          <w:numId w:val="0"/>
        </w:numPr>
      </w:pPr>
      <w:r>
        <w:t>or counter-clockwise and must to set by setting the CW/CCW Selector Bit for Culling</w:t>
      </w:r>
    </w:p>
    <w:p w14:paraId="68977B5E" w14:textId="77777777" w:rsidR="001F3DF9" w:rsidRDefault="001F3DF9" w:rsidP="001F3DF9">
      <w:pPr>
        <w:numPr>
          <w:ilvl w:val="12"/>
          <w:numId w:val="0"/>
        </w:numPr>
      </w:pPr>
      <w:r>
        <w:t>(</w:t>
      </w:r>
      <w:r>
        <w:rPr>
          <w:b/>
          <w:bCs/>
          <w:i/>
          <w:iCs/>
        </w:rPr>
        <w:t>3D_CNTRL&lt;22&gt;</w:t>
      </w:r>
      <w:r>
        <w:rPr>
          <w:b/>
          <w:bCs/>
        </w:rPr>
        <w:t xml:space="preserve">).  </w:t>
      </w:r>
      <w:r>
        <w:t xml:space="preserve">Setting it to zero would denote clockwise direction and a setting of one would </w:t>
      </w:r>
    </w:p>
    <w:p w14:paraId="1664ACDB" w14:textId="77777777" w:rsidR="001F3DF9" w:rsidRDefault="001F3DF9" w:rsidP="001F3DF9">
      <w:pPr>
        <w:numPr>
          <w:ilvl w:val="12"/>
          <w:numId w:val="0"/>
        </w:numPr>
      </w:pPr>
      <w:r>
        <w:t>denote counter-clockwise.</w:t>
      </w:r>
      <w:r>
        <w:rPr>
          <w:b/>
          <w:bCs/>
        </w:rPr>
        <w:t xml:space="preserve"> </w:t>
      </w:r>
    </w:p>
    <w:p w14:paraId="2F4800A9" w14:textId="77777777" w:rsidR="001F3DF9" w:rsidRDefault="001F3DF9" w:rsidP="001F3DF9">
      <w:pPr>
        <w:rPr>
          <w:b/>
          <w:bCs/>
        </w:rPr>
      </w:pPr>
    </w:p>
    <w:p w14:paraId="784E2896" w14:textId="7C597311" w:rsidR="001F3DF9" w:rsidRDefault="001F3DF9" w:rsidP="001F3DF9">
      <w:pPr>
        <w:pStyle w:val="Heading3"/>
      </w:pPr>
      <w:r>
        <w:t xml:space="preserve">A.11.9 </w:t>
      </w:r>
      <w:r>
        <w:tab/>
        <w:t>Texture Map Modes and Control</w:t>
      </w:r>
    </w:p>
    <w:p w14:paraId="6977F07C" w14:textId="77777777" w:rsidR="001F3DF9" w:rsidRDefault="001F3DF9" w:rsidP="001F3DF9">
      <w:pPr>
        <w:pStyle w:val="NormalIndent"/>
      </w:pPr>
    </w:p>
    <w:p w14:paraId="3951B7C3" w14:textId="77777777" w:rsidR="001F3DF9" w:rsidRDefault="001F3DF9" w:rsidP="001F3DF9">
      <w:pPr>
        <w:rPr>
          <w:b/>
          <w:bCs/>
          <w:i/>
          <w:iCs/>
          <w:sz w:val="22"/>
          <w:szCs w:val="22"/>
        </w:rPr>
      </w:pPr>
      <w:r>
        <w:rPr>
          <w:b/>
          <w:bCs/>
          <w:i/>
          <w:iCs/>
          <w:sz w:val="22"/>
          <w:szCs w:val="22"/>
        </w:rPr>
        <w:t>Note:  Before using a new texture, the texel cache must be invalidated. After the TEX_CNTRL</w:t>
      </w:r>
    </w:p>
    <w:p w14:paraId="0F039134" w14:textId="77777777" w:rsidR="001F3DF9" w:rsidRDefault="001F3DF9" w:rsidP="001F3DF9">
      <w:pPr>
        <w:rPr>
          <w:b/>
          <w:bCs/>
          <w:i/>
          <w:iCs/>
          <w:sz w:val="22"/>
          <w:szCs w:val="22"/>
        </w:rPr>
      </w:pPr>
      <w:r>
        <w:rPr>
          <w:b/>
          <w:bCs/>
          <w:i/>
          <w:iCs/>
          <w:sz w:val="22"/>
          <w:szCs w:val="22"/>
        </w:rPr>
        <w:t>register is set up, and before the 3D Texture command is triggered, you must invalidate the texel cache as follows:</w:t>
      </w:r>
    </w:p>
    <w:p w14:paraId="16E637CF" w14:textId="77777777" w:rsidR="001F3DF9" w:rsidRDefault="001F3DF9" w:rsidP="001F3DF9">
      <w:pPr>
        <w:rPr>
          <w:b/>
          <w:bCs/>
          <w:i/>
          <w:iCs/>
          <w:sz w:val="22"/>
          <w:szCs w:val="22"/>
        </w:rPr>
      </w:pPr>
    </w:p>
    <w:p w14:paraId="18F7B15B" w14:textId="77777777" w:rsidR="001F3DF9" w:rsidRDefault="001F3DF9" w:rsidP="001F3DF9">
      <w:pPr>
        <w:numPr>
          <w:ilvl w:val="0"/>
          <w:numId w:val="13"/>
        </w:numPr>
        <w:overflowPunct/>
        <w:textAlignment w:val="auto"/>
        <w:rPr>
          <w:b/>
          <w:bCs/>
          <w:i/>
          <w:iCs/>
          <w:sz w:val="22"/>
          <w:szCs w:val="22"/>
        </w:rPr>
      </w:pPr>
      <w:r>
        <w:rPr>
          <w:b/>
          <w:bCs/>
          <w:i/>
          <w:iCs/>
          <w:sz w:val="22"/>
          <w:szCs w:val="22"/>
        </w:rPr>
        <w:t>Set command opcode to 0xA.</w:t>
      </w:r>
    </w:p>
    <w:p w14:paraId="715BA987" w14:textId="77777777" w:rsidR="001F3DF9" w:rsidRDefault="001F3DF9" w:rsidP="001F3DF9">
      <w:pPr>
        <w:numPr>
          <w:ilvl w:val="0"/>
          <w:numId w:val="13"/>
        </w:numPr>
        <w:overflowPunct/>
        <w:textAlignment w:val="auto"/>
      </w:pPr>
      <w:r>
        <w:rPr>
          <w:b/>
          <w:bCs/>
          <w:i/>
          <w:iCs/>
          <w:sz w:val="22"/>
          <w:szCs w:val="22"/>
        </w:rPr>
        <w:t>Trigger this command by writing into XY1 register.  Any value is okay because it is</w:t>
      </w:r>
    </w:p>
    <w:p w14:paraId="64838618" w14:textId="77777777" w:rsidR="001F3DF9" w:rsidRDefault="001F3DF9" w:rsidP="001F3DF9">
      <w:pPr>
        <w:ind w:left="720"/>
      </w:pPr>
      <w:r>
        <w:rPr>
          <w:b/>
          <w:bCs/>
          <w:i/>
          <w:iCs/>
          <w:sz w:val="22"/>
          <w:szCs w:val="22"/>
        </w:rPr>
        <w:t>only used to trigger this command.</w:t>
      </w:r>
    </w:p>
    <w:p w14:paraId="24BC2FD8" w14:textId="77777777" w:rsidR="001F3DF9" w:rsidRDefault="001F3DF9" w:rsidP="001F3DF9">
      <w:pPr>
        <w:pStyle w:val="Heading4"/>
        <w:rPr>
          <w:rFonts w:ascii="Times New Roman" w:hAnsi="Times New Roman"/>
          <w:b w:val="0"/>
          <w:bCs/>
        </w:rPr>
      </w:pPr>
      <w:r>
        <w:tab/>
      </w:r>
      <w:r>
        <w:rPr>
          <w:rFonts w:ascii="Times New Roman" w:hAnsi="Times New Roman"/>
          <w:sz w:val="18"/>
          <w:szCs w:val="18"/>
        </w:rPr>
        <w:t xml:space="preserve">A.11.9.1 </w:t>
      </w:r>
      <w:r>
        <w:rPr>
          <w:rFonts w:ascii="Times New Roman" w:hAnsi="Times New Roman"/>
          <w:sz w:val="18"/>
          <w:szCs w:val="18"/>
        </w:rPr>
        <w:tab/>
        <w:t>Non-Mipmap Texture Map Mode Set Up</w:t>
      </w:r>
      <w:r>
        <w:rPr>
          <w:rFonts w:ascii="Times New Roman" w:hAnsi="Times New Roman"/>
          <w:b w:val="0"/>
          <w:bCs/>
        </w:rPr>
        <w:tab/>
      </w:r>
    </w:p>
    <w:p w14:paraId="6284453D" w14:textId="77777777" w:rsidR="001F3DF9" w:rsidRDefault="001F3DF9" w:rsidP="001F3DF9">
      <w:pPr>
        <w:numPr>
          <w:ilvl w:val="0"/>
          <w:numId w:val="1"/>
        </w:numPr>
        <w:overflowPunct/>
        <w:ind w:left="0" w:firstLine="0"/>
        <w:textAlignment w:val="auto"/>
        <w:rPr>
          <w:b/>
          <w:bCs/>
        </w:rPr>
      </w:pPr>
      <w:r>
        <w:t xml:space="preserve">Enable Texture Map Mode by setting </w:t>
      </w:r>
      <w:r>
        <w:rPr>
          <w:b/>
          <w:bCs/>
          <w:i/>
          <w:iCs/>
        </w:rPr>
        <w:t>TEX_CNTRL&lt;0&gt;</w:t>
      </w:r>
      <w:r>
        <w:t xml:space="preserve"> = 1.</w:t>
      </w:r>
    </w:p>
    <w:p w14:paraId="076111DA" w14:textId="77777777" w:rsidR="001F3DF9" w:rsidRDefault="001F3DF9" w:rsidP="001F3DF9">
      <w:pPr>
        <w:numPr>
          <w:ilvl w:val="0"/>
          <w:numId w:val="1"/>
        </w:numPr>
        <w:overflowPunct/>
        <w:ind w:left="0" w:firstLine="0"/>
        <w:textAlignment w:val="auto"/>
      </w:pPr>
      <w:r>
        <w:t xml:space="preserve">To enable Perspective Correction, set </w:t>
      </w:r>
      <w:r>
        <w:rPr>
          <w:b/>
          <w:bCs/>
          <w:i/>
          <w:iCs/>
        </w:rPr>
        <w:t>TEX_CNTRL&lt;6&gt;</w:t>
      </w:r>
      <w:r>
        <w:t xml:space="preserve"> = 1.  Otherwise, it would be orthogonal</w:t>
      </w:r>
    </w:p>
    <w:p w14:paraId="31F67FC2" w14:textId="77777777" w:rsidR="001F3DF9" w:rsidRDefault="001F3DF9" w:rsidP="001F3DF9">
      <w:pPr>
        <w:numPr>
          <w:ilvl w:val="12"/>
          <w:numId w:val="0"/>
        </w:numPr>
      </w:pPr>
      <w:r>
        <w:t>mode and the w values at the vertices are automatically set to 1.</w:t>
      </w:r>
    </w:p>
    <w:p w14:paraId="58900BB8" w14:textId="77777777" w:rsidR="001F3DF9" w:rsidRDefault="001F3DF9" w:rsidP="001F3DF9">
      <w:pPr>
        <w:numPr>
          <w:ilvl w:val="0"/>
          <w:numId w:val="1"/>
        </w:numPr>
        <w:overflowPunct/>
        <w:ind w:left="0" w:firstLine="0"/>
        <w:textAlignment w:val="auto"/>
      </w:pPr>
      <w:r>
        <w:t xml:space="preserve">Set the perspective w and u,v texel coordinate values for the three vertices of the triangle </w:t>
      </w:r>
    </w:p>
    <w:p w14:paraId="291E6E4F" w14:textId="77777777" w:rsidR="001F3DF9" w:rsidRDefault="001F3DF9" w:rsidP="001F3DF9">
      <w:pPr>
        <w:numPr>
          <w:ilvl w:val="12"/>
          <w:numId w:val="0"/>
        </w:numPr>
      </w:pPr>
      <w:r>
        <w:t>V0(CP4, CP7, CP8), V1(CP12, CP15, CP16), and V2(CP20, CP23, CP24).</w:t>
      </w:r>
    </w:p>
    <w:p w14:paraId="0F7A85B9" w14:textId="77777777" w:rsidR="001F3DF9" w:rsidRDefault="001F3DF9" w:rsidP="001F3DF9">
      <w:pPr>
        <w:numPr>
          <w:ilvl w:val="0"/>
          <w:numId w:val="1"/>
        </w:numPr>
        <w:overflowPunct/>
        <w:ind w:left="0" w:firstLine="0"/>
        <w:textAlignment w:val="auto"/>
      </w:pPr>
      <w:r>
        <w:t>The texture image size is specified by the MMSIZEX (</w:t>
      </w:r>
      <w:r>
        <w:rPr>
          <w:b/>
          <w:bCs/>
          <w:i/>
          <w:iCs/>
        </w:rPr>
        <w:t>TEX_CNTRL&lt;19:16&gt;</w:t>
      </w:r>
      <w:r>
        <w:rPr>
          <w:b/>
          <w:bCs/>
        </w:rPr>
        <w:t>)</w:t>
      </w:r>
      <w:r>
        <w:t xml:space="preserve"> and </w:t>
      </w:r>
    </w:p>
    <w:p w14:paraId="6A68C672" w14:textId="77777777" w:rsidR="001F3DF9" w:rsidRDefault="001F3DF9" w:rsidP="001F3DF9">
      <w:pPr>
        <w:numPr>
          <w:ilvl w:val="12"/>
          <w:numId w:val="0"/>
        </w:numPr>
      </w:pPr>
      <w:r>
        <w:t>MMSIZEY (</w:t>
      </w:r>
      <w:r>
        <w:rPr>
          <w:b/>
          <w:bCs/>
          <w:i/>
          <w:iCs/>
        </w:rPr>
        <w:t>TEX_CNTRL&lt;23:20&gt;</w:t>
      </w:r>
      <w:r>
        <w:rPr>
          <w:b/>
          <w:bCs/>
        </w:rPr>
        <w:t>)</w:t>
      </w:r>
      <w:r>
        <w:t xml:space="preserve"> fields of the TEX_CNTRL register.  The texture size</w:t>
      </w:r>
    </w:p>
    <w:p w14:paraId="5092051D" w14:textId="4C499194" w:rsidR="001F3DF9" w:rsidRDefault="001F3DF9" w:rsidP="001F3DF9">
      <w:pPr>
        <w:numPr>
          <w:ilvl w:val="12"/>
          <w:numId w:val="0"/>
        </w:numPr>
      </w:pPr>
      <w:r>
        <w:t xml:space="preserve">must be a power of 2 and not necessarily the same power of 2, i.e. </w:t>
      </w:r>
      <w:r w:rsidR="00E82776">
        <w:t>GPLGPU</w:t>
      </w:r>
      <w:r>
        <w:t xml:space="preserve"> support</w:t>
      </w:r>
    </w:p>
    <w:p w14:paraId="0CDB137D" w14:textId="77777777" w:rsidR="001F3DF9" w:rsidRDefault="001F3DF9" w:rsidP="001F3DF9">
      <w:pPr>
        <w:numPr>
          <w:ilvl w:val="12"/>
          <w:numId w:val="0"/>
        </w:numPr>
      </w:pPr>
      <w:r>
        <w:t xml:space="preserve">power of 2 rectangular texture images. </w:t>
      </w:r>
    </w:p>
    <w:p w14:paraId="4B874FBE" w14:textId="77777777" w:rsidR="001F3DF9" w:rsidRDefault="001F3DF9" w:rsidP="001F3DF9">
      <w:pPr>
        <w:numPr>
          <w:ilvl w:val="0"/>
          <w:numId w:val="1"/>
        </w:numPr>
        <w:overflowPunct/>
        <w:ind w:left="0" w:firstLine="0"/>
        <w:textAlignment w:val="auto"/>
      </w:pPr>
      <w:r>
        <w:t xml:space="preserve">The origin of a non-mipmapped (see Mipmap Mode) texture is to be specified in the </w:t>
      </w:r>
      <w:r>
        <w:rPr>
          <w:b/>
          <w:bCs/>
          <w:i/>
          <w:iCs/>
        </w:rPr>
        <w:t>LOD0_ORG</w:t>
      </w:r>
      <w:r>
        <w:t xml:space="preserve"> </w:t>
      </w:r>
    </w:p>
    <w:p w14:paraId="210B01BE" w14:textId="77777777" w:rsidR="001F3DF9" w:rsidRDefault="001F3DF9" w:rsidP="001F3DF9">
      <w:pPr>
        <w:numPr>
          <w:ilvl w:val="12"/>
          <w:numId w:val="0"/>
        </w:numPr>
      </w:pPr>
      <w:r>
        <w:t xml:space="preserve">register.  The LOD origin must be 128 bits or 16-byte aligned.  The </w:t>
      </w:r>
      <w:r>
        <w:rPr>
          <w:b/>
          <w:bCs/>
          <w:i/>
          <w:iCs/>
        </w:rPr>
        <w:t>TPTCH</w:t>
      </w:r>
      <w:r>
        <w:t xml:space="preserve"> register contains the pitch</w:t>
      </w:r>
    </w:p>
    <w:p w14:paraId="3E4EA812" w14:textId="77777777" w:rsidR="001F3DF9" w:rsidRDefault="001F3DF9" w:rsidP="001F3DF9">
      <w:pPr>
        <w:numPr>
          <w:ilvl w:val="12"/>
          <w:numId w:val="0"/>
        </w:numPr>
      </w:pPr>
      <w:r>
        <w:t xml:space="preserve">of LOD0_ORG. </w:t>
      </w:r>
    </w:p>
    <w:p w14:paraId="6A929068" w14:textId="77777777" w:rsidR="001F3DF9" w:rsidRDefault="001F3DF9" w:rsidP="001F3DF9">
      <w:pPr>
        <w:numPr>
          <w:ilvl w:val="0"/>
          <w:numId w:val="1"/>
        </w:numPr>
        <w:overflowPunct/>
        <w:ind w:left="0" w:firstLine="0"/>
        <w:textAlignment w:val="auto"/>
      </w:pPr>
      <w:r>
        <w:rPr>
          <w:b/>
          <w:bCs/>
          <w:i/>
          <w:iCs/>
        </w:rPr>
        <w:t>Important: Each vertex w must be written before its respective vertex u,v coordinate pairs.</w:t>
      </w:r>
    </w:p>
    <w:p w14:paraId="13BAC5C4" w14:textId="77777777" w:rsidR="001F3DF9" w:rsidRDefault="001F3DF9" w:rsidP="001F3DF9">
      <w:pPr>
        <w:numPr>
          <w:ilvl w:val="0"/>
          <w:numId w:val="1"/>
        </w:numPr>
        <w:overflowPunct/>
        <w:ind w:left="0" w:firstLine="0"/>
        <w:textAlignment w:val="auto"/>
        <w:rPr>
          <w:b/>
          <w:bCs/>
        </w:rPr>
      </w:pPr>
      <w:r>
        <w:rPr>
          <w:b/>
          <w:bCs/>
        </w:rPr>
        <w:t>Disabling texture map mode disables all texture map modes.</w:t>
      </w:r>
    </w:p>
    <w:p w14:paraId="7F41BDD3" w14:textId="77777777" w:rsidR="001F3DF9" w:rsidRDefault="001F3DF9" w:rsidP="001F3DF9">
      <w:pPr>
        <w:pStyle w:val="Heading4"/>
        <w:rPr>
          <w:rFonts w:ascii="Times New Roman" w:hAnsi="Times New Roman"/>
          <w:b w:val="0"/>
          <w:bCs/>
        </w:rPr>
      </w:pPr>
      <w:r>
        <w:rPr>
          <w:rFonts w:ascii="Times New Roman" w:hAnsi="Times New Roman"/>
          <w:b w:val="0"/>
          <w:bCs/>
        </w:rPr>
        <w:tab/>
      </w:r>
      <w:r>
        <w:rPr>
          <w:rFonts w:ascii="Times New Roman" w:hAnsi="Times New Roman"/>
          <w:sz w:val="18"/>
          <w:szCs w:val="18"/>
        </w:rPr>
        <w:t>A.11.9.2</w:t>
      </w:r>
      <w:r>
        <w:rPr>
          <w:rFonts w:ascii="Times New Roman" w:hAnsi="Times New Roman"/>
          <w:sz w:val="18"/>
          <w:szCs w:val="18"/>
        </w:rPr>
        <w:tab/>
        <w:t xml:space="preserve"> MipMap Texture Map Mode Set Up</w:t>
      </w:r>
    </w:p>
    <w:p w14:paraId="181C4EC0" w14:textId="77777777" w:rsidR="001F3DF9" w:rsidRDefault="001F3DF9" w:rsidP="001F3DF9">
      <w:pPr>
        <w:numPr>
          <w:ilvl w:val="0"/>
          <w:numId w:val="1"/>
        </w:numPr>
        <w:overflowPunct/>
        <w:ind w:left="0" w:firstLine="0"/>
        <w:textAlignment w:val="auto"/>
        <w:rPr>
          <w:b/>
          <w:bCs/>
        </w:rPr>
      </w:pPr>
      <w:r>
        <w:t xml:space="preserve">Enable Texture Map Mode by setting </w:t>
      </w:r>
      <w:r>
        <w:rPr>
          <w:b/>
          <w:bCs/>
          <w:i/>
          <w:iCs/>
        </w:rPr>
        <w:t>TEX_CNTRL&lt;0&gt;</w:t>
      </w:r>
      <w:r>
        <w:t xml:space="preserve"> = 1.</w:t>
      </w:r>
    </w:p>
    <w:p w14:paraId="1105E269" w14:textId="77777777" w:rsidR="001F3DF9" w:rsidRDefault="001F3DF9" w:rsidP="001F3DF9">
      <w:pPr>
        <w:numPr>
          <w:ilvl w:val="0"/>
          <w:numId w:val="1"/>
        </w:numPr>
        <w:overflowPunct/>
        <w:ind w:left="0" w:firstLine="0"/>
        <w:textAlignment w:val="auto"/>
        <w:rPr>
          <w:b/>
          <w:bCs/>
        </w:rPr>
      </w:pPr>
      <w:r>
        <w:t xml:space="preserve">To enable Per-Pixel MipMap Mode, set </w:t>
      </w:r>
      <w:r>
        <w:rPr>
          <w:b/>
          <w:bCs/>
          <w:i/>
          <w:iCs/>
        </w:rPr>
        <w:t>TEX_CNTRL&lt;1&gt;</w:t>
      </w:r>
      <w:r>
        <w:t xml:space="preserve"> = 1. </w:t>
      </w:r>
    </w:p>
    <w:p w14:paraId="29CB94A3" w14:textId="77777777" w:rsidR="001F3DF9" w:rsidRDefault="001F3DF9" w:rsidP="001F3DF9">
      <w:pPr>
        <w:numPr>
          <w:ilvl w:val="0"/>
          <w:numId w:val="1"/>
        </w:numPr>
        <w:overflowPunct/>
        <w:ind w:left="0" w:firstLine="0"/>
        <w:textAlignment w:val="auto"/>
      </w:pPr>
      <w:r>
        <w:t xml:space="preserve">To enable Perspective Correction, set </w:t>
      </w:r>
      <w:r>
        <w:rPr>
          <w:b/>
          <w:bCs/>
          <w:i/>
          <w:iCs/>
        </w:rPr>
        <w:t>TEX_CNTRL&lt;6&gt;</w:t>
      </w:r>
      <w:r>
        <w:t xml:space="preserve"> = 1.  Otherwise, it would be orthogonal</w:t>
      </w:r>
    </w:p>
    <w:p w14:paraId="0211F76D" w14:textId="77777777" w:rsidR="001F3DF9" w:rsidRDefault="001F3DF9" w:rsidP="001F3DF9">
      <w:pPr>
        <w:numPr>
          <w:ilvl w:val="12"/>
          <w:numId w:val="0"/>
        </w:numPr>
      </w:pPr>
      <w:r>
        <w:t>mode and the w values at the vertices are automatically set to 1.</w:t>
      </w:r>
    </w:p>
    <w:p w14:paraId="064DCBA5" w14:textId="77777777" w:rsidR="001F3DF9" w:rsidRDefault="001F3DF9" w:rsidP="001F3DF9">
      <w:pPr>
        <w:numPr>
          <w:ilvl w:val="0"/>
          <w:numId w:val="1"/>
        </w:numPr>
        <w:overflowPunct/>
        <w:ind w:left="0" w:firstLine="0"/>
        <w:textAlignment w:val="auto"/>
      </w:pPr>
      <w:r>
        <w:t xml:space="preserve">Set the perspective w and u,v texel coordinate values for the three vertices of the triangle </w:t>
      </w:r>
    </w:p>
    <w:p w14:paraId="718A3183" w14:textId="77777777" w:rsidR="001F3DF9" w:rsidRDefault="001F3DF9" w:rsidP="001F3DF9">
      <w:pPr>
        <w:numPr>
          <w:ilvl w:val="12"/>
          <w:numId w:val="0"/>
        </w:numPr>
        <w:rPr>
          <w:b/>
          <w:bCs/>
        </w:rPr>
      </w:pPr>
      <w:r>
        <w:t>V0(CP4, CP7, CP8), V1(CP12, CP15, CP16), and V2(CP20, CP23, CP24).</w:t>
      </w:r>
    </w:p>
    <w:p w14:paraId="5D9A64BE" w14:textId="11B40D95" w:rsidR="001F3DF9" w:rsidRDefault="001F3DF9" w:rsidP="001F3DF9">
      <w:pPr>
        <w:numPr>
          <w:ilvl w:val="0"/>
          <w:numId w:val="1"/>
        </w:numPr>
        <w:overflowPunct/>
        <w:ind w:left="0" w:firstLine="0"/>
        <w:textAlignment w:val="auto"/>
        <w:rPr>
          <w:b/>
          <w:bCs/>
        </w:rPr>
      </w:pPr>
      <w:r>
        <w:t>Ten levels of detail (LOD)</w:t>
      </w:r>
      <w:r>
        <w:rPr>
          <w:b/>
          <w:bCs/>
        </w:rPr>
        <w:t xml:space="preserve"> </w:t>
      </w:r>
      <w:r>
        <w:t>Mipmapping is</w:t>
      </w:r>
      <w:r>
        <w:rPr>
          <w:b/>
          <w:bCs/>
        </w:rPr>
        <w:t xml:space="preserve"> </w:t>
      </w:r>
      <w:r>
        <w:t xml:space="preserve">supported in </w:t>
      </w:r>
      <w:r w:rsidR="00E82776">
        <w:t>GPLGPU</w:t>
      </w:r>
      <w:r>
        <w:t xml:space="preserve"> and is on a per pixel basis.  The</w:t>
      </w:r>
    </w:p>
    <w:p w14:paraId="0717A8D0" w14:textId="77777777" w:rsidR="001F3DF9" w:rsidRDefault="001F3DF9" w:rsidP="001F3DF9">
      <w:pPr>
        <w:numPr>
          <w:ilvl w:val="12"/>
          <w:numId w:val="0"/>
        </w:numPr>
        <w:rPr>
          <w:b/>
          <w:bCs/>
        </w:rPr>
      </w:pPr>
      <w:r>
        <w:t>origin, pitch and</w:t>
      </w:r>
      <w:r>
        <w:rPr>
          <w:b/>
          <w:bCs/>
        </w:rPr>
        <w:t xml:space="preserve"> </w:t>
      </w:r>
      <w:r>
        <w:t>Mipmap XSIZE and YSIZE of the largest LOD is to be specified in</w:t>
      </w:r>
      <w:r>
        <w:rPr>
          <w:b/>
          <w:bCs/>
        </w:rPr>
        <w:t xml:space="preserve"> </w:t>
      </w:r>
      <w:r>
        <w:t>LOD0_ORG,</w:t>
      </w:r>
    </w:p>
    <w:p w14:paraId="31B3FA99" w14:textId="77777777" w:rsidR="001F3DF9" w:rsidRDefault="001F3DF9" w:rsidP="001F3DF9">
      <w:pPr>
        <w:numPr>
          <w:ilvl w:val="12"/>
          <w:numId w:val="0"/>
        </w:numPr>
        <w:rPr>
          <w:b/>
          <w:bCs/>
        </w:rPr>
      </w:pPr>
      <w:r>
        <w:t>TPTCH,</w:t>
      </w:r>
      <w:r>
        <w:rPr>
          <w:b/>
          <w:bCs/>
        </w:rPr>
        <w:t xml:space="preserve"> </w:t>
      </w:r>
      <w:r>
        <w:rPr>
          <w:b/>
          <w:bCs/>
          <w:i/>
          <w:iCs/>
        </w:rPr>
        <w:t xml:space="preserve">TEX_CNTRL&lt;19:16&gt; </w:t>
      </w:r>
      <w:r>
        <w:t>and</w:t>
      </w:r>
      <w:r>
        <w:rPr>
          <w:b/>
          <w:bCs/>
          <w:i/>
          <w:iCs/>
        </w:rPr>
        <w:t xml:space="preserve"> TEX_CNTRL&lt;23:20&gt;</w:t>
      </w:r>
      <w:r>
        <w:t>, respectively.  Subsequent LOD</w:t>
      </w:r>
      <w:r>
        <w:rPr>
          <w:b/>
          <w:bCs/>
        </w:rPr>
        <w:t xml:space="preserve"> </w:t>
      </w:r>
      <w:r>
        <w:t>origins</w:t>
      </w:r>
    </w:p>
    <w:p w14:paraId="60A17A8D" w14:textId="77777777" w:rsidR="001F3DF9" w:rsidRDefault="001F3DF9" w:rsidP="001F3DF9">
      <w:pPr>
        <w:numPr>
          <w:ilvl w:val="12"/>
          <w:numId w:val="0"/>
        </w:numPr>
        <w:rPr>
          <w:b/>
          <w:bCs/>
        </w:rPr>
      </w:pPr>
      <w:r>
        <w:t>are to be specified in LOD1_ORG through LOD9_ORG and the number of mipmap levels</w:t>
      </w:r>
      <w:r>
        <w:rPr>
          <w:b/>
          <w:bCs/>
        </w:rPr>
        <w:t xml:space="preserve"> </w:t>
      </w:r>
      <w:r>
        <w:t xml:space="preserve">are to be </w:t>
      </w:r>
    </w:p>
    <w:p w14:paraId="2DE74B31" w14:textId="77777777" w:rsidR="001F3DF9" w:rsidRDefault="001F3DF9" w:rsidP="001F3DF9">
      <w:pPr>
        <w:numPr>
          <w:ilvl w:val="12"/>
          <w:numId w:val="0"/>
        </w:numPr>
        <w:rPr>
          <w:b/>
          <w:bCs/>
        </w:rPr>
      </w:pPr>
      <w:r>
        <w:t xml:space="preserve">specified in </w:t>
      </w:r>
      <w:r>
        <w:rPr>
          <w:b/>
          <w:bCs/>
          <w:i/>
          <w:iCs/>
        </w:rPr>
        <w:t>TEX_CNTRL&lt;15:12&gt;</w:t>
      </w:r>
      <w:r>
        <w:t>.  Only the origins of the specified number of mipmap levels</w:t>
      </w:r>
      <w:r>
        <w:rPr>
          <w:b/>
          <w:bCs/>
        </w:rPr>
        <w:t xml:space="preserve"> </w:t>
      </w:r>
      <w:r>
        <w:t>are</w:t>
      </w:r>
    </w:p>
    <w:p w14:paraId="1D3C53B8" w14:textId="77777777" w:rsidR="001F3DF9" w:rsidRDefault="001F3DF9" w:rsidP="001F3DF9">
      <w:pPr>
        <w:numPr>
          <w:ilvl w:val="12"/>
          <w:numId w:val="0"/>
        </w:numPr>
        <w:rPr>
          <w:b/>
          <w:bCs/>
        </w:rPr>
      </w:pPr>
      <w:r>
        <w:t>required to be specified in LOD0_ORG through LOD9_ORG.</w:t>
      </w:r>
    </w:p>
    <w:p w14:paraId="2E64872C" w14:textId="77777777" w:rsidR="001F3DF9" w:rsidRDefault="001F3DF9" w:rsidP="001F3DF9">
      <w:pPr>
        <w:numPr>
          <w:ilvl w:val="12"/>
          <w:numId w:val="0"/>
        </w:numPr>
        <w:rPr>
          <w:b/>
          <w:bCs/>
        </w:rPr>
      </w:pPr>
    </w:p>
    <w:p w14:paraId="61A267D7" w14:textId="23B03570" w:rsidR="001F3DF9" w:rsidRDefault="001F3DF9" w:rsidP="001F3DF9">
      <w:pPr>
        <w:numPr>
          <w:ilvl w:val="0"/>
          <w:numId w:val="1"/>
        </w:numPr>
        <w:tabs>
          <w:tab w:val="left" w:pos="360"/>
        </w:tabs>
        <w:overflowPunct/>
        <w:ind w:left="0" w:firstLine="0"/>
        <w:textAlignment w:val="auto"/>
        <w:rPr>
          <w:b/>
          <w:bCs/>
        </w:rPr>
      </w:pPr>
      <w:r>
        <w:br w:type="page"/>
      </w:r>
      <w:r w:rsidR="00FF4B16">
        <w:t>GPLGPU</w:t>
      </w:r>
      <w:r>
        <w:t xml:space="preserve"> will support texture images up to a maximum  size of 512x512 to a minimum size of </w:t>
      </w:r>
    </w:p>
    <w:p w14:paraId="2E76A089" w14:textId="7DB719E6" w:rsidR="001F3DF9" w:rsidRDefault="001F3DF9" w:rsidP="001F3DF9">
      <w:pPr>
        <w:numPr>
          <w:ilvl w:val="12"/>
          <w:numId w:val="0"/>
        </w:numPr>
        <w:tabs>
          <w:tab w:val="left" w:pos="360"/>
        </w:tabs>
        <w:rPr>
          <w:b/>
          <w:bCs/>
        </w:rPr>
      </w:pPr>
      <w:r>
        <w:t>1x1.  The width and</w:t>
      </w:r>
      <w:r>
        <w:rPr>
          <w:b/>
          <w:bCs/>
        </w:rPr>
        <w:t xml:space="preserve"> </w:t>
      </w:r>
      <w:r>
        <w:t xml:space="preserve">height must be a power of 2 and they need not have to be equal, i.e. </w:t>
      </w:r>
      <w:r w:rsidR="00FF4B16">
        <w:t>GPLGPU</w:t>
      </w:r>
    </w:p>
    <w:p w14:paraId="17F98429" w14:textId="77777777" w:rsidR="001F3DF9" w:rsidRDefault="001F3DF9" w:rsidP="001F3DF9">
      <w:pPr>
        <w:numPr>
          <w:ilvl w:val="12"/>
          <w:numId w:val="0"/>
        </w:numPr>
        <w:tabs>
          <w:tab w:val="left" w:pos="360"/>
        </w:tabs>
        <w:rPr>
          <w:b/>
          <w:bCs/>
        </w:rPr>
      </w:pPr>
      <w:r>
        <w:t>supports square and  rectangular texture images.  Each subsequent LOD mipmap must be half the size</w:t>
      </w:r>
    </w:p>
    <w:p w14:paraId="5A4FCAF2" w14:textId="77777777" w:rsidR="001F3DF9" w:rsidRDefault="001F3DF9" w:rsidP="001F3DF9">
      <w:pPr>
        <w:numPr>
          <w:ilvl w:val="12"/>
          <w:numId w:val="0"/>
        </w:numPr>
        <w:tabs>
          <w:tab w:val="left" w:pos="360"/>
        </w:tabs>
        <w:rPr>
          <w:b/>
          <w:bCs/>
        </w:rPr>
      </w:pPr>
      <w:r>
        <w:t>in both x and y</w:t>
      </w:r>
      <w:r>
        <w:rPr>
          <w:b/>
          <w:bCs/>
        </w:rPr>
        <w:t xml:space="preserve"> </w:t>
      </w:r>
      <w:r>
        <w:t xml:space="preserve">dimensions until it reaches the size of 1x1.  In the case of rectangular texture images, </w:t>
      </w:r>
      <w:r>
        <w:tab/>
        <w:t>each subsequent</w:t>
      </w:r>
      <w:r>
        <w:rPr>
          <w:b/>
          <w:bCs/>
        </w:rPr>
        <w:t xml:space="preserve"> </w:t>
      </w:r>
      <w:r>
        <w:t xml:space="preserve">mipmap x and y size will be halved until one of the dimension reaches 1.  At that </w:t>
      </w:r>
    </w:p>
    <w:p w14:paraId="42298CA4" w14:textId="77777777" w:rsidR="001F3DF9" w:rsidRDefault="001F3DF9" w:rsidP="001F3DF9">
      <w:pPr>
        <w:numPr>
          <w:ilvl w:val="12"/>
          <w:numId w:val="0"/>
        </w:numPr>
        <w:tabs>
          <w:tab w:val="left" w:pos="360"/>
        </w:tabs>
        <w:rPr>
          <w:b/>
          <w:bCs/>
        </w:rPr>
      </w:pPr>
      <w:r>
        <w:t xml:space="preserve">level, then the other dimension of each subsequent LOD mipmap gets halved until a 1x1 size is </w:t>
      </w:r>
    </w:p>
    <w:p w14:paraId="4F054A8A" w14:textId="77777777" w:rsidR="001F3DF9" w:rsidRDefault="001F3DF9" w:rsidP="001F3DF9">
      <w:pPr>
        <w:numPr>
          <w:ilvl w:val="12"/>
          <w:numId w:val="0"/>
        </w:numPr>
        <w:tabs>
          <w:tab w:val="left" w:pos="360"/>
        </w:tabs>
        <w:rPr>
          <w:b/>
          <w:bCs/>
        </w:rPr>
      </w:pPr>
      <w:r>
        <w:t>achieved.  E.g.</w:t>
      </w:r>
    </w:p>
    <w:p w14:paraId="19097D9B" w14:textId="77777777" w:rsidR="001F3DF9" w:rsidRDefault="001F3DF9" w:rsidP="001F3DF9">
      <w:pPr>
        <w:tabs>
          <w:tab w:val="left" w:pos="360"/>
        </w:tabs>
        <w:rPr>
          <w:b/>
          <w:bCs/>
        </w:rPr>
      </w:pPr>
      <w:r>
        <w:rPr>
          <w:b/>
          <w:bCs/>
        </w:rPr>
        <w:tab/>
      </w:r>
      <w:r>
        <w:rPr>
          <w:b/>
          <w:bCs/>
        </w:rPr>
        <w:tab/>
      </w:r>
      <w:r>
        <w:tab/>
      </w:r>
      <w:r>
        <w:tab/>
        <w:t>LOD0</w:t>
      </w:r>
      <w:r>
        <w:tab/>
      </w:r>
      <w:r>
        <w:tab/>
        <w:t>64 x 16</w:t>
      </w:r>
    </w:p>
    <w:p w14:paraId="1C24653F" w14:textId="77777777" w:rsidR="001F3DF9" w:rsidRDefault="001F3DF9" w:rsidP="001F3DF9">
      <w:pPr>
        <w:numPr>
          <w:ilvl w:val="12"/>
          <w:numId w:val="0"/>
        </w:numPr>
        <w:tabs>
          <w:tab w:val="left" w:pos="360"/>
        </w:tabs>
        <w:rPr>
          <w:b/>
          <w:bCs/>
        </w:rPr>
      </w:pPr>
      <w:r>
        <w:tab/>
      </w:r>
      <w:r>
        <w:tab/>
      </w:r>
      <w:r>
        <w:tab/>
        <w:t>LOD1</w:t>
      </w:r>
      <w:r>
        <w:tab/>
      </w:r>
      <w:r>
        <w:tab/>
        <w:t>32 x 8</w:t>
      </w:r>
    </w:p>
    <w:p w14:paraId="3B4CF5BB" w14:textId="77777777" w:rsidR="001F3DF9" w:rsidRDefault="001F3DF9" w:rsidP="001F3DF9">
      <w:pPr>
        <w:numPr>
          <w:ilvl w:val="12"/>
          <w:numId w:val="0"/>
        </w:numPr>
        <w:tabs>
          <w:tab w:val="left" w:pos="360"/>
        </w:tabs>
        <w:rPr>
          <w:b/>
          <w:bCs/>
        </w:rPr>
      </w:pPr>
      <w:r>
        <w:tab/>
      </w:r>
      <w:r>
        <w:tab/>
      </w:r>
      <w:r>
        <w:tab/>
        <w:t>LOD2</w:t>
      </w:r>
      <w:r>
        <w:tab/>
      </w:r>
      <w:r>
        <w:tab/>
        <w:t>16 x 4</w:t>
      </w:r>
    </w:p>
    <w:p w14:paraId="127BEA97" w14:textId="77777777" w:rsidR="001F3DF9" w:rsidRDefault="001F3DF9" w:rsidP="001F3DF9">
      <w:pPr>
        <w:numPr>
          <w:ilvl w:val="12"/>
          <w:numId w:val="0"/>
        </w:numPr>
        <w:tabs>
          <w:tab w:val="left" w:pos="360"/>
        </w:tabs>
        <w:rPr>
          <w:b/>
          <w:bCs/>
        </w:rPr>
      </w:pPr>
      <w:r>
        <w:tab/>
      </w:r>
      <w:r>
        <w:tab/>
      </w:r>
      <w:r>
        <w:tab/>
        <w:t>LOD3</w:t>
      </w:r>
      <w:r>
        <w:tab/>
      </w:r>
      <w:r>
        <w:tab/>
        <w:t>8 x 2</w:t>
      </w:r>
    </w:p>
    <w:p w14:paraId="36E36CA9" w14:textId="77777777" w:rsidR="001F3DF9" w:rsidRDefault="001F3DF9" w:rsidP="001F3DF9">
      <w:pPr>
        <w:numPr>
          <w:ilvl w:val="12"/>
          <w:numId w:val="0"/>
        </w:numPr>
        <w:tabs>
          <w:tab w:val="left" w:pos="360"/>
        </w:tabs>
        <w:rPr>
          <w:b/>
          <w:bCs/>
        </w:rPr>
      </w:pPr>
      <w:r>
        <w:tab/>
      </w:r>
      <w:r>
        <w:tab/>
      </w:r>
      <w:r>
        <w:tab/>
        <w:t>LOD4</w:t>
      </w:r>
      <w:r>
        <w:tab/>
      </w:r>
      <w:r>
        <w:tab/>
        <w:t>4 x 1</w:t>
      </w:r>
    </w:p>
    <w:p w14:paraId="4DCC6603" w14:textId="77777777" w:rsidR="001F3DF9" w:rsidRDefault="001F3DF9" w:rsidP="001F3DF9">
      <w:pPr>
        <w:numPr>
          <w:ilvl w:val="12"/>
          <w:numId w:val="0"/>
        </w:numPr>
        <w:tabs>
          <w:tab w:val="left" w:pos="360"/>
        </w:tabs>
        <w:rPr>
          <w:b/>
          <w:bCs/>
        </w:rPr>
      </w:pPr>
      <w:r>
        <w:tab/>
      </w:r>
      <w:r>
        <w:tab/>
      </w:r>
      <w:r>
        <w:tab/>
        <w:t>LOD5</w:t>
      </w:r>
      <w:r>
        <w:tab/>
      </w:r>
      <w:r>
        <w:tab/>
        <w:t>2 x 1</w:t>
      </w:r>
    </w:p>
    <w:p w14:paraId="35725A08" w14:textId="77777777" w:rsidR="001F3DF9" w:rsidRDefault="001F3DF9" w:rsidP="001F3DF9">
      <w:pPr>
        <w:numPr>
          <w:ilvl w:val="12"/>
          <w:numId w:val="0"/>
        </w:numPr>
        <w:tabs>
          <w:tab w:val="left" w:pos="360"/>
        </w:tabs>
        <w:rPr>
          <w:b/>
          <w:bCs/>
        </w:rPr>
      </w:pPr>
      <w:r>
        <w:tab/>
      </w:r>
      <w:r>
        <w:tab/>
      </w:r>
      <w:r>
        <w:tab/>
        <w:t>LOD6</w:t>
      </w:r>
      <w:r>
        <w:tab/>
      </w:r>
      <w:r>
        <w:tab/>
        <w:t>1 x 1</w:t>
      </w:r>
    </w:p>
    <w:p w14:paraId="7EF4AFAE" w14:textId="77777777" w:rsidR="001F3DF9" w:rsidRDefault="001F3DF9" w:rsidP="001F3DF9">
      <w:pPr>
        <w:pStyle w:val="Heading4"/>
        <w:rPr>
          <w:rFonts w:ascii="Times New Roman" w:hAnsi="Times New Roman"/>
        </w:rPr>
      </w:pPr>
      <w:r>
        <w:rPr>
          <w:rFonts w:ascii="Times New Roman" w:hAnsi="Times New Roman"/>
          <w:b w:val="0"/>
          <w:bCs/>
        </w:rPr>
        <w:tab/>
      </w:r>
      <w:r>
        <w:rPr>
          <w:rFonts w:ascii="Times New Roman" w:hAnsi="Times New Roman"/>
          <w:sz w:val="18"/>
          <w:szCs w:val="18"/>
        </w:rPr>
        <w:t>A.11.9.3</w:t>
      </w:r>
      <w:r>
        <w:rPr>
          <w:rFonts w:ascii="Times New Roman" w:hAnsi="Times New Roman"/>
          <w:sz w:val="18"/>
          <w:szCs w:val="18"/>
        </w:rPr>
        <w:tab/>
        <w:t>Texture Filtering, Lighting and Coordinate Set Up</w:t>
      </w:r>
    </w:p>
    <w:p w14:paraId="0C04B10E" w14:textId="33403090" w:rsidR="001F3DF9" w:rsidRDefault="00E82776" w:rsidP="001F3DF9">
      <w:pPr>
        <w:numPr>
          <w:ilvl w:val="0"/>
          <w:numId w:val="1"/>
        </w:numPr>
        <w:tabs>
          <w:tab w:val="left" w:pos="360"/>
        </w:tabs>
        <w:overflowPunct/>
        <w:ind w:left="0" w:firstLine="0"/>
        <w:textAlignment w:val="auto"/>
        <w:rPr>
          <w:b/>
          <w:bCs/>
        </w:rPr>
      </w:pPr>
      <w:r>
        <w:t>GPLGPU</w:t>
      </w:r>
      <w:r w:rsidR="001F3DF9">
        <w:t xml:space="preserve"> supports magnification and minification filtering, (</w:t>
      </w:r>
      <w:r w:rsidR="001F3DF9">
        <w:rPr>
          <w:b/>
          <w:bCs/>
          <w:i/>
          <w:iCs/>
        </w:rPr>
        <w:t>TEX_CNTRL&lt;2&gt;</w:t>
      </w:r>
    </w:p>
    <w:p w14:paraId="2B092FE4" w14:textId="77777777" w:rsidR="001F3DF9" w:rsidRDefault="001F3DF9" w:rsidP="001F3DF9">
      <w:pPr>
        <w:numPr>
          <w:ilvl w:val="12"/>
          <w:numId w:val="0"/>
        </w:numPr>
        <w:tabs>
          <w:tab w:val="left" w:pos="360"/>
        </w:tabs>
        <w:rPr>
          <w:b/>
          <w:bCs/>
        </w:rPr>
      </w:pPr>
      <w:r>
        <w:rPr>
          <w:b/>
          <w:bCs/>
          <w:i/>
          <w:iCs/>
        </w:rPr>
        <w:t>and TEX_CNTRL&lt;4&gt;)</w:t>
      </w:r>
      <w:r>
        <w:t xml:space="preserve">, respectively.  For Magnification Filtering, setting </w:t>
      </w:r>
      <w:r>
        <w:rPr>
          <w:b/>
          <w:bCs/>
          <w:i/>
          <w:iCs/>
        </w:rPr>
        <w:t>TEX_CNTRL&lt;2&gt; = 0,</w:t>
      </w:r>
    </w:p>
    <w:p w14:paraId="1A7F1473" w14:textId="77777777" w:rsidR="001F3DF9" w:rsidRDefault="001F3DF9" w:rsidP="001F3DF9">
      <w:pPr>
        <w:numPr>
          <w:ilvl w:val="12"/>
          <w:numId w:val="0"/>
        </w:numPr>
        <w:tabs>
          <w:tab w:val="left" w:pos="360"/>
        </w:tabs>
        <w:rPr>
          <w:b/>
          <w:bCs/>
        </w:rPr>
      </w:pPr>
      <w:r>
        <w:t>will enable bilinear filtering.  Otherwise, it will perform nearest texel sampling.  Similarly,</w:t>
      </w:r>
    </w:p>
    <w:p w14:paraId="1840325B" w14:textId="77777777" w:rsidR="001F3DF9" w:rsidRDefault="001F3DF9" w:rsidP="001F3DF9">
      <w:pPr>
        <w:numPr>
          <w:ilvl w:val="12"/>
          <w:numId w:val="0"/>
        </w:numPr>
        <w:tabs>
          <w:tab w:val="left" w:pos="360"/>
        </w:tabs>
        <w:rPr>
          <w:b/>
          <w:bCs/>
        </w:rPr>
      </w:pPr>
      <w:r>
        <w:t xml:space="preserve">setting </w:t>
      </w:r>
      <w:r>
        <w:rPr>
          <w:b/>
          <w:bCs/>
          <w:i/>
          <w:iCs/>
        </w:rPr>
        <w:t>TEX_CNTRL&lt;4&gt; = 0,</w:t>
      </w:r>
      <w:r>
        <w:t xml:space="preserve"> will enable bilinear filtering and disabling this bit will give you nearest</w:t>
      </w:r>
    </w:p>
    <w:p w14:paraId="71D897D6" w14:textId="77777777" w:rsidR="001F3DF9" w:rsidRDefault="001F3DF9" w:rsidP="001F3DF9">
      <w:pPr>
        <w:numPr>
          <w:ilvl w:val="12"/>
          <w:numId w:val="0"/>
        </w:numPr>
        <w:tabs>
          <w:tab w:val="left" w:pos="360"/>
        </w:tabs>
        <w:rPr>
          <w:b/>
          <w:bCs/>
        </w:rPr>
      </w:pPr>
      <w:r>
        <w:t xml:space="preserve">texel sampling for minification. </w:t>
      </w:r>
    </w:p>
    <w:p w14:paraId="1D45D139" w14:textId="77777777" w:rsidR="001F3DF9" w:rsidRDefault="001F3DF9" w:rsidP="001F3DF9">
      <w:pPr>
        <w:numPr>
          <w:ilvl w:val="0"/>
          <w:numId w:val="1"/>
        </w:numPr>
        <w:tabs>
          <w:tab w:val="left" w:pos="360"/>
        </w:tabs>
        <w:overflowPunct/>
        <w:ind w:left="0" w:firstLine="0"/>
        <w:textAlignment w:val="auto"/>
        <w:rPr>
          <w:b/>
          <w:bCs/>
        </w:rPr>
      </w:pPr>
      <w:r>
        <w:t xml:space="preserve">Texture Format is specified in </w:t>
      </w:r>
      <w:r>
        <w:rPr>
          <w:b/>
          <w:bCs/>
          <w:i/>
          <w:iCs/>
        </w:rPr>
        <w:t>TEX_CNTRL&lt;29:24&gt;</w:t>
      </w:r>
      <w:r>
        <w:t>.  Please refer to Chapter 5 for formats supported.</w:t>
      </w:r>
    </w:p>
    <w:p w14:paraId="1A784184" w14:textId="77777777" w:rsidR="001F3DF9" w:rsidRDefault="001F3DF9" w:rsidP="001F3DF9">
      <w:pPr>
        <w:numPr>
          <w:ilvl w:val="12"/>
          <w:numId w:val="0"/>
        </w:numPr>
        <w:tabs>
          <w:tab w:val="left" w:pos="360"/>
        </w:tabs>
        <w:rPr>
          <w:b/>
          <w:bCs/>
        </w:rPr>
      </w:pPr>
      <w:r>
        <w:t>Note:  Texel formats other than 8888 will be expanded to 8888 before texture processing is performed.</w:t>
      </w:r>
    </w:p>
    <w:p w14:paraId="12761536" w14:textId="77777777" w:rsidR="001F3DF9" w:rsidRDefault="001F3DF9" w:rsidP="001F3DF9">
      <w:pPr>
        <w:numPr>
          <w:ilvl w:val="12"/>
          <w:numId w:val="0"/>
        </w:numPr>
        <w:tabs>
          <w:tab w:val="left" w:pos="360"/>
        </w:tabs>
        <w:rPr>
          <w:b/>
          <w:bCs/>
        </w:rPr>
      </w:pPr>
      <w:r>
        <w:t>For example, 1555 texel format will be expanded as follows:</w:t>
      </w:r>
    </w:p>
    <w:p w14:paraId="57186B31" w14:textId="77777777" w:rsidR="001F3DF9" w:rsidRDefault="001F3DF9" w:rsidP="001F3DF9">
      <w:pPr>
        <w:numPr>
          <w:ilvl w:val="12"/>
          <w:numId w:val="0"/>
        </w:numPr>
        <w:tabs>
          <w:tab w:val="left" w:pos="360"/>
        </w:tabs>
        <w:rPr>
          <w:b/>
          <w:bCs/>
        </w:rPr>
      </w:pPr>
    </w:p>
    <w:p w14:paraId="5ED527F1" w14:textId="77777777" w:rsidR="001F3DF9" w:rsidRDefault="001F3DF9" w:rsidP="001F3DF9">
      <w:pPr>
        <w:numPr>
          <w:ilvl w:val="12"/>
          <w:numId w:val="0"/>
        </w:numPr>
        <w:tabs>
          <w:tab w:val="left" w:pos="360"/>
        </w:tabs>
        <w:rPr>
          <w:b/>
          <w:bCs/>
        </w:rPr>
      </w:pPr>
      <w:r>
        <w:tab/>
        <w:t>alpha[0]</w:t>
      </w:r>
      <w:r>
        <w:tab/>
      </w:r>
      <w:r>
        <w:tab/>
        <w:t>-&gt;</w:t>
      </w:r>
      <w:r>
        <w:tab/>
      </w:r>
      <w:r>
        <w:tab/>
        <w:t>8{alpha[0]}</w:t>
      </w:r>
    </w:p>
    <w:p w14:paraId="326A2D08" w14:textId="77777777" w:rsidR="001F3DF9" w:rsidRDefault="001F3DF9" w:rsidP="001F3DF9">
      <w:pPr>
        <w:numPr>
          <w:ilvl w:val="12"/>
          <w:numId w:val="0"/>
        </w:numPr>
        <w:tabs>
          <w:tab w:val="left" w:pos="360"/>
        </w:tabs>
        <w:rPr>
          <w:b/>
          <w:bCs/>
        </w:rPr>
      </w:pPr>
      <w:r>
        <w:tab/>
        <w:t>red[4:0]</w:t>
      </w:r>
      <w:r>
        <w:tab/>
      </w:r>
      <w:r>
        <w:tab/>
        <w:t>-&gt;</w:t>
      </w:r>
      <w:r>
        <w:tab/>
      </w:r>
      <w:r>
        <w:tab/>
        <w:t>{red[4:0], red[4:2]}</w:t>
      </w:r>
    </w:p>
    <w:p w14:paraId="2E4E55A3" w14:textId="77777777" w:rsidR="001F3DF9" w:rsidRDefault="001F3DF9" w:rsidP="001F3DF9">
      <w:pPr>
        <w:numPr>
          <w:ilvl w:val="12"/>
          <w:numId w:val="0"/>
        </w:numPr>
        <w:tabs>
          <w:tab w:val="left" w:pos="360"/>
        </w:tabs>
        <w:rPr>
          <w:b/>
          <w:bCs/>
        </w:rPr>
      </w:pPr>
      <w:r>
        <w:tab/>
        <w:t>green[4:0]</w:t>
      </w:r>
      <w:r>
        <w:tab/>
        <w:t>-&gt;</w:t>
      </w:r>
      <w:r>
        <w:tab/>
      </w:r>
      <w:r>
        <w:tab/>
        <w:t>{green[4:0], green[4:2]}</w:t>
      </w:r>
    </w:p>
    <w:p w14:paraId="0E381DDE" w14:textId="77777777" w:rsidR="001F3DF9" w:rsidRDefault="001F3DF9" w:rsidP="001F3DF9">
      <w:pPr>
        <w:numPr>
          <w:ilvl w:val="12"/>
          <w:numId w:val="0"/>
        </w:numPr>
        <w:tabs>
          <w:tab w:val="left" w:pos="360"/>
        </w:tabs>
        <w:rPr>
          <w:b/>
          <w:bCs/>
        </w:rPr>
      </w:pPr>
      <w:r>
        <w:tab/>
        <w:t>blue[4:0]</w:t>
      </w:r>
      <w:r>
        <w:tab/>
        <w:t>-&gt;</w:t>
      </w:r>
      <w:r>
        <w:tab/>
      </w:r>
      <w:r>
        <w:tab/>
        <w:t>{blue[4:0], blue[4:2]}</w:t>
      </w:r>
    </w:p>
    <w:p w14:paraId="19DE8459" w14:textId="77777777" w:rsidR="001F3DF9" w:rsidRDefault="001F3DF9" w:rsidP="001F3DF9">
      <w:pPr>
        <w:numPr>
          <w:ilvl w:val="12"/>
          <w:numId w:val="0"/>
        </w:numPr>
        <w:tabs>
          <w:tab w:val="left" w:pos="360"/>
        </w:tabs>
        <w:rPr>
          <w:b/>
          <w:bCs/>
        </w:rPr>
      </w:pPr>
    </w:p>
    <w:p w14:paraId="088814BD" w14:textId="77777777" w:rsidR="001F3DF9" w:rsidRDefault="001F3DF9" w:rsidP="001F3DF9">
      <w:pPr>
        <w:numPr>
          <w:ilvl w:val="0"/>
          <w:numId w:val="1"/>
        </w:numPr>
        <w:tabs>
          <w:tab w:val="left" w:pos="360"/>
        </w:tabs>
        <w:overflowPunct/>
        <w:ind w:left="0" w:firstLine="0"/>
        <w:textAlignment w:val="auto"/>
        <w:rPr>
          <w:b/>
          <w:bCs/>
        </w:rPr>
      </w:pPr>
      <w:r>
        <w:t>The vertex u,v coordinates may either be specified as a scaled number, normalized to be between 0 to 1</w:t>
      </w:r>
    </w:p>
    <w:p w14:paraId="6790584C" w14:textId="77777777" w:rsidR="001F3DF9" w:rsidRDefault="001F3DF9" w:rsidP="001F3DF9">
      <w:pPr>
        <w:numPr>
          <w:ilvl w:val="12"/>
          <w:numId w:val="0"/>
        </w:numPr>
        <w:tabs>
          <w:tab w:val="left" w:pos="360"/>
        </w:tabs>
        <w:rPr>
          <w:b/>
          <w:bCs/>
        </w:rPr>
      </w:pPr>
      <w:r>
        <w:t xml:space="preserve">inclusive, or unscaled.  To be in UV scale mode, set </w:t>
      </w:r>
      <w:r>
        <w:rPr>
          <w:b/>
          <w:bCs/>
          <w:i/>
          <w:iCs/>
        </w:rPr>
        <w:t>TEX_CNTRL&lt;31&gt; = 1.</w:t>
      </w:r>
      <w:r>
        <w:t xml:space="preserve">  The uv values will be</w:t>
      </w:r>
    </w:p>
    <w:p w14:paraId="279839F2" w14:textId="77777777" w:rsidR="001F3DF9" w:rsidRDefault="001F3DF9" w:rsidP="001F3DF9">
      <w:pPr>
        <w:numPr>
          <w:ilvl w:val="12"/>
          <w:numId w:val="0"/>
        </w:numPr>
        <w:tabs>
          <w:tab w:val="left" w:pos="360"/>
        </w:tabs>
        <w:rPr>
          <w:b/>
          <w:bCs/>
        </w:rPr>
      </w:pPr>
      <w:r>
        <w:t>scaled to the Mipmap XSIZE and YSIZE, respectively.</w:t>
      </w:r>
    </w:p>
    <w:p w14:paraId="15F3C6B1" w14:textId="77777777" w:rsidR="001F3DF9" w:rsidRDefault="001F3DF9" w:rsidP="001F3DF9">
      <w:pPr>
        <w:numPr>
          <w:ilvl w:val="0"/>
          <w:numId w:val="1"/>
        </w:numPr>
        <w:overflowPunct/>
        <w:ind w:left="0" w:firstLine="0"/>
        <w:textAlignment w:val="auto"/>
        <w:rPr>
          <w:b/>
          <w:bCs/>
        </w:rPr>
      </w:pPr>
      <w:r>
        <w:t xml:space="preserve">To enable RGB Modulation Mode, set </w:t>
      </w:r>
      <w:r>
        <w:rPr>
          <w:b/>
          <w:bCs/>
          <w:i/>
          <w:iCs/>
        </w:rPr>
        <w:t>TEX_CNTRL&lt;5&gt;</w:t>
      </w:r>
      <w:r>
        <w:t xml:space="preserve"> = 1.  This mode modulates the texture image</w:t>
      </w:r>
    </w:p>
    <w:p w14:paraId="441A3C9B" w14:textId="77777777" w:rsidR="001F3DF9" w:rsidRDefault="001F3DF9" w:rsidP="001F3DF9">
      <w:pPr>
        <w:numPr>
          <w:ilvl w:val="12"/>
          <w:numId w:val="0"/>
        </w:numPr>
        <w:rPr>
          <w:b/>
          <w:bCs/>
        </w:rPr>
      </w:pPr>
      <w:r>
        <w:t>with</w:t>
      </w:r>
      <w:r>
        <w:rPr>
          <w:b/>
          <w:bCs/>
        </w:rPr>
        <w:t xml:space="preserve"> </w:t>
      </w:r>
      <w:r>
        <w:t>an interpolated rgb surface generated by the Gouraud shader.  So, Gouraud Shading needs to be</w:t>
      </w:r>
    </w:p>
    <w:p w14:paraId="3D93EB03" w14:textId="77777777" w:rsidR="001F3DF9" w:rsidRDefault="001F3DF9" w:rsidP="001F3DF9">
      <w:pPr>
        <w:numPr>
          <w:ilvl w:val="12"/>
          <w:numId w:val="0"/>
        </w:numPr>
      </w:pPr>
      <w:r>
        <w:t xml:space="preserve">enabled by setting </w:t>
      </w:r>
      <w:r>
        <w:rPr>
          <w:b/>
          <w:bCs/>
          <w:i/>
          <w:iCs/>
        </w:rPr>
        <w:t>3D_CNTRL&lt;24&gt;</w:t>
      </w:r>
      <w:r>
        <w:t xml:space="preserve"> = 1 and the three color parameters (or two, depending upon the</w:t>
      </w:r>
    </w:p>
    <w:p w14:paraId="6EABB0B9" w14:textId="77777777" w:rsidR="001F3DF9" w:rsidRDefault="001F3DF9" w:rsidP="001F3DF9">
      <w:pPr>
        <w:numPr>
          <w:ilvl w:val="12"/>
          <w:numId w:val="0"/>
        </w:numPr>
        <w:rPr>
          <w:b/>
          <w:bCs/>
        </w:rPr>
      </w:pPr>
      <w:r>
        <w:t>rendering command) need to be set (see Gouraud shading)</w:t>
      </w:r>
      <w:r>
        <w:rPr>
          <w:b/>
          <w:bCs/>
        </w:rPr>
        <w:t>.</w:t>
      </w:r>
    </w:p>
    <w:p w14:paraId="4BA792DB" w14:textId="77777777" w:rsidR="001F3DF9" w:rsidRDefault="001F3DF9" w:rsidP="001F3DF9">
      <w:pPr>
        <w:numPr>
          <w:ilvl w:val="12"/>
          <w:numId w:val="0"/>
        </w:numPr>
        <w:rPr>
          <w:b/>
          <w:bCs/>
        </w:rPr>
      </w:pPr>
    </w:p>
    <w:p w14:paraId="76B9B9E4" w14:textId="77777777" w:rsidR="001F3DF9" w:rsidRDefault="001F3DF9" w:rsidP="001F3DF9">
      <w:pPr>
        <w:numPr>
          <w:ilvl w:val="12"/>
          <w:numId w:val="0"/>
        </w:numPr>
        <w:rPr>
          <w:b/>
          <w:bCs/>
        </w:rPr>
      </w:pPr>
      <w:r>
        <w:t>For Example:</w:t>
      </w:r>
    </w:p>
    <w:p w14:paraId="4E1D53F7" w14:textId="77777777" w:rsidR="001F3DF9" w:rsidRDefault="001F3DF9" w:rsidP="001F3DF9">
      <w:pPr>
        <w:numPr>
          <w:ilvl w:val="12"/>
          <w:numId w:val="0"/>
        </w:numPr>
        <w:rPr>
          <w:b/>
          <w:bCs/>
        </w:rPr>
      </w:pPr>
    </w:p>
    <w:p w14:paraId="562B198C" w14:textId="77777777" w:rsidR="001F3DF9" w:rsidRDefault="001F3DF9" w:rsidP="001F3DF9">
      <w:pPr>
        <w:numPr>
          <w:ilvl w:val="12"/>
          <w:numId w:val="0"/>
        </w:numPr>
        <w:ind w:left="720"/>
        <w:rPr>
          <w:b/>
          <w:bCs/>
        </w:rPr>
      </w:pPr>
      <w:r>
        <w:t>Modulated_Texel_Red = Pixel_Red * Texel_Red</w:t>
      </w:r>
    </w:p>
    <w:p w14:paraId="4E800280" w14:textId="77777777" w:rsidR="001F3DF9" w:rsidRDefault="001F3DF9" w:rsidP="001F3DF9">
      <w:pPr>
        <w:numPr>
          <w:ilvl w:val="12"/>
          <w:numId w:val="0"/>
        </w:numPr>
        <w:ind w:left="720"/>
        <w:rPr>
          <w:b/>
          <w:bCs/>
        </w:rPr>
      </w:pPr>
      <w:r>
        <w:t>Modulated_Texel_Green = Pixel_Green * Texel_Green</w:t>
      </w:r>
    </w:p>
    <w:p w14:paraId="1FECBEE5" w14:textId="77777777" w:rsidR="001F3DF9" w:rsidRDefault="001F3DF9" w:rsidP="001F3DF9">
      <w:pPr>
        <w:numPr>
          <w:ilvl w:val="12"/>
          <w:numId w:val="0"/>
        </w:numPr>
        <w:ind w:left="720"/>
        <w:rPr>
          <w:b/>
          <w:bCs/>
        </w:rPr>
      </w:pPr>
      <w:r>
        <w:t>Modulated_Texel_Blue = Pixel_Blue * Texel_Blue</w:t>
      </w:r>
    </w:p>
    <w:p w14:paraId="58641B3A" w14:textId="77777777" w:rsidR="001F3DF9" w:rsidRDefault="001F3DF9" w:rsidP="001F3DF9">
      <w:pPr>
        <w:numPr>
          <w:ilvl w:val="12"/>
          <w:numId w:val="0"/>
        </w:numPr>
        <w:ind w:left="720"/>
        <w:rPr>
          <w:b/>
          <w:bCs/>
        </w:rPr>
      </w:pPr>
    </w:p>
    <w:p w14:paraId="13755737" w14:textId="77777777" w:rsidR="001F3DF9" w:rsidRDefault="001F3DF9" w:rsidP="001F3DF9">
      <w:pPr>
        <w:numPr>
          <w:ilvl w:val="0"/>
          <w:numId w:val="1"/>
        </w:numPr>
        <w:tabs>
          <w:tab w:val="left" w:pos="360"/>
        </w:tabs>
        <w:overflowPunct/>
        <w:ind w:left="0" w:firstLine="0"/>
        <w:textAlignment w:val="auto"/>
        <w:rPr>
          <w:b/>
          <w:bCs/>
        </w:rPr>
      </w:pPr>
      <w:r>
        <w:t xml:space="preserve">To enable Texture Wrap Mode, disable the U and V Texture Clamp Bits, </w:t>
      </w:r>
      <w:r>
        <w:rPr>
          <w:b/>
          <w:bCs/>
          <w:i/>
          <w:iCs/>
        </w:rPr>
        <w:t>TEX_CNTRL&lt;8&gt; = 0 and</w:t>
      </w:r>
    </w:p>
    <w:p w14:paraId="179F95FA" w14:textId="77777777" w:rsidR="001F3DF9" w:rsidRDefault="001F3DF9" w:rsidP="001F3DF9">
      <w:pPr>
        <w:numPr>
          <w:ilvl w:val="12"/>
          <w:numId w:val="0"/>
        </w:numPr>
        <w:tabs>
          <w:tab w:val="left" w:pos="360"/>
        </w:tabs>
        <w:rPr>
          <w:b/>
          <w:bCs/>
        </w:rPr>
      </w:pPr>
      <w:r>
        <w:rPr>
          <w:b/>
          <w:bCs/>
          <w:i/>
          <w:iCs/>
        </w:rPr>
        <w:t>TEX_CNTRL&lt;9&gt; = 0</w:t>
      </w:r>
      <w:r>
        <w:t>.  To clamp in U or V coordinate space or both coordinate space, just enable</w:t>
      </w:r>
    </w:p>
    <w:p w14:paraId="604945C0" w14:textId="77777777" w:rsidR="001F3DF9" w:rsidRDefault="001F3DF9" w:rsidP="001F3DF9">
      <w:pPr>
        <w:numPr>
          <w:ilvl w:val="12"/>
          <w:numId w:val="0"/>
        </w:numPr>
        <w:tabs>
          <w:tab w:val="left" w:pos="360"/>
        </w:tabs>
        <w:rPr>
          <w:b/>
          <w:bCs/>
        </w:rPr>
      </w:pPr>
      <w:r>
        <w:t xml:space="preserve">each bit (or both) accordingly.  In Texture Clamping, it could either be clamped to a border color </w:t>
      </w:r>
    </w:p>
    <w:p w14:paraId="7605BDD9" w14:textId="77777777" w:rsidR="001F3DF9" w:rsidRDefault="001F3DF9" w:rsidP="001F3DF9">
      <w:pPr>
        <w:numPr>
          <w:ilvl w:val="12"/>
          <w:numId w:val="0"/>
        </w:numPr>
        <w:tabs>
          <w:tab w:val="left" w:pos="360"/>
        </w:tabs>
        <w:rPr>
          <w:b/>
          <w:bCs/>
        </w:rPr>
      </w:pPr>
      <w:r>
        <w:t>specified in TBORD_COL register or to the color at the edge of the textured image.  Setting the clamp</w:t>
      </w:r>
    </w:p>
    <w:p w14:paraId="55512BA3" w14:textId="77777777" w:rsidR="001F3DF9" w:rsidRDefault="001F3DF9" w:rsidP="001F3DF9">
      <w:pPr>
        <w:numPr>
          <w:ilvl w:val="12"/>
          <w:numId w:val="0"/>
        </w:numPr>
        <w:tabs>
          <w:tab w:val="left" w:pos="360"/>
        </w:tabs>
      </w:pPr>
      <w:r>
        <w:t>selector to 1,</w:t>
      </w:r>
      <w:r>
        <w:rPr>
          <w:b/>
          <w:bCs/>
        </w:rPr>
        <w:t xml:space="preserve"> </w:t>
      </w:r>
      <w:r>
        <w:rPr>
          <w:b/>
          <w:bCs/>
          <w:i/>
          <w:iCs/>
        </w:rPr>
        <w:t>TEX_CNTRL&lt;7&gt; = 1</w:t>
      </w:r>
      <w:r>
        <w:t>, will select the Texture Border Color.  Otherwise, it would clamp</w:t>
      </w:r>
    </w:p>
    <w:p w14:paraId="2603E528" w14:textId="77777777" w:rsidR="001F3DF9" w:rsidRDefault="001F3DF9" w:rsidP="001F3DF9">
      <w:pPr>
        <w:numPr>
          <w:ilvl w:val="12"/>
          <w:numId w:val="0"/>
        </w:numPr>
        <w:tabs>
          <w:tab w:val="left" w:pos="360"/>
        </w:tabs>
      </w:pPr>
      <w:r>
        <w:t>to the texel value at the edge of the texture image.</w:t>
      </w:r>
    </w:p>
    <w:p w14:paraId="7E7AFA4E" w14:textId="77777777" w:rsidR="001F3DF9" w:rsidRDefault="001F3DF9" w:rsidP="001F3DF9">
      <w:pPr>
        <w:numPr>
          <w:ilvl w:val="12"/>
          <w:numId w:val="0"/>
        </w:numPr>
        <w:tabs>
          <w:tab w:val="left" w:pos="360"/>
        </w:tabs>
      </w:pPr>
    </w:p>
    <w:p w14:paraId="4EE18D2D" w14:textId="1046E06E" w:rsidR="001F3DF9" w:rsidRDefault="001F3DF9" w:rsidP="001F3DF9">
      <w:pPr>
        <w:numPr>
          <w:ilvl w:val="0"/>
          <w:numId w:val="1"/>
        </w:numPr>
        <w:tabs>
          <w:tab w:val="left" w:pos="360"/>
        </w:tabs>
        <w:overflowPunct/>
        <w:ind w:left="0" w:firstLine="0"/>
        <w:textAlignment w:val="auto"/>
        <w:rPr>
          <w:b/>
          <w:bCs/>
        </w:rPr>
      </w:pPr>
      <w:r>
        <w:br w:type="page"/>
      </w:r>
      <w:r w:rsidR="00FF4B16">
        <w:t>GPLGPU</w:t>
      </w:r>
      <w:r>
        <w:t xml:space="preserve"> supports Mipmap Linear Filtering.  This mode will interpolate between the two nearest</w:t>
      </w:r>
    </w:p>
    <w:p w14:paraId="3DF1E784" w14:textId="77777777" w:rsidR="001F3DF9" w:rsidRDefault="001F3DF9" w:rsidP="001F3DF9">
      <w:pPr>
        <w:numPr>
          <w:ilvl w:val="12"/>
          <w:numId w:val="0"/>
        </w:numPr>
        <w:tabs>
          <w:tab w:val="left" w:pos="360"/>
        </w:tabs>
        <w:rPr>
          <w:b/>
          <w:bCs/>
        </w:rPr>
      </w:pPr>
      <w:r>
        <w:t xml:space="preserve">LOD mipmap for better texture image quality.  It requires two passes to perform this feature.  </w:t>
      </w:r>
    </w:p>
    <w:p w14:paraId="044B8993" w14:textId="77777777" w:rsidR="001F3DF9" w:rsidRDefault="001F3DF9" w:rsidP="001F3DF9">
      <w:pPr>
        <w:numPr>
          <w:ilvl w:val="12"/>
          <w:numId w:val="0"/>
        </w:numPr>
        <w:tabs>
          <w:tab w:val="left" w:pos="360"/>
        </w:tabs>
        <w:rPr>
          <w:b/>
          <w:bCs/>
        </w:rPr>
      </w:pPr>
    </w:p>
    <w:p w14:paraId="60E97EFA" w14:textId="77777777" w:rsidR="001F3DF9" w:rsidRDefault="001F3DF9" w:rsidP="001F3DF9">
      <w:pPr>
        <w:numPr>
          <w:ilvl w:val="12"/>
          <w:numId w:val="0"/>
        </w:numPr>
        <w:tabs>
          <w:tab w:val="left" w:pos="360"/>
        </w:tabs>
        <w:rPr>
          <w:b/>
          <w:bCs/>
        </w:rPr>
      </w:pPr>
      <w:r>
        <w:rPr>
          <w:b/>
          <w:bCs/>
        </w:rPr>
        <w:tab/>
        <w:t xml:space="preserve">Setup:  </w:t>
      </w:r>
      <w:r>
        <w:rPr>
          <w:b/>
          <w:bCs/>
        </w:rPr>
        <w:tab/>
      </w:r>
      <w:r>
        <w:t>Refer to section A.11.9.2 MipMap Texture Map Mode Set Up to set up a mipmap</w:t>
      </w:r>
    </w:p>
    <w:p w14:paraId="78B92DF5" w14:textId="77777777" w:rsidR="001F3DF9" w:rsidRDefault="001F3DF9" w:rsidP="001F3DF9">
      <w:pPr>
        <w:numPr>
          <w:ilvl w:val="12"/>
          <w:numId w:val="0"/>
        </w:numPr>
        <w:tabs>
          <w:tab w:val="left" w:pos="360"/>
        </w:tabs>
        <w:rPr>
          <w:b/>
          <w:bCs/>
        </w:rPr>
      </w:pPr>
      <w:r>
        <w:tab/>
      </w:r>
      <w:r>
        <w:tab/>
        <w:t>texture triangle command.</w:t>
      </w:r>
    </w:p>
    <w:p w14:paraId="73251AD8" w14:textId="77777777" w:rsidR="001F3DF9" w:rsidRDefault="001F3DF9" w:rsidP="001F3DF9">
      <w:pPr>
        <w:numPr>
          <w:ilvl w:val="12"/>
          <w:numId w:val="0"/>
        </w:numPr>
        <w:tabs>
          <w:tab w:val="left" w:pos="360"/>
        </w:tabs>
        <w:rPr>
          <w:b/>
          <w:bCs/>
        </w:rPr>
      </w:pPr>
    </w:p>
    <w:p w14:paraId="7183C0A2" w14:textId="77777777" w:rsidR="001F3DF9" w:rsidRDefault="001F3DF9" w:rsidP="001F3DF9">
      <w:pPr>
        <w:numPr>
          <w:ilvl w:val="12"/>
          <w:numId w:val="0"/>
        </w:numPr>
        <w:tabs>
          <w:tab w:val="left" w:pos="360"/>
        </w:tabs>
        <w:rPr>
          <w:b/>
          <w:bCs/>
        </w:rPr>
      </w:pPr>
      <w:r>
        <w:rPr>
          <w:b/>
          <w:bCs/>
        </w:rPr>
        <w:tab/>
        <w:t xml:space="preserve">Pass 1:  </w:t>
      </w:r>
      <w:r>
        <w:rPr>
          <w:b/>
          <w:bCs/>
        </w:rPr>
        <w:tab/>
      </w:r>
      <w:r>
        <w:t xml:space="preserve">1)    Enable Mipmap Linear Mode by setting </w:t>
      </w:r>
      <w:r>
        <w:rPr>
          <w:b/>
          <w:bCs/>
          <w:i/>
          <w:iCs/>
        </w:rPr>
        <w:t>TEX_CNTRL&lt;3&gt; = 1.</w:t>
      </w:r>
    </w:p>
    <w:p w14:paraId="668203E8" w14:textId="77777777" w:rsidR="001F3DF9" w:rsidRDefault="001F3DF9" w:rsidP="001F3DF9">
      <w:pPr>
        <w:numPr>
          <w:ilvl w:val="0"/>
          <w:numId w:val="14"/>
        </w:numPr>
        <w:tabs>
          <w:tab w:val="left" w:pos="360"/>
        </w:tabs>
        <w:overflowPunct/>
        <w:textAlignment w:val="auto"/>
        <w:rPr>
          <w:b/>
          <w:bCs/>
          <w:i/>
          <w:iCs/>
        </w:rPr>
      </w:pPr>
      <w:r>
        <w:t xml:space="preserve">Set Mipmap Linear Pass 2 bit </w:t>
      </w:r>
      <w:r>
        <w:rPr>
          <w:b/>
          <w:bCs/>
          <w:i/>
          <w:iCs/>
        </w:rPr>
        <w:t>TEX_CNTRL&lt;10&gt; = 0.</w:t>
      </w:r>
    </w:p>
    <w:p w14:paraId="24DCBB44" w14:textId="77777777" w:rsidR="001F3DF9" w:rsidRDefault="001F3DF9" w:rsidP="001F3DF9">
      <w:pPr>
        <w:numPr>
          <w:ilvl w:val="0"/>
          <w:numId w:val="15"/>
        </w:numPr>
        <w:tabs>
          <w:tab w:val="left" w:pos="360"/>
        </w:tabs>
        <w:overflowPunct/>
        <w:textAlignment w:val="auto"/>
        <w:rPr>
          <w:b/>
          <w:bCs/>
          <w:i/>
          <w:iCs/>
        </w:rPr>
      </w:pPr>
      <w:r>
        <w:t>Set the fog color register (</w:t>
      </w:r>
      <w:r>
        <w:rPr>
          <w:b/>
          <w:bCs/>
        </w:rPr>
        <w:t>FOG_COL</w:t>
      </w:r>
      <w:r>
        <w:t>) to 0.</w:t>
      </w:r>
    </w:p>
    <w:p w14:paraId="4308ED54" w14:textId="77777777" w:rsidR="001F3DF9" w:rsidRDefault="001F3DF9" w:rsidP="001F3DF9">
      <w:pPr>
        <w:numPr>
          <w:ilvl w:val="0"/>
          <w:numId w:val="15"/>
        </w:numPr>
        <w:tabs>
          <w:tab w:val="left" w:pos="360"/>
        </w:tabs>
        <w:overflowPunct/>
        <w:textAlignment w:val="auto"/>
      </w:pPr>
      <w:r>
        <w:t xml:space="preserve">Enable Texture Composite Mode, </w:t>
      </w:r>
      <w:r>
        <w:rPr>
          <w:b/>
          <w:bCs/>
          <w:i/>
          <w:iCs/>
        </w:rPr>
        <w:t>3D_CNTRL&lt;27&gt; = 1</w:t>
      </w:r>
      <w:r>
        <w:t>.</w:t>
      </w:r>
    </w:p>
    <w:p w14:paraId="4885903F" w14:textId="77777777" w:rsidR="001F3DF9" w:rsidRDefault="001F3DF9" w:rsidP="001F3DF9">
      <w:pPr>
        <w:numPr>
          <w:ilvl w:val="0"/>
          <w:numId w:val="15"/>
        </w:numPr>
        <w:tabs>
          <w:tab w:val="left" w:pos="360"/>
        </w:tabs>
        <w:overflowPunct/>
        <w:textAlignment w:val="auto"/>
      </w:pPr>
      <w:r>
        <w:t>If Z buffer is enabled (</w:t>
      </w:r>
      <w:r>
        <w:rPr>
          <w:b/>
          <w:bCs/>
          <w:i/>
          <w:iCs/>
        </w:rPr>
        <w:t>3D_CNTRL&lt;0&gt; = 1)</w:t>
      </w:r>
      <w:r>
        <w:t xml:space="preserve">, </w:t>
      </w:r>
    </w:p>
    <w:p w14:paraId="46FBADD5" w14:textId="77777777" w:rsidR="001F3DF9" w:rsidRDefault="001F3DF9" w:rsidP="001F3DF9">
      <w:pPr>
        <w:numPr>
          <w:ilvl w:val="12"/>
          <w:numId w:val="0"/>
        </w:numPr>
        <w:tabs>
          <w:tab w:val="left" w:pos="360"/>
        </w:tabs>
        <w:ind w:left="1440"/>
      </w:pPr>
      <w:r>
        <w:tab/>
        <w:t xml:space="preserve">enable Z Read Only Bit </w:t>
      </w:r>
      <w:r>
        <w:rPr>
          <w:b/>
          <w:bCs/>
          <w:i/>
          <w:iCs/>
        </w:rPr>
        <w:t>3D_CNTRL&lt;1&gt; = 1.</w:t>
      </w:r>
    </w:p>
    <w:p w14:paraId="4048A244" w14:textId="77777777" w:rsidR="001F3DF9" w:rsidRDefault="001F3DF9" w:rsidP="001F3DF9">
      <w:pPr>
        <w:numPr>
          <w:ilvl w:val="0"/>
          <w:numId w:val="15"/>
        </w:numPr>
        <w:tabs>
          <w:tab w:val="left" w:pos="360"/>
        </w:tabs>
        <w:overflowPunct/>
        <w:textAlignment w:val="auto"/>
      </w:pPr>
      <w:r>
        <w:t xml:space="preserve">Disable Alpha Blending Mode, </w:t>
      </w:r>
      <w:r>
        <w:rPr>
          <w:b/>
          <w:bCs/>
          <w:i/>
          <w:iCs/>
        </w:rPr>
        <w:t>A_CNTRL&lt;10&gt; = 0.</w:t>
      </w:r>
    </w:p>
    <w:p w14:paraId="3D85D508" w14:textId="77777777" w:rsidR="001F3DF9" w:rsidRDefault="001F3DF9" w:rsidP="001F3DF9">
      <w:pPr>
        <w:numPr>
          <w:ilvl w:val="0"/>
          <w:numId w:val="15"/>
        </w:numPr>
        <w:tabs>
          <w:tab w:val="left" w:pos="360"/>
        </w:tabs>
        <w:overflowPunct/>
        <w:textAlignment w:val="auto"/>
      </w:pPr>
      <w:r>
        <w:t>Trigger the 3D command, i.e. write into 3D_TRIG register.</w:t>
      </w:r>
    </w:p>
    <w:p w14:paraId="524A74F0" w14:textId="77777777" w:rsidR="001F3DF9" w:rsidRDefault="001F3DF9" w:rsidP="001F3DF9">
      <w:pPr>
        <w:tabs>
          <w:tab w:val="left" w:pos="360"/>
        </w:tabs>
      </w:pPr>
    </w:p>
    <w:p w14:paraId="0D74FDA6" w14:textId="77777777" w:rsidR="001F3DF9" w:rsidRDefault="001F3DF9" w:rsidP="001F3DF9">
      <w:pPr>
        <w:numPr>
          <w:ilvl w:val="12"/>
          <w:numId w:val="0"/>
        </w:numPr>
        <w:tabs>
          <w:tab w:val="left" w:pos="360"/>
        </w:tabs>
        <w:rPr>
          <w:b/>
          <w:bCs/>
        </w:rPr>
      </w:pPr>
      <w:r>
        <w:tab/>
      </w:r>
      <w:r>
        <w:rPr>
          <w:b/>
          <w:bCs/>
        </w:rPr>
        <w:t xml:space="preserve">Pass 2:  </w:t>
      </w:r>
      <w:r>
        <w:rPr>
          <w:b/>
          <w:bCs/>
        </w:rPr>
        <w:tab/>
      </w:r>
      <w:r>
        <w:t xml:space="preserve">1)    Enable Mipmap Linear Mode by setting </w:t>
      </w:r>
      <w:r>
        <w:rPr>
          <w:b/>
          <w:bCs/>
          <w:i/>
          <w:iCs/>
        </w:rPr>
        <w:t>TEX_CNTRL&lt;3&gt; = 1.</w:t>
      </w:r>
    </w:p>
    <w:p w14:paraId="5C337057" w14:textId="77777777" w:rsidR="001F3DF9" w:rsidRDefault="001F3DF9" w:rsidP="001F3DF9">
      <w:pPr>
        <w:numPr>
          <w:ilvl w:val="0"/>
          <w:numId w:val="16"/>
        </w:numPr>
        <w:tabs>
          <w:tab w:val="left" w:pos="360"/>
        </w:tabs>
        <w:overflowPunct/>
        <w:textAlignment w:val="auto"/>
        <w:rPr>
          <w:b/>
          <w:bCs/>
          <w:i/>
          <w:iCs/>
        </w:rPr>
      </w:pPr>
      <w:r>
        <w:t xml:space="preserve">Set Mipmap Linear Pass 2 bit </w:t>
      </w:r>
      <w:r>
        <w:rPr>
          <w:b/>
          <w:bCs/>
          <w:i/>
          <w:iCs/>
        </w:rPr>
        <w:t>TEX_CNTRL&lt;10&gt; = 1.</w:t>
      </w:r>
    </w:p>
    <w:p w14:paraId="3C69ABCC" w14:textId="77777777" w:rsidR="001F3DF9" w:rsidRDefault="001F3DF9" w:rsidP="001F3DF9">
      <w:pPr>
        <w:numPr>
          <w:ilvl w:val="0"/>
          <w:numId w:val="16"/>
        </w:numPr>
        <w:tabs>
          <w:tab w:val="left" w:pos="360"/>
        </w:tabs>
        <w:overflowPunct/>
        <w:textAlignment w:val="auto"/>
        <w:rPr>
          <w:b/>
          <w:bCs/>
          <w:i/>
          <w:iCs/>
        </w:rPr>
      </w:pPr>
      <w:r>
        <w:t>Set the fog color register (</w:t>
      </w:r>
      <w:r>
        <w:rPr>
          <w:b/>
          <w:bCs/>
        </w:rPr>
        <w:t>FOG_COL</w:t>
      </w:r>
      <w:r>
        <w:t>) to 0.</w:t>
      </w:r>
    </w:p>
    <w:p w14:paraId="3CF0840E" w14:textId="77777777" w:rsidR="001F3DF9" w:rsidRDefault="001F3DF9" w:rsidP="001F3DF9">
      <w:pPr>
        <w:numPr>
          <w:ilvl w:val="0"/>
          <w:numId w:val="16"/>
        </w:numPr>
        <w:tabs>
          <w:tab w:val="left" w:pos="360"/>
        </w:tabs>
        <w:overflowPunct/>
        <w:textAlignment w:val="auto"/>
      </w:pPr>
      <w:r>
        <w:t xml:space="preserve">Enable Texture Composite Mode, </w:t>
      </w:r>
      <w:r>
        <w:rPr>
          <w:b/>
          <w:bCs/>
          <w:i/>
          <w:iCs/>
        </w:rPr>
        <w:t>3D_CNTRL&lt;27&gt; = 1</w:t>
      </w:r>
      <w:r>
        <w:t>.</w:t>
      </w:r>
    </w:p>
    <w:p w14:paraId="7206E9D8" w14:textId="77777777" w:rsidR="001F3DF9" w:rsidRDefault="001F3DF9" w:rsidP="001F3DF9">
      <w:pPr>
        <w:numPr>
          <w:ilvl w:val="0"/>
          <w:numId w:val="16"/>
        </w:numPr>
        <w:tabs>
          <w:tab w:val="left" w:pos="360"/>
        </w:tabs>
        <w:overflowPunct/>
        <w:textAlignment w:val="auto"/>
      </w:pPr>
      <w:r>
        <w:t>If Z buffer is enabled (</w:t>
      </w:r>
      <w:r>
        <w:rPr>
          <w:b/>
          <w:bCs/>
          <w:i/>
          <w:iCs/>
        </w:rPr>
        <w:t>3D_CNTRL&lt;0&gt; = 1)</w:t>
      </w:r>
      <w:r>
        <w:t>,</w:t>
      </w:r>
    </w:p>
    <w:p w14:paraId="0E45FEBB" w14:textId="77777777" w:rsidR="001F3DF9" w:rsidRDefault="001F3DF9" w:rsidP="001F3DF9">
      <w:pPr>
        <w:numPr>
          <w:ilvl w:val="12"/>
          <w:numId w:val="0"/>
        </w:numPr>
        <w:tabs>
          <w:tab w:val="left" w:pos="360"/>
        </w:tabs>
        <w:ind w:left="1440"/>
      </w:pPr>
      <w:r>
        <w:tab/>
        <w:t xml:space="preserve">disable Z Read Only Bit </w:t>
      </w:r>
      <w:r>
        <w:rPr>
          <w:b/>
          <w:bCs/>
          <w:i/>
          <w:iCs/>
        </w:rPr>
        <w:t>3D_CNTRL&lt;1&gt; = 0</w:t>
      </w:r>
      <w:r>
        <w:t xml:space="preserve"> unless Z Read Only Bit</w:t>
      </w:r>
    </w:p>
    <w:p w14:paraId="2E49F7C5" w14:textId="77777777" w:rsidR="001F3DF9" w:rsidRDefault="001F3DF9" w:rsidP="001F3DF9">
      <w:pPr>
        <w:numPr>
          <w:ilvl w:val="12"/>
          <w:numId w:val="0"/>
        </w:numPr>
        <w:tabs>
          <w:tab w:val="left" w:pos="360"/>
        </w:tabs>
        <w:ind w:left="1440"/>
      </w:pPr>
      <w:r>
        <w:tab/>
      </w:r>
      <w:r>
        <w:rPr>
          <w:b/>
          <w:bCs/>
          <w:i/>
          <w:iCs/>
        </w:rPr>
        <w:t xml:space="preserve">3D_CNTRL&lt;1&gt; </w:t>
      </w:r>
      <w:r>
        <w:t>was already set to 1 before pass 1.</w:t>
      </w:r>
    </w:p>
    <w:p w14:paraId="66B2FE01" w14:textId="77777777" w:rsidR="001F3DF9" w:rsidRDefault="001F3DF9" w:rsidP="001F3DF9">
      <w:pPr>
        <w:numPr>
          <w:ilvl w:val="12"/>
          <w:numId w:val="0"/>
        </w:numPr>
        <w:tabs>
          <w:tab w:val="left" w:pos="360"/>
        </w:tabs>
        <w:ind w:left="1440"/>
      </w:pPr>
    </w:p>
    <w:p w14:paraId="7BC76A77" w14:textId="77777777" w:rsidR="001F3DF9" w:rsidRDefault="001F3DF9" w:rsidP="001F3DF9">
      <w:pPr>
        <w:numPr>
          <w:ilvl w:val="12"/>
          <w:numId w:val="0"/>
        </w:numPr>
        <w:tabs>
          <w:tab w:val="left" w:pos="360"/>
        </w:tabs>
        <w:ind w:left="1440"/>
      </w:pPr>
      <w:r>
        <w:t>Note:  Another way of interpreting how to set Z Read Only Bit is as follows:</w:t>
      </w:r>
    </w:p>
    <w:p w14:paraId="2C4C4BF8" w14:textId="77777777" w:rsidR="001F3DF9" w:rsidRDefault="001F3DF9" w:rsidP="001F3DF9">
      <w:pPr>
        <w:numPr>
          <w:ilvl w:val="12"/>
          <w:numId w:val="0"/>
        </w:numPr>
        <w:tabs>
          <w:tab w:val="left" w:pos="360"/>
        </w:tabs>
        <w:ind w:left="1440"/>
      </w:pPr>
    </w:p>
    <w:p w14:paraId="060B42F0" w14:textId="77777777" w:rsidR="001F3DF9" w:rsidRDefault="001F3DF9" w:rsidP="001F3DF9">
      <w:pPr>
        <w:numPr>
          <w:ilvl w:val="12"/>
          <w:numId w:val="0"/>
        </w:numPr>
        <w:tabs>
          <w:tab w:val="left" w:pos="360"/>
        </w:tabs>
        <w:ind w:left="1440"/>
      </w:pPr>
      <w:r>
        <w:tab/>
        <w:t>Z_Read_Only = Z_Read_Only_Original  |  NOT Mipmap_Linear_Pass_2;</w:t>
      </w:r>
    </w:p>
    <w:p w14:paraId="79139C7E" w14:textId="77777777" w:rsidR="001F3DF9" w:rsidRDefault="001F3DF9" w:rsidP="001F3DF9">
      <w:pPr>
        <w:numPr>
          <w:ilvl w:val="12"/>
          <w:numId w:val="0"/>
        </w:numPr>
        <w:tabs>
          <w:tab w:val="left" w:pos="360"/>
        </w:tabs>
        <w:ind w:left="1440"/>
      </w:pPr>
    </w:p>
    <w:p w14:paraId="00678D88" w14:textId="77777777" w:rsidR="001F3DF9" w:rsidRDefault="001F3DF9" w:rsidP="001F3DF9">
      <w:pPr>
        <w:numPr>
          <w:ilvl w:val="0"/>
          <w:numId w:val="16"/>
        </w:numPr>
        <w:tabs>
          <w:tab w:val="left" w:pos="360"/>
        </w:tabs>
        <w:overflowPunct/>
        <w:textAlignment w:val="auto"/>
        <w:rPr>
          <w:b/>
          <w:bCs/>
          <w:i/>
          <w:iCs/>
        </w:rPr>
      </w:pPr>
      <w:r>
        <w:t xml:space="preserve">Enable Alpha Blending Mode, </w:t>
      </w:r>
      <w:r>
        <w:rPr>
          <w:b/>
          <w:bCs/>
          <w:i/>
          <w:iCs/>
        </w:rPr>
        <w:t>A_CNTRL&lt;10&gt; = 1.</w:t>
      </w:r>
      <w:r>
        <w:t xml:space="preserve">  Set Blending Source and</w:t>
      </w:r>
    </w:p>
    <w:p w14:paraId="1FAD4258" w14:textId="77777777" w:rsidR="001F3DF9" w:rsidRDefault="001F3DF9" w:rsidP="001F3DF9">
      <w:pPr>
        <w:numPr>
          <w:ilvl w:val="12"/>
          <w:numId w:val="0"/>
        </w:numPr>
        <w:tabs>
          <w:tab w:val="left" w:pos="360"/>
        </w:tabs>
        <w:ind w:left="1440"/>
      </w:pPr>
      <w:r>
        <w:t>Destination Function to SRC_ONE and DST_ONE, respectively, i.e. set</w:t>
      </w:r>
    </w:p>
    <w:p w14:paraId="54D6FCB1" w14:textId="77777777" w:rsidR="001F3DF9" w:rsidRDefault="001F3DF9" w:rsidP="001F3DF9">
      <w:pPr>
        <w:numPr>
          <w:ilvl w:val="12"/>
          <w:numId w:val="0"/>
        </w:numPr>
        <w:tabs>
          <w:tab w:val="left" w:pos="360"/>
        </w:tabs>
        <w:ind w:left="1440"/>
      </w:pPr>
      <w:r>
        <w:rPr>
          <w:b/>
          <w:bCs/>
          <w:i/>
          <w:iCs/>
        </w:rPr>
        <w:t>A_CNTRL&lt;3:0&gt; = 0x1 and A_CNTRL&lt;7:4&gt; = 0x1.</w:t>
      </w:r>
    </w:p>
    <w:p w14:paraId="56A8E88B" w14:textId="77777777" w:rsidR="001F3DF9" w:rsidRDefault="001F3DF9" w:rsidP="001F3DF9">
      <w:pPr>
        <w:numPr>
          <w:ilvl w:val="0"/>
          <w:numId w:val="17"/>
        </w:numPr>
        <w:tabs>
          <w:tab w:val="left" w:pos="360"/>
        </w:tabs>
        <w:overflowPunct/>
        <w:textAlignment w:val="auto"/>
      </w:pPr>
      <w:r>
        <w:t>Trigger the 3D command, i.e. write into 3D_TRIG register.</w:t>
      </w:r>
    </w:p>
    <w:p w14:paraId="28EDF8F6" w14:textId="77777777" w:rsidR="001F3DF9" w:rsidRDefault="001F3DF9" w:rsidP="001F3DF9">
      <w:pPr>
        <w:tabs>
          <w:tab w:val="left" w:pos="360"/>
        </w:tabs>
        <w:ind w:left="1440"/>
        <w:rPr>
          <w:b/>
          <w:bCs/>
        </w:rPr>
      </w:pPr>
    </w:p>
    <w:p w14:paraId="4C74AE63" w14:textId="77777777" w:rsidR="001F3DF9" w:rsidRDefault="001F3DF9" w:rsidP="001F3DF9">
      <w:pPr>
        <w:tabs>
          <w:tab w:val="left" w:pos="360"/>
        </w:tabs>
        <w:rPr>
          <w:b/>
          <w:bCs/>
        </w:rPr>
      </w:pPr>
    </w:p>
    <w:p w14:paraId="3352EE92" w14:textId="77777777" w:rsidR="001F3DF9" w:rsidRDefault="001F3DF9" w:rsidP="001F3DF9">
      <w:pPr>
        <w:tabs>
          <w:tab w:val="left" w:pos="360"/>
        </w:tabs>
        <w:rPr>
          <w:b/>
          <w:bCs/>
          <w:i/>
          <w:iCs/>
        </w:rPr>
      </w:pPr>
      <w:r>
        <w:rPr>
          <w:b/>
          <w:bCs/>
        </w:rPr>
        <w:tab/>
        <w:t>Note:</w:t>
      </w:r>
      <w:r>
        <w:rPr>
          <w:b/>
          <w:bCs/>
          <w:i/>
          <w:iCs/>
        </w:rPr>
        <w:t xml:space="preserve">  Linear </w:t>
      </w:r>
      <w:r>
        <w:rPr>
          <w:b/>
          <w:bCs/>
        </w:rPr>
        <w:t xml:space="preserve">Mipmap Linear Mode, also known as Trilinear Mipmapping, is Mipmap Linear </w:t>
      </w:r>
      <w:r>
        <w:rPr>
          <w:b/>
          <w:bCs/>
        </w:rPr>
        <w:tab/>
      </w:r>
      <w:r>
        <w:rPr>
          <w:b/>
          <w:bCs/>
        </w:rPr>
        <w:tab/>
      </w:r>
      <w:r>
        <w:rPr>
          <w:b/>
          <w:bCs/>
        </w:rPr>
        <w:tab/>
        <w:t xml:space="preserve">with the texture filtering set to bilinear interpolation.  If texture filtering is set to Nearest </w:t>
      </w:r>
      <w:r>
        <w:rPr>
          <w:b/>
          <w:bCs/>
        </w:rPr>
        <w:tab/>
      </w:r>
      <w:r>
        <w:rPr>
          <w:b/>
          <w:bCs/>
        </w:rPr>
        <w:tab/>
      </w:r>
      <w:r>
        <w:rPr>
          <w:b/>
          <w:bCs/>
        </w:rPr>
        <w:tab/>
        <w:t xml:space="preserve">Texel Sampling, then we would be in </w:t>
      </w:r>
      <w:r>
        <w:rPr>
          <w:b/>
          <w:bCs/>
          <w:i/>
          <w:iCs/>
        </w:rPr>
        <w:t>Nearest</w:t>
      </w:r>
      <w:r>
        <w:rPr>
          <w:b/>
          <w:bCs/>
        </w:rPr>
        <w:t xml:space="preserve"> Mipmap Linear Mode.</w:t>
      </w:r>
      <w:r>
        <w:rPr>
          <w:b/>
          <w:bCs/>
          <w:i/>
          <w:iCs/>
        </w:rPr>
        <w:t xml:space="preserve">  </w:t>
      </w:r>
    </w:p>
    <w:p w14:paraId="0F973261" w14:textId="77777777" w:rsidR="001F3DF9" w:rsidRDefault="001F3DF9" w:rsidP="001F3DF9">
      <w:pPr>
        <w:tabs>
          <w:tab w:val="left" w:pos="360"/>
        </w:tabs>
        <w:rPr>
          <w:b/>
          <w:bCs/>
        </w:rPr>
      </w:pPr>
    </w:p>
    <w:p w14:paraId="367476D3" w14:textId="77777777" w:rsidR="001F3DF9" w:rsidRDefault="001F3DF9" w:rsidP="001F3DF9">
      <w:pPr>
        <w:numPr>
          <w:ilvl w:val="0"/>
          <w:numId w:val="1"/>
        </w:numPr>
        <w:tabs>
          <w:tab w:val="left" w:pos="360"/>
        </w:tabs>
        <w:overflowPunct/>
        <w:ind w:left="0" w:firstLine="0"/>
        <w:textAlignment w:val="auto"/>
      </w:pPr>
      <w:r>
        <w:t>Texture Cache supports two cache configurations:  Linear or Tile Mode.  Setting the Texture Cache</w:t>
      </w:r>
    </w:p>
    <w:p w14:paraId="2CFF5059" w14:textId="77777777" w:rsidR="001F3DF9" w:rsidRDefault="001F3DF9" w:rsidP="001F3DF9">
      <w:pPr>
        <w:numPr>
          <w:ilvl w:val="12"/>
          <w:numId w:val="0"/>
        </w:numPr>
        <w:tabs>
          <w:tab w:val="left" w:pos="360"/>
        </w:tabs>
      </w:pPr>
      <w:r>
        <w:t xml:space="preserve">Tile Mode, </w:t>
      </w:r>
      <w:r>
        <w:rPr>
          <w:b/>
          <w:bCs/>
          <w:i/>
          <w:iCs/>
        </w:rPr>
        <w:t>TEX_CNTRL&lt;30&gt; = 1,</w:t>
      </w:r>
      <w:r>
        <w:t xml:space="preserve"> will configure the cache lines to be a 1 page by 8 configuration.</w:t>
      </w:r>
    </w:p>
    <w:p w14:paraId="59BA3C0C" w14:textId="77777777" w:rsidR="001F3DF9" w:rsidRDefault="001F3DF9" w:rsidP="001F3DF9">
      <w:pPr>
        <w:numPr>
          <w:ilvl w:val="12"/>
          <w:numId w:val="0"/>
        </w:numPr>
        <w:tabs>
          <w:tab w:val="left" w:pos="360"/>
        </w:tabs>
      </w:pPr>
      <w:r>
        <w:t>This mode would be better for non-horizontal texture mapping applications.  In Texture Cache Linear</w:t>
      </w:r>
    </w:p>
    <w:p w14:paraId="589E90C5" w14:textId="77777777" w:rsidR="001F3DF9" w:rsidRDefault="001F3DF9" w:rsidP="001F3DF9">
      <w:pPr>
        <w:numPr>
          <w:ilvl w:val="12"/>
          <w:numId w:val="0"/>
        </w:numPr>
        <w:tabs>
          <w:tab w:val="left" w:pos="360"/>
        </w:tabs>
      </w:pPr>
      <w:r>
        <w:t xml:space="preserve">Mode, </w:t>
      </w:r>
      <w:r>
        <w:rPr>
          <w:b/>
          <w:bCs/>
          <w:i/>
          <w:iCs/>
        </w:rPr>
        <w:t>TEX_CNTRL&lt;30&gt; = 0,</w:t>
      </w:r>
      <w:r>
        <w:rPr>
          <w:b/>
          <w:bCs/>
        </w:rPr>
        <w:t xml:space="preserve"> </w:t>
      </w:r>
      <w:r>
        <w:t>cache will be configured as 8 pages by 1.  This mode would be better</w:t>
      </w:r>
    </w:p>
    <w:p w14:paraId="5624AB6F" w14:textId="77777777" w:rsidR="001F3DF9" w:rsidRDefault="001F3DF9" w:rsidP="001F3DF9">
      <w:pPr>
        <w:numPr>
          <w:ilvl w:val="12"/>
          <w:numId w:val="0"/>
        </w:numPr>
        <w:tabs>
          <w:tab w:val="left" w:pos="360"/>
        </w:tabs>
      </w:pPr>
      <w:r>
        <w:t xml:space="preserve">for horizontal texture mapping applications, e.g. rectangular video clip acceleration. </w:t>
      </w:r>
    </w:p>
    <w:p w14:paraId="57D1A14E" w14:textId="77777777" w:rsidR="001F3DF9" w:rsidRDefault="001F3DF9" w:rsidP="001F3DF9">
      <w:pPr>
        <w:numPr>
          <w:ilvl w:val="12"/>
          <w:numId w:val="0"/>
        </w:numPr>
        <w:tabs>
          <w:tab w:val="left" w:pos="360"/>
        </w:tabs>
      </w:pPr>
      <w:r>
        <w:t xml:space="preserve"> </w:t>
      </w:r>
    </w:p>
    <w:p w14:paraId="20262154" w14:textId="77777777" w:rsidR="001F3DF9" w:rsidRDefault="001F3DF9" w:rsidP="001F3DF9">
      <w:pPr>
        <w:numPr>
          <w:ilvl w:val="0"/>
          <w:numId w:val="1"/>
        </w:numPr>
        <w:tabs>
          <w:tab w:val="left" w:pos="360"/>
        </w:tabs>
        <w:overflowPunct/>
        <w:ind w:left="0" w:firstLine="0"/>
        <w:textAlignment w:val="auto"/>
      </w:pPr>
      <w:r>
        <w:t>To enable 3D Texture Color Range Keying, set  (</w:t>
      </w:r>
      <w:r>
        <w:rPr>
          <w:b/>
          <w:bCs/>
          <w:i/>
          <w:iCs/>
        </w:rPr>
        <w:t>3D_CNTRL&lt;15&gt; = 1)</w:t>
      </w:r>
      <w:r>
        <w:t>.  To set the</w:t>
      </w:r>
    </w:p>
    <w:p w14:paraId="71D94DE2" w14:textId="77777777" w:rsidR="001F3DF9" w:rsidRDefault="001F3DF9" w:rsidP="001F3DF9">
      <w:pPr>
        <w:numPr>
          <w:ilvl w:val="12"/>
          <w:numId w:val="0"/>
        </w:numPr>
        <w:tabs>
          <w:tab w:val="left" w:pos="360"/>
        </w:tabs>
      </w:pPr>
      <w:r>
        <w:t>3D High Color Key value, set KEY_3D_HI.  Similarly, the low value would be set in</w:t>
      </w:r>
    </w:p>
    <w:p w14:paraId="388DC40C" w14:textId="04FA819E" w:rsidR="001F3DF9" w:rsidRDefault="001F3DF9" w:rsidP="001F3DF9">
      <w:pPr>
        <w:numPr>
          <w:ilvl w:val="12"/>
          <w:numId w:val="0"/>
        </w:numPr>
        <w:tabs>
          <w:tab w:val="left" w:pos="360"/>
        </w:tabs>
      </w:pPr>
      <w:r>
        <w:t xml:space="preserve">KEY_3D_LOW.   </w:t>
      </w:r>
      <w:r w:rsidR="00E82776">
        <w:t>GPLGPU</w:t>
      </w:r>
      <w:r>
        <w:t xml:space="preserve"> supports inclusive as well as exclusive color range keying.</w:t>
      </w:r>
    </w:p>
    <w:p w14:paraId="31A6DE65" w14:textId="77777777" w:rsidR="001F3DF9" w:rsidRDefault="001F3DF9" w:rsidP="001F3DF9">
      <w:pPr>
        <w:numPr>
          <w:ilvl w:val="12"/>
          <w:numId w:val="0"/>
        </w:numPr>
        <w:tabs>
          <w:tab w:val="left" w:pos="360"/>
        </w:tabs>
      </w:pPr>
      <w:r>
        <w:t>For inclusive color range keying, set the 3D Key Polarity bit  (</w:t>
      </w:r>
      <w:r>
        <w:rPr>
          <w:b/>
          <w:bCs/>
          <w:i/>
          <w:iCs/>
        </w:rPr>
        <w:t>3D_CNTRL&lt;14&gt;)</w:t>
      </w:r>
      <w:r>
        <w:t xml:space="preserve"> to 0.</w:t>
      </w:r>
    </w:p>
    <w:p w14:paraId="69AEA0F4" w14:textId="77777777" w:rsidR="001F3DF9" w:rsidRDefault="001F3DF9" w:rsidP="001F3DF9">
      <w:pPr>
        <w:numPr>
          <w:ilvl w:val="12"/>
          <w:numId w:val="0"/>
        </w:numPr>
        <w:tabs>
          <w:tab w:val="left" w:pos="360"/>
        </w:tabs>
      </w:pPr>
      <w:r>
        <w:t>Otherwise, setting it to one, would enable exclusive 3D color range keying.  The Color keying</w:t>
      </w:r>
    </w:p>
    <w:p w14:paraId="6B61AFCB" w14:textId="77777777" w:rsidR="001F3DF9" w:rsidRDefault="001F3DF9" w:rsidP="001F3DF9">
      <w:pPr>
        <w:numPr>
          <w:ilvl w:val="12"/>
          <w:numId w:val="0"/>
        </w:numPr>
        <w:tabs>
          <w:tab w:val="left" w:pos="360"/>
        </w:tabs>
      </w:pPr>
      <w:r>
        <w:t>is performed on all texels requested and before any filtering or processing has occurred.</w:t>
      </w:r>
    </w:p>
    <w:p w14:paraId="1DA1E1F4" w14:textId="77777777" w:rsidR="001F3DF9" w:rsidRDefault="001F3DF9" w:rsidP="001F3DF9">
      <w:pPr>
        <w:numPr>
          <w:ilvl w:val="12"/>
          <w:numId w:val="0"/>
        </w:numPr>
        <w:tabs>
          <w:tab w:val="left" w:pos="360"/>
        </w:tabs>
      </w:pPr>
      <w:r>
        <w:t>In other words, it is performed on the unmodified texels.</w:t>
      </w:r>
    </w:p>
    <w:p w14:paraId="666613FF" w14:textId="77777777" w:rsidR="001F3DF9" w:rsidRDefault="001F3DF9" w:rsidP="001F3DF9">
      <w:pPr>
        <w:numPr>
          <w:ilvl w:val="12"/>
          <w:numId w:val="0"/>
        </w:numPr>
        <w:tabs>
          <w:tab w:val="left" w:pos="360"/>
        </w:tabs>
      </w:pPr>
      <w:r>
        <w:br w:type="page"/>
      </w:r>
    </w:p>
    <w:p w14:paraId="751A0CFA" w14:textId="663580CA" w:rsidR="001F3DF9" w:rsidRDefault="008E348E" w:rsidP="001F3DF9">
      <w:pPr>
        <w:numPr>
          <w:ilvl w:val="0"/>
          <w:numId w:val="1"/>
        </w:numPr>
        <w:tabs>
          <w:tab w:val="left" w:pos="360"/>
        </w:tabs>
        <w:overflowPunct/>
        <w:ind w:left="0" w:firstLine="0"/>
        <w:textAlignment w:val="auto"/>
      </w:pPr>
      <w:r>
        <w:t>GPLGPU</w:t>
      </w:r>
      <w:r w:rsidR="001F3DF9">
        <w:t xml:space="preserve"> supports integer- and 0.5-centered pixel and texel coordinates.  This gives </w:t>
      </w:r>
    </w:p>
    <w:p w14:paraId="0370CFE1" w14:textId="21A42AD1" w:rsidR="001F3DF9" w:rsidRDefault="001F3DF9" w:rsidP="001F3DF9">
      <w:pPr>
        <w:tabs>
          <w:tab w:val="left" w:pos="360"/>
        </w:tabs>
      </w:pPr>
      <w:r>
        <w:tab/>
      </w:r>
      <w:r w:rsidR="008E348E">
        <w:t>GPLGPU</w:t>
      </w:r>
      <w:r>
        <w:t xml:space="preserve"> flexibility to support various different 3D API’s specifications, i.e. Direct3D vs</w:t>
      </w:r>
    </w:p>
    <w:p w14:paraId="19E3A45C" w14:textId="77777777" w:rsidR="001F3DF9" w:rsidRDefault="001F3DF9" w:rsidP="001F3DF9">
      <w:pPr>
        <w:tabs>
          <w:tab w:val="left" w:pos="360"/>
        </w:tabs>
      </w:pPr>
      <w:r>
        <w:tab/>
        <w:t>OpenGL.  For integer-centered pixels, set (</w:t>
      </w:r>
      <w:r>
        <w:rPr>
          <w:b/>
          <w:bCs/>
          <w:i/>
          <w:iCs/>
        </w:rPr>
        <w:t xml:space="preserve">3D_CNTRL&lt;21&gt;) </w:t>
      </w:r>
      <w:r>
        <w:t>to 0.  For 0.5-centered pixels, set</w:t>
      </w:r>
    </w:p>
    <w:p w14:paraId="4D252B0C" w14:textId="77777777" w:rsidR="001F3DF9" w:rsidRDefault="001F3DF9" w:rsidP="001F3DF9">
      <w:pPr>
        <w:tabs>
          <w:tab w:val="left" w:pos="360"/>
        </w:tabs>
      </w:pPr>
      <w:r>
        <w:tab/>
        <w:t>(</w:t>
      </w:r>
      <w:r>
        <w:rPr>
          <w:b/>
          <w:bCs/>
          <w:i/>
          <w:iCs/>
        </w:rPr>
        <w:t xml:space="preserve">3D_CNTRL&lt;21&gt;) </w:t>
      </w:r>
      <w:r>
        <w:t>to 1.  For integer-centered texels, set (</w:t>
      </w:r>
      <w:r>
        <w:rPr>
          <w:b/>
          <w:bCs/>
          <w:i/>
          <w:iCs/>
        </w:rPr>
        <w:t xml:space="preserve">3D_CNTRL&lt;26&gt;) </w:t>
      </w:r>
      <w:r>
        <w:t xml:space="preserve">to 0.  For 0.5-centered </w:t>
      </w:r>
      <w:r>
        <w:tab/>
        <w:t>texels, set (</w:t>
      </w:r>
      <w:r>
        <w:rPr>
          <w:b/>
          <w:bCs/>
          <w:i/>
          <w:iCs/>
        </w:rPr>
        <w:t xml:space="preserve">3D_CNTRL&lt;26&gt;) </w:t>
      </w:r>
      <w:r>
        <w:t>to 1.</w:t>
      </w:r>
    </w:p>
    <w:p w14:paraId="25F14C18" w14:textId="77777777" w:rsidR="001F3DF9" w:rsidRDefault="001F3DF9" w:rsidP="001F3DF9">
      <w:pPr>
        <w:tabs>
          <w:tab w:val="left" w:pos="360"/>
        </w:tabs>
      </w:pPr>
    </w:p>
    <w:p w14:paraId="01B596DD" w14:textId="38D6FA17" w:rsidR="001F3DF9" w:rsidRDefault="001F3DF9" w:rsidP="00D0078A">
      <w:pPr>
        <w:numPr>
          <w:ilvl w:val="12"/>
          <w:numId w:val="0"/>
        </w:numPr>
        <w:tabs>
          <w:tab w:val="left" w:pos="360"/>
        </w:tabs>
        <w:overflowPunct/>
        <w:textAlignment w:val="auto"/>
      </w:pPr>
      <w:r>
        <w:t xml:space="preserve">For backward compatibility </w:t>
      </w:r>
      <w:r w:rsidR="008E348E">
        <w:t>GPLGPU</w:t>
      </w:r>
      <w:r>
        <w:t xml:space="preserve"> supports a special 8bpt index</w:t>
      </w:r>
      <w:r w:rsidR="008E348E">
        <w:t xml:space="preserve"> </w:t>
      </w:r>
      <w:r>
        <w:t>mode.  By setting (</w:t>
      </w:r>
      <w:r w:rsidRPr="008E348E">
        <w:rPr>
          <w:b/>
          <w:bCs/>
          <w:i/>
          <w:iCs/>
        </w:rPr>
        <w:t xml:space="preserve">3D_CNTRL&lt;29&gt;) </w:t>
      </w:r>
      <w:r>
        <w:t xml:space="preserve">to 1, and setting </w:t>
      </w:r>
      <w:r w:rsidRPr="008E348E">
        <w:rPr>
          <w:b/>
          <w:bCs/>
          <w:i/>
          <w:iCs/>
        </w:rPr>
        <w:t>(TEX_CN</w:t>
      </w:r>
      <w:r w:rsidR="008E348E">
        <w:rPr>
          <w:b/>
          <w:bCs/>
          <w:i/>
          <w:iCs/>
        </w:rPr>
        <w:t xml:space="preserve">TRL&lt;29:24&gt; = 0x0D, 8-bit index </w:t>
      </w:r>
      <w:r w:rsidRPr="008E348E">
        <w:rPr>
          <w:b/>
          <w:bCs/>
          <w:i/>
          <w:iCs/>
        </w:rPr>
        <w:t>mode)</w:t>
      </w:r>
      <w:r>
        <w:t xml:space="preserve">, the triangle will be texture-mapped (Nearest mode must also be set) with the 8-bit index </w:t>
      </w:r>
      <w:r>
        <w:tab/>
        <w:t xml:space="preserve">texture image.  This mode will then use 8-bit value to index into the DAC palette to deliver the </w:t>
      </w:r>
    </w:p>
    <w:p w14:paraId="2E694041" w14:textId="77777777" w:rsidR="001F3DF9" w:rsidRDefault="001F3DF9" w:rsidP="001F3DF9">
      <w:pPr>
        <w:numPr>
          <w:ilvl w:val="12"/>
          <w:numId w:val="0"/>
        </w:numPr>
        <w:tabs>
          <w:tab w:val="left" w:pos="360"/>
        </w:tabs>
      </w:pPr>
      <w:r>
        <w:t xml:space="preserve">palettized result. </w:t>
      </w:r>
    </w:p>
    <w:p w14:paraId="16D2B84A" w14:textId="77777777" w:rsidR="001F3DF9" w:rsidRDefault="001F3DF9" w:rsidP="001F3DF9">
      <w:pPr>
        <w:numPr>
          <w:ilvl w:val="12"/>
          <w:numId w:val="0"/>
        </w:numPr>
        <w:tabs>
          <w:tab w:val="left" w:pos="360"/>
        </w:tabs>
      </w:pPr>
      <w:r>
        <w:t xml:space="preserve"> </w:t>
      </w:r>
    </w:p>
    <w:p w14:paraId="2CF49B9E" w14:textId="77777777" w:rsidR="001F3DF9" w:rsidRDefault="001F3DF9" w:rsidP="001F3DF9">
      <w:pPr>
        <w:numPr>
          <w:ilvl w:val="0"/>
          <w:numId w:val="1"/>
        </w:numPr>
        <w:tabs>
          <w:tab w:val="left" w:pos="360"/>
        </w:tabs>
        <w:overflowPunct/>
        <w:ind w:left="0" w:firstLine="0"/>
        <w:textAlignment w:val="auto"/>
      </w:pPr>
      <w:r>
        <w:t>To select which RGB value will be displayed, there is an RGB_SELECT bit (</w:t>
      </w:r>
      <w:r>
        <w:rPr>
          <w:b/>
          <w:bCs/>
          <w:i/>
          <w:iCs/>
        </w:rPr>
        <w:t>3D_CNTRL&lt;19&gt;)</w:t>
      </w:r>
      <w:r>
        <w:t xml:space="preserve"> which</w:t>
      </w:r>
    </w:p>
    <w:p w14:paraId="3F02C0BC" w14:textId="77777777" w:rsidR="001F3DF9" w:rsidRDefault="001F3DF9" w:rsidP="001F3DF9">
      <w:pPr>
        <w:numPr>
          <w:ilvl w:val="12"/>
          <w:numId w:val="0"/>
        </w:numPr>
        <w:tabs>
          <w:tab w:val="left" w:pos="360"/>
        </w:tabs>
      </w:pPr>
      <w:r>
        <w:t>would select the RGB value either from the texture image or the vertices.  Setting it to 0 would select</w:t>
      </w:r>
    </w:p>
    <w:p w14:paraId="67A8B8F2" w14:textId="77777777" w:rsidR="001F3DF9" w:rsidRDefault="001F3DF9" w:rsidP="001F3DF9">
      <w:pPr>
        <w:numPr>
          <w:ilvl w:val="12"/>
          <w:numId w:val="0"/>
        </w:numPr>
        <w:tabs>
          <w:tab w:val="left" w:pos="360"/>
        </w:tabs>
      </w:pPr>
      <w:r>
        <w:t>the RGB from the texture image.  Setting it to 1 will select RGB from the vertices.</w:t>
      </w:r>
    </w:p>
    <w:p w14:paraId="4ECC1526" w14:textId="77777777" w:rsidR="001F3DF9" w:rsidRDefault="001F3DF9" w:rsidP="001F3DF9">
      <w:pPr>
        <w:tabs>
          <w:tab w:val="left" w:pos="360"/>
        </w:tabs>
      </w:pPr>
    </w:p>
    <w:p w14:paraId="0654289A" w14:textId="77777777" w:rsidR="001F3DF9" w:rsidRDefault="001F3DF9" w:rsidP="001F3DF9">
      <w:pPr>
        <w:pStyle w:val="Heading4"/>
        <w:ind w:firstLine="720"/>
      </w:pPr>
      <w:r>
        <w:rPr>
          <w:rFonts w:ascii="Times New Roman" w:hAnsi="Times New Roman"/>
          <w:sz w:val="18"/>
          <w:szCs w:val="18"/>
        </w:rPr>
        <w:t>A.11.10</w:t>
      </w:r>
      <w:r>
        <w:rPr>
          <w:rFonts w:ascii="Times New Roman" w:hAnsi="Times New Roman"/>
          <w:sz w:val="18"/>
          <w:szCs w:val="18"/>
        </w:rPr>
        <w:tab/>
        <w:t xml:space="preserve"> Pixel Color Table</w:t>
      </w:r>
    </w:p>
    <w:p w14:paraId="65A64E98" w14:textId="77777777" w:rsidR="001F3DF9" w:rsidRDefault="001F3DF9" w:rsidP="001F3DF9">
      <w:pPr>
        <w:tabs>
          <w:tab w:val="left" w:pos="360"/>
        </w:tabs>
        <w:rPr>
          <w:b/>
          <w:bCs/>
        </w:rPr>
      </w:pPr>
    </w:p>
    <w:p w14:paraId="38221554" w14:textId="77777777" w:rsidR="001F3DF9" w:rsidRDefault="001F3DF9" w:rsidP="001F3DF9">
      <w:pPr>
        <w:tabs>
          <w:tab w:val="left" w:pos="360"/>
        </w:tabs>
        <w:rPr>
          <w:u w:val="single"/>
        </w:rPr>
      </w:pPr>
      <w:r>
        <w:rPr>
          <w:b/>
          <w:bCs/>
          <w:u w:val="single"/>
        </w:rPr>
        <w:t>Non_Texel_Color Priority</w:t>
      </w:r>
    </w:p>
    <w:p w14:paraId="0E9917E0" w14:textId="77777777" w:rsidR="001F3DF9" w:rsidRDefault="001F3DF9" w:rsidP="001F3DF9">
      <w:pPr>
        <w:numPr>
          <w:ilvl w:val="0"/>
          <w:numId w:val="18"/>
        </w:numPr>
        <w:tabs>
          <w:tab w:val="left" w:pos="360"/>
        </w:tabs>
        <w:overflowPunct/>
        <w:ind w:left="0" w:firstLine="0"/>
        <w:textAlignment w:val="auto"/>
      </w:pPr>
      <w:r>
        <w:t>Foreground Color if SOLID (</w:t>
      </w:r>
      <w:r>
        <w:rPr>
          <w:b/>
          <w:bCs/>
          <w:i/>
          <w:iCs/>
        </w:rPr>
        <w:t>CMD&lt;16&gt;</w:t>
      </w:r>
      <w:r>
        <w:t xml:space="preserve"> = 1) is enabled.</w:t>
      </w:r>
    </w:p>
    <w:p w14:paraId="2235B67B" w14:textId="77777777" w:rsidR="001F3DF9" w:rsidRDefault="001F3DF9" w:rsidP="001F3DF9">
      <w:pPr>
        <w:numPr>
          <w:ilvl w:val="12"/>
          <w:numId w:val="0"/>
        </w:numPr>
        <w:tabs>
          <w:tab w:val="left" w:pos="360"/>
        </w:tabs>
      </w:pPr>
      <w:r>
        <w:rPr>
          <w:b/>
          <w:bCs/>
          <w:i/>
          <w:iCs/>
        </w:rPr>
        <w:t>If RGB_Select is set to 1:</w:t>
      </w:r>
    </w:p>
    <w:p w14:paraId="01A658D1" w14:textId="77777777" w:rsidR="001F3DF9" w:rsidRDefault="001F3DF9" w:rsidP="001F3DF9">
      <w:pPr>
        <w:numPr>
          <w:ilvl w:val="0"/>
          <w:numId w:val="18"/>
        </w:numPr>
        <w:tabs>
          <w:tab w:val="left" w:pos="360"/>
        </w:tabs>
        <w:overflowPunct/>
        <w:ind w:left="0" w:firstLine="0"/>
        <w:textAlignment w:val="auto"/>
      </w:pPr>
      <w:r>
        <w:t>Background Color if internal pattern bit is set to zero.</w:t>
      </w:r>
    </w:p>
    <w:p w14:paraId="65A9EC04" w14:textId="77777777" w:rsidR="001F3DF9" w:rsidRDefault="001F3DF9" w:rsidP="001F3DF9">
      <w:pPr>
        <w:numPr>
          <w:ilvl w:val="0"/>
          <w:numId w:val="18"/>
        </w:numPr>
        <w:tabs>
          <w:tab w:val="left" w:pos="360"/>
        </w:tabs>
        <w:overflowPunct/>
        <w:ind w:left="0" w:firstLine="0"/>
        <w:textAlignment w:val="auto"/>
      </w:pPr>
      <w:r>
        <w:t xml:space="preserve">Foreground Color if internal pattern bit is set to one and </w:t>
      </w:r>
    </w:p>
    <w:p w14:paraId="42D04818" w14:textId="77777777" w:rsidR="001F3DF9" w:rsidRDefault="001F3DF9" w:rsidP="001F3DF9">
      <w:pPr>
        <w:numPr>
          <w:ilvl w:val="12"/>
          <w:numId w:val="0"/>
        </w:numPr>
        <w:tabs>
          <w:tab w:val="left" w:pos="360"/>
        </w:tabs>
      </w:pPr>
      <w:r>
        <w:tab/>
        <w:t>Gouraud Shading is not set.</w:t>
      </w:r>
    </w:p>
    <w:p w14:paraId="4B6AA293" w14:textId="77777777" w:rsidR="001F3DF9" w:rsidRDefault="001F3DF9" w:rsidP="001F3DF9">
      <w:pPr>
        <w:numPr>
          <w:ilvl w:val="0"/>
          <w:numId w:val="19"/>
        </w:numPr>
        <w:tabs>
          <w:tab w:val="left" w:pos="360"/>
        </w:tabs>
        <w:overflowPunct/>
        <w:ind w:left="0" w:firstLine="0"/>
        <w:textAlignment w:val="auto"/>
      </w:pPr>
      <w:r>
        <w:t xml:space="preserve">Interpolated Gouraud Shaded Color if internal pattern bit is set to one and </w:t>
      </w:r>
    </w:p>
    <w:p w14:paraId="54EBC3C8" w14:textId="77777777" w:rsidR="001F3DF9" w:rsidRDefault="001F3DF9" w:rsidP="001F3DF9">
      <w:pPr>
        <w:tabs>
          <w:tab w:val="left" w:pos="360"/>
        </w:tabs>
      </w:pPr>
      <w:r>
        <w:tab/>
        <w:t>Gouraud Shading is set.</w:t>
      </w:r>
    </w:p>
    <w:p w14:paraId="73C2BC73" w14:textId="77777777" w:rsidR="001F3DF9" w:rsidRDefault="001F3DF9" w:rsidP="001F3DF9">
      <w:pPr>
        <w:tabs>
          <w:tab w:val="left" w:pos="360"/>
        </w:tabs>
      </w:pPr>
      <w:r>
        <w:tab/>
      </w:r>
      <w:r>
        <w:rPr>
          <w:b/>
          <w:bCs/>
          <w:i/>
          <w:iCs/>
        </w:rPr>
        <w:t>Else (RGB_Select is set to 0)</w:t>
      </w:r>
    </w:p>
    <w:p w14:paraId="10C47E18" w14:textId="77777777" w:rsidR="001F3DF9" w:rsidRDefault="001F3DF9" w:rsidP="001F3DF9">
      <w:pPr>
        <w:tabs>
          <w:tab w:val="left" w:pos="360"/>
        </w:tabs>
      </w:pPr>
      <w:r>
        <w:rPr>
          <w:b/>
          <w:bCs/>
          <w:u w:val="single"/>
        </w:rPr>
        <w:t>Texel_Color Priority</w:t>
      </w:r>
      <w:r>
        <w:t xml:space="preserve"> (When texture mode (</w:t>
      </w:r>
      <w:r>
        <w:rPr>
          <w:b/>
          <w:bCs/>
          <w:i/>
          <w:iCs/>
        </w:rPr>
        <w:t>TEX_CNTRL&lt;0&gt;</w:t>
      </w:r>
      <w:r>
        <w:t xml:space="preserve"> = 1) is enabled.)</w:t>
      </w:r>
    </w:p>
    <w:p w14:paraId="5D260B00" w14:textId="77777777" w:rsidR="001F3DF9" w:rsidRDefault="001F3DF9" w:rsidP="001F3DF9">
      <w:pPr>
        <w:numPr>
          <w:ilvl w:val="0"/>
          <w:numId w:val="20"/>
        </w:numPr>
        <w:tabs>
          <w:tab w:val="left" w:pos="360"/>
        </w:tabs>
        <w:overflowPunct/>
        <w:ind w:left="0" w:firstLine="0"/>
        <w:textAlignment w:val="auto"/>
      </w:pPr>
      <w:r>
        <w:t>Modulated Texel Color corresponds to a modulated, blended or filtered Texel Color.</w:t>
      </w:r>
    </w:p>
    <w:p w14:paraId="1780E641" w14:textId="77777777" w:rsidR="001F3DF9" w:rsidRDefault="001F3DF9" w:rsidP="001F3DF9">
      <w:pPr>
        <w:numPr>
          <w:ilvl w:val="0"/>
          <w:numId w:val="20"/>
        </w:numPr>
        <w:tabs>
          <w:tab w:val="left" w:pos="360"/>
        </w:tabs>
        <w:overflowPunct/>
        <w:ind w:left="0" w:firstLine="0"/>
        <w:textAlignment w:val="auto"/>
      </w:pPr>
      <w:r>
        <w:t>Texel Color.</w:t>
      </w:r>
    </w:p>
    <w:p w14:paraId="470E0AA1" w14:textId="77777777" w:rsidR="001F3DF9" w:rsidRDefault="001F3DF9" w:rsidP="001F3DF9">
      <w:pPr>
        <w:tabs>
          <w:tab w:val="left" w:pos="360"/>
        </w:tabs>
      </w:pPr>
    </w:p>
    <w:p w14:paraId="00BA931E" w14:textId="77777777" w:rsidR="001F3DF9" w:rsidRDefault="001F3DF9" w:rsidP="001F3DF9">
      <w:pPr>
        <w:ind w:left="1440"/>
      </w:pPr>
    </w:p>
    <w:p w14:paraId="10AA8419" w14:textId="77777777" w:rsidR="001F3DF9" w:rsidRDefault="001F3DF9" w:rsidP="001F3DF9">
      <w:pPr>
        <w:jc w:val="both"/>
        <w:rPr>
          <w:b/>
          <w:bCs/>
        </w:rPr>
      </w:pPr>
      <w:r>
        <w:rPr>
          <w:b/>
          <w:bCs/>
        </w:rPr>
        <w:t xml:space="preserve">A.11.11 </w:t>
      </w:r>
      <w:r>
        <w:rPr>
          <w:b/>
          <w:bCs/>
        </w:rPr>
        <w:tab/>
        <w:t>OpenGL Texture Environment and Texture Functions</w:t>
      </w:r>
    </w:p>
    <w:p w14:paraId="789A6E46" w14:textId="77777777" w:rsidR="001F3DF9" w:rsidRDefault="001F3DF9" w:rsidP="001F3DF9">
      <w:pPr>
        <w:jc w:val="both"/>
        <w:rPr>
          <w:b/>
          <w:bCs/>
        </w:rPr>
      </w:pPr>
    </w:p>
    <w:p w14:paraId="57856BCD" w14:textId="77777777" w:rsidR="001F3DF9" w:rsidRDefault="001F3DF9" w:rsidP="001F3DF9">
      <w:pPr>
        <w:jc w:val="both"/>
        <w:rPr>
          <w:b/>
          <w:bCs/>
        </w:rPr>
      </w:pPr>
      <w:r>
        <w:rPr>
          <w:b/>
          <w:bCs/>
        </w:rPr>
        <w:t>Please refer to the OpenGL Specification 1.1, Chapter 3.8.5 and 3.8.6, Table 3.10 and 3.11 for more details.</w:t>
      </w:r>
    </w:p>
    <w:p w14:paraId="34857D27" w14:textId="77777777" w:rsidR="001F3DF9" w:rsidRDefault="001F3DF9" w:rsidP="001F3DF9">
      <w:pPr>
        <w:jc w:val="both"/>
        <w:rPr>
          <w:b/>
          <w:bCs/>
        </w:rPr>
      </w:pPr>
    </w:p>
    <w:p w14:paraId="001F074E" w14:textId="77777777" w:rsidR="001F3DF9" w:rsidRDefault="001F3DF9" w:rsidP="001F3DF9">
      <w:pPr>
        <w:jc w:val="both"/>
      </w:pPr>
      <w:r>
        <w:t>The following registers are used in the table to generate all of the OpenGL functions.</w:t>
      </w:r>
    </w:p>
    <w:p w14:paraId="4167EF69" w14:textId="77777777" w:rsidR="001F3DF9" w:rsidRDefault="001F3DF9" w:rsidP="001F3DF9">
      <w:pPr>
        <w:jc w:val="both"/>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008"/>
        <w:gridCol w:w="4896"/>
        <w:gridCol w:w="2952"/>
      </w:tblGrid>
      <w:tr w:rsidR="001F3DF9" w14:paraId="031A1C79" w14:textId="77777777" w:rsidTr="002E6C7C">
        <w:trPr>
          <w:trHeight w:val="240"/>
        </w:trPr>
        <w:tc>
          <w:tcPr>
            <w:tcW w:w="1008" w:type="dxa"/>
          </w:tcPr>
          <w:p w14:paraId="4B587233" w14:textId="77777777" w:rsidR="001F3DF9" w:rsidRDefault="001F3DF9" w:rsidP="002E6C7C">
            <w:pPr>
              <w:jc w:val="both"/>
              <w:rPr>
                <w:b/>
                <w:bCs/>
              </w:rPr>
            </w:pPr>
            <w:r>
              <w:rPr>
                <w:b/>
                <w:bCs/>
              </w:rPr>
              <w:t>Control</w:t>
            </w:r>
          </w:p>
        </w:tc>
        <w:tc>
          <w:tcPr>
            <w:tcW w:w="4896" w:type="dxa"/>
          </w:tcPr>
          <w:p w14:paraId="1B21FBB3" w14:textId="77777777" w:rsidR="001F3DF9" w:rsidRDefault="001F3DF9" w:rsidP="002E6C7C">
            <w:pPr>
              <w:jc w:val="both"/>
              <w:rPr>
                <w:b/>
                <w:bCs/>
              </w:rPr>
            </w:pPr>
            <w:r>
              <w:rPr>
                <w:b/>
                <w:bCs/>
              </w:rPr>
              <w:t>Definition</w:t>
            </w:r>
          </w:p>
        </w:tc>
        <w:tc>
          <w:tcPr>
            <w:tcW w:w="2952" w:type="dxa"/>
          </w:tcPr>
          <w:p w14:paraId="01C1CE75" w14:textId="77777777" w:rsidR="001F3DF9" w:rsidRDefault="001F3DF9" w:rsidP="002E6C7C">
            <w:pPr>
              <w:jc w:val="both"/>
              <w:rPr>
                <w:b/>
                <w:bCs/>
              </w:rPr>
            </w:pPr>
            <w:r>
              <w:rPr>
                <w:b/>
                <w:bCs/>
              </w:rPr>
              <w:t>Register Location</w:t>
            </w:r>
          </w:p>
        </w:tc>
      </w:tr>
      <w:tr w:rsidR="001F3DF9" w14:paraId="423ACD1D" w14:textId="77777777" w:rsidTr="002E6C7C">
        <w:trPr>
          <w:trHeight w:val="240"/>
        </w:trPr>
        <w:tc>
          <w:tcPr>
            <w:tcW w:w="1008" w:type="dxa"/>
          </w:tcPr>
          <w:p w14:paraId="1BC309C1" w14:textId="77777777" w:rsidR="001F3DF9" w:rsidRDefault="001F3DF9" w:rsidP="002E6C7C">
            <w:pPr>
              <w:jc w:val="both"/>
            </w:pPr>
            <w:r>
              <w:t>ABS</w:t>
            </w:r>
          </w:p>
        </w:tc>
        <w:tc>
          <w:tcPr>
            <w:tcW w:w="4896" w:type="dxa"/>
          </w:tcPr>
          <w:p w14:paraId="2459F9A4" w14:textId="77777777" w:rsidR="001F3DF9" w:rsidRDefault="001F3DF9" w:rsidP="002E6C7C">
            <w:pPr>
              <w:jc w:val="both"/>
            </w:pPr>
            <w:r>
              <w:t>Alpha Blend Select</w:t>
            </w:r>
          </w:p>
        </w:tc>
        <w:tc>
          <w:tcPr>
            <w:tcW w:w="2952" w:type="dxa"/>
          </w:tcPr>
          <w:p w14:paraId="2ACAD42F" w14:textId="77777777" w:rsidR="001F3DF9" w:rsidRDefault="001F3DF9" w:rsidP="002E6C7C">
            <w:pPr>
              <w:jc w:val="both"/>
            </w:pPr>
            <w:r>
              <w:t>3D_CTRL[17]</w:t>
            </w:r>
          </w:p>
        </w:tc>
      </w:tr>
      <w:tr w:rsidR="001F3DF9" w14:paraId="4D4A7DD7" w14:textId="77777777" w:rsidTr="002E6C7C">
        <w:trPr>
          <w:trHeight w:val="240"/>
        </w:trPr>
        <w:tc>
          <w:tcPr>
            <w:tcW w:w="1008" w:type="dxa"/>
          </w:tcPr>
          <w:p w14:paraId="64DBBAA8" w14:textId="77777777" w:rsidR="001F3DF9" w:rsidRDefault="001F3DF9" w:rsidP="002E6C7C">
            <w:pPr>
              <w:jc w:val="both"/>
            </w:pPr>
            <w:r>
              <w:t>TBS</w:t>
            </w:r>
          </w:p>
        </w:tc>
        <w:tc>
          <w:tcPr>
            <w:tcW w:w="4896" w:type="dxa"/>
          </w:tcPr>
          <w:p w14:paraId="5C94B92A" w14:textId="77777777" w:rsidR="001F3DF9" w:rsidRDefault="001F3DF9" w:rsidP="002E6C7C">
            <w:pPr>
              <w:jc w:val="both"/>
            </w:pPr>
            <w:r>
              <w:t>Texture Blend Select</w:t>
            </w:r>
          </w:p>
        </w:tc>
        <w:tc>
          <w:tcPr>
            <w:tcW w:w="2952" w:type="dxa"/>
          </w:tcPr>
          <w:p w14:paraId="50905CF2" w14:textId="77777777" w:rsidR="001F3DF9" w:rsidRDefault="001F3DF9" w:rsidP="002E6C7C">
            <w:pPr>
              <w:jc w:val="both"/>
            </w:pPr>
            <w:r>
              <w:t>3D_CTRL[18]</w:t>
            </w:r>
          </w:p>
        </w:tc>
      </w:tr>
      <w:tr w:rsidR="001F3DF9" w14:paraId="4A55A898" w14:textId="77777777" w:rsidTr="002E6C7C">
        <w:trPr>
          <w:trHeight w:val="240"/>
        </w:trPr>
        <w:tc>
          <w:tcPr>
            <w:tcW w:w="1008" w:type="dxa"/>
          </w:tcPr>
          <w:p w14:paraId="3DCA7759" w14:textId="77777777" w:rsidR="001F3DF9" w:rsidRDefault="001F3DF9" w:rsidP="002E6C7C">
            <w:pPr>
              <w:jc w:val="both"/>
            </w:pPr>
            <w:r>
              <w:t>RSEL</w:t>
            </w:r>
          </w:p>
        </w:tc>
        <w:tc>
          <w:tcPr>
            <w:tcW w:w="4896" w:type="dxa"/>
          </w:tcPr>
          <w:p w14:paraId="1B516DCC" w14:textId="77777777" w:rsidR="001F3DF9" w:rsidRDefault="001F3DF9" w:rsidP="002E6C7C">
            <w:pPr>
              <w:jc w:val="both"/>
            </w:pPr>
            <w:r>
              <w:t>RGB Select</w:t>
            </w:r>
          </w:p>
        </w:tc>
        <w:tc>
          <w:tcPr>
            <w:tcW w:w="2952" w:type="dxa"/>
          </w:tcPr>
          <w:p w14:paraId="1DEDE422" w14:textId="77777777" w:rsidR="001F3DF9" w:rsidRDefault="001F3DF9" w:rsidP="002E6C7C">
            <w:pPr>
              <w:jc w:val="both"/>
            </w:pPr>
            <w:r>
              <w:t>3D_CTRL[19]</w:t>
            </w:r>
          </w:p>
        </w:tc>
      </w:tr>
      <w:tr w:rsidR="001F3DF9" w14:paraId="0F8C84F4" w14:textId="77777777" w:rsidTr="002E6C7C">
        <w:trPr>
          <w:trHeight w:val="240"/>
        </w:trPr>
        <w:tc>
          <w:tcPr>
            <w:tcW w:w="1008" w:type="dxa"/>
          </w:tcPr>
          <w:p w14:paraId="5331AA8E" w14:textId="77777777" w:rsidR="001F3DF9" w:rsidRDefault="001F3DF9" w:rsidP="002E6C7C">
            <w:pPr>
              <w:jc w:val="both"/>
            </w:pPr>
            <w:r>
              <w:t>RM</w:t>
            </w:r>
          </w:p>
        </w:tc>
        <w:tc>
          <w:tcPr>
            <w:tcW w:w="4896" w:type="dxa"/>
          </w:tcPr>
          <w:p w14:paraId="3368F389" w14:textId="77777777" w:rsidR="001F3DF9" w:rsidRDefault="001F3DF9" w:rsidP="002E6C7C">
            <w:pPr>
              <w:jc w:val="both"/>
            </w:pPr>
            <w:r>
              <w:t>RGB Modulation</w:t>
            </w:r>
          </w:p>
        </w:tc>
        <w:tc>
          <w:tcPr>
            <w:tcW w:w="2952" w:type="dxa"/>
          </w:tcPr>
          <w:p w14:paraId="5C53A277" w14:textId="77777777" w:rsidR="001F3DF9" w:rsidRDefault="001F3DF9" w:rsidP="002E6C7C">
            <w:pPr>
              <w:jc w:val="both"/>
            </w:pPr>
            <w:r>
              <w:t>TEX_CNTRL[5]</w:t>
            </w:r>
          </w:p>
        </w:tc>
      </w:tr>
      <w:tr w:rsidR="001F3DF9" w14:paraId="4BE82F19" w14:textId="77777777" w:rsidTr="002E6C7C">
        <w:trPr>
          <w:trHeight w:val="240"/>
        </w:trPr>
        <w:tc>
          <w:tcPr>
            <w:tcW w:w="1008" w:type="dxa"/>
          </w:tcPr>
          <w:p w14:paraId="1CD53054" w14:textId="77777777" w:rsidR="001F3DF9" w:rsidRDefault="001F3DF9" w:rsidP="002E6C7C">
            <w:pPr>
              <w:jc w:val="both"/>
            </w:pPr>
            <w:r>
              <w:t>ASL</w:t>
            </w:r>
          </w:p>
        </w:tc>
        <w:tc>
          <w:tcPr>
            <w:tcW w:w="4896" w:type="dxa"/>
          </w:tcPr>
          <w:p w14:paraId="39ABB605" w14:textId="77777777" w:rsidR="001F3DF9" w:rsidRDefault="001F3DF9" w:rsidP="002E6C7C">
            <w:pPr>
              <w:jc w:val="both"/>
            </w:pPr>
            <w:r>
              <w:t>Alpha Select</w:t>
            </w:r>
          </w:p>
        </w:tc>
        <w:tc>
          <w:tcPr>
            <w:tcW w:w="2952" w:type="dxa"/>
          </w:tcPr>
          <w:p w14:paraId="0B72BDCE" w14:textId="77777777" w:rsidR="001F3DF9" w:rsidRDefault="001F3DF9" w:rsidP="002E6C7C">
            <w:pPr>
              <w:jc w:val="both"/>
            </w:pPr>
            <w:r>
              <w:t>ACNTRL[24]</w:t>
            </w:r>
          </w:p>
        </w:tc>
      </w:tr>
      <w:tr w:rsidR="001F3DF9" w14:paraId="6260C9F0" w14:textId="77777777" w:rsidTr="002E6C7C">
        <w:trPr>
          <w:trHeight w:val="240"/>
        </w:trPr>
        <w:tc>
          <w:tcPr>
            <w:tcW w:w="1008" w:type="dxa"/>
          </w:tcPr>
          <w:p w14:paraId="2563B2D1" w14:textId="77777777" w:rsidR="001F3DF9" w:rsidRDefault="001F3DF9" w:rsidP="002E6C7C">
            <w:pPr>
              <w:jc w:val="both"/>
            </w:pPr>
            <w:r>
              <w:t>AMD</w:t>
            </w:r>
          </w:p>
        </w:tc>
        <w:tc>
          <w:tcPr>
            <w:tcW w:w="4896" w:type="dxa"/>
          </w:tcPr>
          <w:p w14:paraId="7CCFC281" w14:textId="77777777" w:rsidR="001F3DF9" w:rsidRDefault="001F3DF9" w:rsidP="002E6C7C">
            <w:pPr>
              <w:jc w:val="both"/>
            </w:pPr>
            <w:r>
              <w:t>Alpha Modulation</w:t>
            </w:r>
          </w:p>
        </w:tc>
        <w:tc>
          <w:tcPr>
            <w:tcW w:w="2952" w:type="dxa"/>
          </w:tcPr>
          <w:p w14:paraId="4965D31D" w14:textId="77777777" w:rsidR="001F3DF9" w:rsidRDefault="001F3DF9" w:rsidP="002E6C7C">
            <w:pPr>
              <w:jc w:val="both"/>
            </w:pPr>
            <w:r>
              <w:t>ACNTRL[25]</w:t>
            </w:r>
          </w:p>
        </w:tc>
      </w:tr>
      <w:tr w:rsidR="001F3DF9" w14:paraId="6F6E180F" w14:textId="77777777" w:rsidTr="002E6C7C">
        <w:trPr>
          <w:trHeight w:val="240"/>
        </w:trPr>
        <w:tc>
          <w:tcPr>
            <w:tcW w:w="1008" w:type="dxa"/>
          </w:tcPr>
          <w:p w14:paraId="362FE430" w14:textId="77777777" w:rsidR="001F3DF9" w:rsidRDefault="001F3DF9" w:rsidP="002E6C7C">
            <w:pPr>
              <w:jc w:val="both"/>
            </w:pPr>
            <w:r>
              <w:t>DA</w:t>
            </w:r>
          </w:p>
        </w:tc>
        <w:tc>
          <w:tcPr>
            <w:tcW w:w="4896" w:type="dxa"/>
          </w:tcPr>
          <w:p w14:paraId="6651E3C5" w14:textId="77777777" w:rsidR="001F3DF9" w:rsidRDefault="001F3DF9" w:rsidP="002E6C7C">
            <w:pPr>
              <w:jc w:val="both"/>
            </w:pPr>
            <w:r>
              <w:t>Decal Alpha Blend</w:t>
            </w:r>
          </w:p>
        </w:tc>
        <w:tc>
          <w:tcPr>
            <w:tcW w:w="2952" w:type="dxa"/>
          </w:tcPr>
          <w:p w14:paraId="6E9BF0B4" w14:textId="77777777" w:rsidR="001F3DF9" w:rsidRDefault="001F3DF9" w:rsidP="002E6C7C">
            <w:pPr>
              <w:jc w:val="both"/>
            </w:pPr>
            <w:r>
              <w:t>ACNTRL[26]</w:t>
            </w:r>
          </w:p>
        </w:tc>
      </w:tr>
    </w:tbl>
    <w:p w14:paraId="6D9DDC3A" w14:textId="77777777" w:rsidR="001F3DF9" w:rsidRDefault="001F3DF9" w:rsidP="001F3DF9">
      <w:pPr>
        <w:jc w:val="both"/>
      </w:pPr>
    </w:p>
    <w:p w14:paraId="5C1682BF" w14:textId="77777777" w:rsidR="001F3DF9" w:rsidRDefault="001F3DF9" w:rsidP="001F3DF9">
      <w:pPr>
        <w:jc w:val="both"/>
        <w:rPr>
          <w:b/>
          <w:bCs/>
        </w:rPr>
      </w:pPr>
      <w:r>
        <w:rPr>
          <w:b/>
          <w:bCs/>
        </w:rPr>
        <w:t>There can only be at most one RGB texture mode enabled and at most one Alpha texture mode enabled.  Otherwise, the results are unpredictable.</w:t>
      </w:r>
    </w:p>
    <w:p w14:paraId="66A2C5F5" w14:textId="77777777" w:rsidR="001F3DF9" w:rsidRDefault="001F3DF9" w:rsidP="001F3DF9">
      <w:pPr>
        <w:jc w:val="both"/>
      </w:pPr>
      <w:r>
        <w:rPr>
          <w:b/>
          <w:bCs/>
        </w:rPr>
        <w:t xml:space="preserve"> </w:t>
      </w:r>
    </w:p>
    <w:p w14:paraId="0D91296A" w14:textId="77777777" w:rsidR="001F3DF9" w:rsidRDefault="001F3DF9" w:rsidP="001F3DF9">
      <w:pPr>
        <w:jc w:val="both"/>
      </w:pPr>
      <w:r>
        <w:br w:type="page"/>
      </w:r>
    </w:p>
    <w:p w14:paraId="14EE8015" w14:textId="77777777" w:rsidR="001F3DF9" w:rsidRDefault="001F3DF9" w:rsidP="001F3DF9">
      <w:pPr>
        <w:pStyle w:val="BodyText"/>
      </w:pPr>
      <w:r>
        <w:rPr>
          <w:b/>
          <w:bCs/>
          <w:i/>
          <w:iCs/>
          <w:u w:val="single"/>
        </w:rPr>
        <w:t>Note:  Still Under Construction….</w:t>
      </w:r>
    </w:p>
    <w:p w14:paraId="1CB45E6D" w14:textId="778E80AA" w:rsidR="001F3DF9" w:rsidRDefault="001F3DF9" w:rsidP="001F3DF9">
      <w:pPr>
        <w:pStyle w:val="BodyText"/>
      </w:pPr>
      <w:r>
        <w:t xml:space="preserve">The following table shows the OpenGL blend functions and how they can be obtained using the </w:t>
      </w:r>
      <w:r w:rsidR="00E82776">
        <w:t>GPLGPU</w:t>
      </w:r>
      <w:r>
        <w:t xml:space="preserve"> graphics processor.</w:t>
      </w:r>
    </w:p>
    <w:p w14:paraId="4E97494C" w14:textId="77777777" w:rsidR="001F3DF9" w:rsidRDefault="001F3DF9" w:rsidP="001F3DF9">
      <w:pPr>
        <w:jc w:val="both"/>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476"/>
        <w:gridCol w:w="1476"/>
        <w:gridCol w:w="1476"/>
        <w:gridCol w:w="1476"/>
        <w:gridCol w:w="1476"/>
        <w:gridCol w:w="1476"/>
      </w:tblGrid>
      <w:tr w:rsidR="001F3DF9" w14:paraId="27CC5221" w14:textId="77777777" w:rsidTr="002E6C7C">
        <w:tc>
          <w:tcPr>
            <w:tcW w:w="1476" w:type="dxa"/>
          </w:tcPr>
          <w:p w14:paraId="1CE3D050" w14:textId="77777777" w:rsidR="001F3DF9" w:rsidRDefault="001F3DF9" w:rsidP="002E6C7C">
            <w:pPr>
              <w:jc w:val="both"/>
              <w:rPr>
                <w:b/>
                <w:bCs/>
              </w:rPr>
            </w:pPr>
            <w:r>
              <w:rPr>
                <w:b/>
                <w:bCs/>
              </w:rPr>
              <w:t>Texture FMT</w:t>
            </w:r>
          </w:p>
        </w:tc>
        <w:tc>
          <w:tcPr>
            <w:tcW w:w="1476" w:type="dxa"/>
          </w:tcPr>
          <w:p w14:paraId="6ABB4F86" w14:textId="77777777" w:rsidR="001F3DF9" w:rsidRDefault="001F3DF9" w:rsidP="002E6C7C">
            <w:pPr>
              <w:jc w:val="both"/>
              <w:rPr>
                <w:b/>
                <w:bCs/>
              </w:rPr>
            </w:pPr>
            <w:r>
              <w:rPr>
                <w:b/>
                <w:bCs/>
              </w:rPr>
              <w:t>Fragment</w:t>
            </w:r>
          </w:p>
        </w:tc>
        <w:tc>
          <w:tcPr>
            <w:tcW w:w="1476" w:type="dxa"/>
          </w:tcPr>
          <w:p w14:paraId="2EE6A5F1" w14:textId="77777777" w:rsidR="001F3DF9" w:rsidRDefault="001F3DF9" w:rsidP="002E6C7C">
            <w:pPr>
              <w:jc w:val="both"/>
              <w:rPr>
                <w:b/>
                <w:bCs/>
              </w:rPr>
            </w:pPr>
            <w:r>
              <w:rPr>
                <w:b/>
                <w:bCs/>
              </w:rPr>
              <w:t>Replace</w:t>
            </w:r>
          </w:p>
        </w:tc>
        <w:tc>
          <w:tcPr>
            <w:tcW w:w="1476" w:type="dxa"/>
          </w:tcPr>
          <w:p w14:paraId="6178D55B" w14:textId="77777777" w:rsidR="001F3DF9" w:rsidRDefault="001F3DF9" w:rsidP="002E6C7C">
            <w:pPr>
              <w:jc w:val="both"/>
              <w:rPr>
                <w:b/>
                <w:bCs/>
              </w:rPr>
            </w:pPr>
            <w:r>
              <w:rPr>
                <w:b/>
                <w:bCs/>
              </w:rPr>
              <w:t>Modulate</w:t>
            </w:r>
          </w:p>
        </w:tc>
        <w:tc>
          <w:tcPr>
            <w:tcW w:w="1476" w:type="dxa"/>
          </w:tcPr>
          <w:p w14:paraId="739DF6D9" w14:textId="77777777" w:rsidR="001F3DF9" w:rsidRDefault="001F3DF9" w:rsidP="002E6C7C">
            <w:pPr>
              <w:jc w:val="both"/>
              <w:rPr>
                <w:b/>
                <w:bCs/>
              </w:rPr>
            </w:pPr>
            <w:r>
              <w:rPr>
                <w:b/>
                <w:bCs/>
              </w:rPr>
              <w:t>Decal</w:t>
            </w:r>
          </w:p>
        </w:tc>
        <w:tc>
          <w:tcPr>
            <w:tcW w:w="1476" w:type="dxa"/>
          </w:tcPr>
          <w:p w14:paraId="0E13C72A" w14:textId="77777777" w:rsidR="001F3DF9" w:rsidRDefault="001F3DF9" w:rsidP="002E6C7C">
            <w:pPr>
              <w:jc w:val="both"/>
              <w:rPr>
                <w:b/>
                <w:bCs/>
              </w:rPr>
            </w:pPr>
            <w:r>
              <w:rPr>
                <w:b/>
                <w:bCs/>
              </w:rPr>
              <w:t>Blend</w:t>
            </w:r>
          </w:p>
        </w:tc>
      </w:tr>
      <w:tr w:rsidR="001F3DF9" w14:paraId="60DA73C2" w14:textId="77777777" w:rsidTr="002E6C7C">
        <w:trPr>
          <w:cantSplit/>
        </w:trPr>
        <w:tc>
          <w:tcPr>
            <w:tcW w:w="1476" w:type="dxa"/>
          </w:tcPr>
          <w:p w14:paraId="6477747B" w14:textId="77777777" w:rsidR="001F3DF9" w:rsidRDefault="001F3DF9" w:rsidP="002E6C7C">
            <w:pPr>
              <w:jc w:val="both"/>
            </w:pPr>
            <w:r>
              <w:t>Alpha</w:t>
            </w:r>
          </w:p>
        </w:tc>
        <w:tc>
          <w:tcPr>
            <w:tcW w:w="1476" w:type="dxa"/>
          </w:tcPr>
          <w:p w14:paraId="55BC913D" w14:textId="77777777" w:rsidR="001F3DF9" w:rsidRDefault="001F3DF9" w:rsidP="002E6C7C">
            <w:pPr>
              <w:jc w:val="both"/>
            </w:pPr>
            <w:r>
              <w:t>RGB</w:t>
            </w:r>
          </w:p>
        </w:tc>
        <w:tc>
          <w:tcPr>
            <w:tcW w:w="1476" w:type="dxa"/>
          </w:tcPr>
          <w:p w14:paraId="3E1CA2FB" w14:textId="77777777" w:rsidR="001F3DF9" w:rsidRDefault="001F3DF9" w:rsidP="002E6C7C">
            <w:pPr>
              <w:jc w:val="both"/>
            </w:pPr>
            <w:r>
              <w:t xml:space="preserve">RSEL = </w:t>
            </w:r>
            <w:r>
              <w:tab/>
              <w:t>1</w:t>
            </w:r>
          </w:p>
          <w:p w14:paraId="6BA55E82" w14:textId="77777777" w:rsidR="001F3DF9" w:rsidRDefault="001F3DF9" w:rsidP="002E6C7C">
            <w:pPr>
              <w:jc w:val="both"/>
            </w:pPr>
            <w:r>
              <w:t xml:space="preserve">RM = </w:t>
            </w:r>
            <w:r>
              <w:tab/>
              <w:t>x</w:t>
            </w:r>
          </w:p>
          <w:p w14:paraId="42278D93" w14:textId="77777777" w:rsidR="001F3DF9" w:rsidRDefault="001F3DF9" w:rsidP="002E6C7C">
            <w:pPr>
              <w:jc w:val="both"/>
            </w:pPr>
            <w:r>
              <w:t xml:space="preserve">DA = </w:t>
            </w:r>
            <w:r>
              <w:tab/>
              <w:t>x</w:t>
            </w:r>
          </w:p>
          <w:p w14:paraId="026F0D0F" w14:textId="77777777" w:rsidR="001F3DF9" w:rsidRDefault="001F3DF9" w:rsidP="002E6C7C">
            <w:pPr>
              <w:jc w:val="both"/>
            </w:pPr>
            <w:r>
              <w:t xml:space="preserve">TBS = </w:t>
            </w:r>
            <w:r>
              <w:tab/>
              <w:t>x</w:t>
            </w:r>
          </w:p>
        </w:tc>
        <w:tc>
          <w:tcPr>
            <w:tcW w:w="1476" w:type="dxa"/>
          </w:tcPr>
          <w:p w14:paraId="7954A4F4" w14:textId="77777777" w:rsidR="001F3DF9" w:rsidRDefault="001F3DF9" w:rsidP="002E6C7C">
            <w:pPr>
              <w:jc w:val="both"/>
            </w:pPr>
            <w:r>
              <w:t xml:space="preserve">RSEL = </w:t>
            </w:r>
            <w:r>
              <w:tab/>
              <w:t>1</w:t>
            </w:r>
          </w:p>
          <w:p w14:paraId="3F4920CD" w14:textId="77777777" w:rsidR="001F3DF9" w:rsidRDefault="001F3DF9" w:rsidP="002E6C7C">
            <w:pPr>
              <w:jc w:val="both"/>
            </w:pPr>
            <w:r>
              <w:t xml:space="preserve">RM = </w:t>
            </w:r>
            <w:r>
              <w:tab/>
              <w:t>x</w:t>
            </w:r>
          </w:p>
          <w:p w14:paraId="737C2220" w14:textId="77777777" w:rsidR="001F3DF9" w:rsidRDefault="001F3DF9" w:rsidP="002E6C7C">
            <w:pPr>
              <w:jc w:val="both"/>
            </w:pPr>
            <w:r>
              <w:t xml:space="preserve">DA = </w:t>
            </w:r>
            <w:r>
              <w:tab/>
              <w:t>x</w:t>
            </w:r>
          </w:p>
          <w:p w14:paraId="7C3614AA" w14:textId="77777777" w:rsidR="001F3DF9" w:rsidRDefault="001F3DF9" w:rsidP="002E6C7C">
            <w:pPr>
              <w:jc w:val="both"/>
            </w:pPr>
            <w:r>
              <w:t xml:space="preserve">TBS = </w:t>
            </w:r>
            <w:r>
              <w:tab/>
              <w:t>x</w:t>
            </w:r>
          </w:p>
        </w:tc>
        <w:tc>
          <w:tcPr>
            <w:tcW w:w="1476" w:type="dxa"/>
          </w:tcPr>
          <w:p w14:paraId="41C3C574" w14:textId="77777777" w:rsidR="001F3DF9" w:rsidRDefault="001F3DF9" w:rsidP="002E6C7C">
            <w:pPr>
              <w:jc w:val="both"/>
            </w:pPr>
            <w:r>
              <w:t>Undefined</w:t>
            </w:r>
          </w:p>
        </w:tc>
        <w:tc>
          <w:tcPr>
            <w:tcW w:w="1476" w:type="dxa"/>
          </w:tcPr>
          <w:p w14:paraId="0E7ACB2F" w14:textId="77777777" w:rsidR="001F3DF9" w:rsidRDefault="001F3DF9" w:rsidP="002E6C7C">
            <w:pPr>
              <w:jc w:val="both"/>
            </w:pPr>
            <w:r>
              <w:t xml:space="preserve">RSEL = </w:t>
            </w:r>
            <w:r>
              <w:tab/>
              <w:t>1</w:t>
            </w:r>
          </w:p>
          <w:p w14:paraId="17D18DF6" w14:textId="77777777" w:rsidR="001F3DF9" w:rsidRDefault="001F3DF9" w:rsidP="002E6C7C">
            <w:pPr>
              <w:jc w:val="both"/>
            </w:pPr>
            <w:r>
              <w:t xml:space="preserve">RM = </w:t>
            </w:r>
            <w:r>
              <w:tab/>
              <w:t>x</w:t>
            </w:r>
          </w:p>
          <w:p w14:paraId="5D3FDF92" w14:textId="77777777" w:rsidR="001F3DF9" w:rsidRDefault="001F3DF9" w:rsidP="002E6C7C">
            <w:pPr>
              <w:jc w:val="both"/>
            </w:pPr>
            <w:r>
              <w:t xml:space="preserve">DA = </w:t>
            </w:r>
            <w:r>
              <w:tab/>
              <w:t>x</w:t>
            </w:r>
          </w:p>
          <w:p w14:paraId="7670CFA2" w14:textId="77777777" w:rsidR="001F3DF9" w:rsidRDefault="001F3DF9" w:rsidP="002E6C7C">
            <w:pPr>
              <w:jc w:val="both"/>
            </w:pPr>
            <w:r>
              <w:t xml:space="preserve">TBS = </w:t>
            </w:r>
            <w:r>
              <w:tab/>
              <w:t>x</w:t>
            </w:r>
          </w:p>
        </w:tc>
      </w:tr>
      <w:tr w:rsidR="001F3DF9" w14:paraId="189FA430" w14:textId="77777777" w:rsidTr="002E6C7C">
        <w:trPr>
          <w:cantSplit/>
        </w:trPr>
        <w:tc>
          <w:tcPr>
            <w:tcW w:w="1476" w:type="dxa"/>
          </w:tcPr>
          <w:p w14:paraId="3797C7B2" w14:textId="77777777" w:rsidR="001F3DF9" w:rsidRDefault="001F3DF9" w:rsidP="002E6C7C">
            <w:pPr>
              <w:jc w:val="both"/>
            </w:pPr>
          </w:p>
        </w:tc>
        <w:tc>
          <w:tcPr>
            <w:tcW w:w="1476" w:type="dxa"/>
          </w:tcPr>
          <w:p w14:paraId="54D4D8EC" w14:textId="77777777" w:rsidR="001F3DF9" w:rsidRDefault="001F3DF9" w:rsidP="002E6C7C">
            <w:pPr>
              <w:jc w:val="both"/>
            </w:pPr>
            <w:r>
              <w:t>Alpha</w:t>
            </w:r>
          </w:p>
        </w:tc>
        <w:tc>
          <w:tcPr>
            <w:tcW w:w="1476" w:type="dxa"/>
          </w:tcPr>
          <w:p w14:paraId="0492A6BC" w14:textId="77777777" w:rsidR="001F3DF9" w:rsidRDefault="001F3DF9" w:rsidP="002E6C7C">
            <w:pPr>
              <w:jc w:val="both"/>
            </w:pPr>
            <w:r>
              <w:t xml:space="preserve">ASL = </w:t>
            </w:r>
            <w:r>
              <w:tab/>
              <w:t>0</w:t>
            </w:r>
          </w:p>
          <w:p w14:paraId="09133B57" w14:textId="77777777" w:rsidR="001F3DF9" w:rsidRDefault="001F3DF9" w:rsidP="002E6C7C">
            <w:pPr>
              <w:jc w:val="both"/>
            </w:pPr>
            <w:r>
              <w:t xml:space="preserve">AMD = </w:t>
            </w:r>
            <w:r>
              <w:tab/>
              <w:t>0</w:t>
            </w:r>
          </w:p>
          <w:p w14:paraId="41D81F32" w14:textId="77777777" w:rsidR="001F3DF9" w:rsidRDefault="001F3DF9" w:rsidP="002E6C7C">
            <w:pPr>
              <w:jc w:val="both"/>
            </w:pPr>
            <w:r>
              <w:t xml:space="preserve">ABS = </w:t>
            </w:r>
            <w:r>
              <w:tab/>
              <w:t>0</w:t>
            </w:r>
          </w:p>
        </w:tc>
        <w:tc>
          <w:tcPr>
            <w:tcW w:w="1476" w:type="dxa"/>
          </w:tcPr>
          <w:p w14:paraId="1B31898C" w14:textId="77777777" w:rsidR="001F3DF9" w:rsidRDefault="001F3DF9" w:rsidP="002E6C7C">
            <w:pPr>
              <w:jc w:val="both"/>
            </w:pPr>
            <w:r>
              <w:t xml:space="preserve">ASL = </w:t>
            </w:r>
            <w:r>
              <w:tab/>
              <w:t>0</w:t>
            </w:r>
          </w:p>
          <w:p w14:paraId="5676852B" w14:textId="77777777" w:rsidR="001F3DF9" w:rsidRDefault="001F3DF9" w:rsidP="002E6C7C">
            <w:pPr>
              <w:jc w:val="both"/>
            </w:pPr>
            <w:r>
              <w:t xml:space="preserve">AMD = </w:t>
            </w:r>
            <w:r>
              <w:tab/>
              <w:t>1</w:t>
            </w:r>
          </w:p>
          <w:p w14:paraId="1BDF9D23" w14:textId="77777777" w:rsidR="001F3DF9" w:rsidRDefault="001F3DF9" w:rsidP="002E6C7C">
            <w:pPr>
              <w:jc w:val="both"/>
            </w:pPr>
            <w:r>
              <w:t xml:space="preserve">ABS = </w:t>
            </w:r>
            <w:r>
              <w:tab/>
              <w:t>0</w:t>
            </w:r>
          </w:p>
        </w:tc>
        <w:tc>
          <w:tcPr>
            <w:tcW w:w="1476" w:type="dxa"/>
          </w:tcPr>
          <w:p w14:paraId="6C9C0B5F" w14:textId="77777777" w:rsidR="001F3DF9" w:rsidRDefault="001F3DF9" w:rsidP="002E6C7C">
            <w:pPr>
              <w:jc w:val="both"/>
            </w:pPr>
            <w:r>
              <w:t>Undefined</w:t>
            </w:r>
          </w:p>
        </w:tc>
        <w:tc>
          <w:tcPr>
            <w:tcW w:w="1476" w:type="dxa"/>
          </w:tcPr>
          <w:p w14:paraId="396D3C8A" w14:textId="77777777" w:rsidR="001F3DF9" w:rsidRDefault="001F3DF9" w:rsidP="002E6C7C">
            <w:pPr>
              <w:jc w:val="both"/>
            </w:pPr>
            <w:r>
              <w:t xml:space="preserve">ASL = </w:t>
            </w:r>
            <w:r>
              <w:tab/>
              <w:t>0</w:t>
            </w:r>
          </w:p>
          <w:p w14:paraId="2EB84BE2" w14:textId="77777777" w:rsidR="001F3DF9" w:rsidRDefault="001F3DF9" w:rsidP="002E6C7C">
            <w:pPr>
              <w:jc w:val="both"/>
            </w:pPr>
            <w:r>
              <w:t xml:space="preserve">AMD = </w:t>
            </w:r>
            <w:r>
              <w:tab/>
              <w:t>1</w:t>
            </w:r>
          </w:p>
          <w:p w14:paraId="6F43D718" w14:textId="77777777" w:rsidR="001F3DF9" w:rsidRDefault="001F3DF9" w:rsidP="002E6C7C">
            <w:pPr>
              <w:jc w:val="both"/>
            </w:pPr>
            <w:r>
              <w:t xml:space="preserve">ABS = </w:t>
            </w:r>
            <w:r>
              <w:tab/>
              <w:t>0</w:t>
            </w:r>
          </w:p>
        </w:tc>
      </w:tr>
      <w:tr w:rsidR="001F3DF9" w14:paraId="37D940AA" w14:textId="77777777" w:rsidTr="002E6C7C">
        <w:trPr>
          <w:cantSplit/>
        </w:trPr>
        <w:tc>
          <w:tcPr>
            <w:tcW w:w="1476" w:type="dxa"/>
          </w:tcPr>
          <w:p w14:paraId="3F6A91A4" w14:textId="2A450E76" w:rsidR="001F3DF9" w:rsidRDefault="001F3DF9" w:rsidP="002E6C7C">
            <w:pPr>
              <w:jc w:val="both"/>
            </w:pPr>
            <w:r>
              <w:t>Luminance</w:t>
            </w:r>
          </w:p>
        </w:tc>
        <w:tc>
          <w:tcPr>
            <w:tcW w:w="1476" w:type="dxa"/>
          </w:tcPr>
          <w:p w14:paraId="76621000" w14:textId="77777777" w:rsidR="001F3DF9" w:rsidRDefault="001F3DF9" w:rsidP="002E6C7C">
            <w:pPr>
              <w:jc w:val="both"/>
            </w:pPr>
            <w:r>
              <w:t>RGB</w:t>
            </w:r>
          </w:p>
        </w:tc>
        <w:tc>
          <w:tcPr>
            <w:tcW w:w="1476" w:type="dxa"/>
          </w:tcPr>
          <w:p w14:paraId="2B0CBE85" w14:textId="77777777" w:rsidR="001F3DF9" w:rsidRDefault="001F3DF9" w:rsidP="002E6C7C">
            <w:pPr>
              <w:jc w:val="both"/>
            </w:pPr>
            <w:r>
              <w:t xml:space="preserve">RSEL = </w:t>
            </w:r>
            <w:r>
              <w:tab/>
              <w:t>0</w:t>
            </w:r>
          </w:p>
          <w:p w14:paraId="22F5CB29" w14:textId="77777777" w:rsidR="001F3DF9" w:rsidRDefault="001F3DF9" w:rsidP="002E6C7C">
            <w:pPr>
              <w:jc w:val="both"/>
            </w:pPr>
            <w:r>
              <w:t xml:space="preserve">RM = </w:t>
            </w:r>
            <w:r>
              <w:tab/>
              <w:t>0</w:t>
            </w:r>
          </w:p>
          <w:p w14:paraId="4A7FAB60" w14:textId="77777777" w:rsidR="001F3DF9" w:rsidRDefault="001F3DF9" w:rsidP="002E6C7C">
            <w:pPr>
              <w:jc w:val="both"/>
            </w:pPr>
            <w:r>
              <w:t xml:space="preserve">DA = </w:t>
            </w:r>
            <w:r>
              <w:tab/>
              <w:t>0</w:t>
            </w:r>
          </w:p>
          <w:p w14:paraId="1EDE66A8" w14:textId="77777777" w:rsidR="001F3DF9" w:rsidRDefault="001F3DF9" w:rsidP="002E6C7C">
            <w:pPr>
              <w:jc w:val="both"/>
            </w:pPr>
            <w:r>
              <w:t xml:space="preserve">TBS = </w:t>
            </w:r>
            <w:r>
              <w:tab/>
              <w:t>0</w:t>
            </w:r>
          </w:p>
        </w:tc>
        <w:tc>
          <w:tcPr>
            <w:tcW w:w="1476" w:type="dxa"/>
          </w:tcPr>
          <w:p w14:paraId="5514FA45" w14:textId="77777777" w:rsidR="001F3DF9" w:rsidRDefault="001F3DF9" w:rsidP="002E6C7C">
            <w:pPr>
              <w:jc w:val="both"/>
            </w:pPr>
            <w:r>
              <w:t xml:space="preserve">RSEL = </w:t>
            </w:r>
            <w:r>
              <w:tab/>
              <w:t>0</w:t>
            </w:r>
          </w:p>
          <w:p w14:paraId="20D20E99" w14:textId="77777777" w:rsidR="001F3DF9" w:rsidRDefault="001F3DF9" w:rsidP="002E6C7C">
            <w:pPr>
              <w:jc w:val="both"/>
            </w:pPr>
            <w:r>
              <w:t xml:space="preserve">RM = </w:t>
            </w:r>
            <w:r>
              <w:tab/>
              <w:t>1</w:t>
            </w:r>
          </w:p>
          <w:p w14:paraId="3586BBC7" w14:textId="77777777" w:rsidR="001F3DF9" w:rsidRDefault="001F3DF9" w:rsidP="002E6C7C">
            <w:pPr>
              <w:jc w:val="both"/>
            </w:pPr>
            <w:r>
              <w:t xml:space="preserve">DA = </w:t>
            </w:r>
            <w:r>
              <w:tab/>
              <w:t>0</w:t>
            </w:r>
          </w:p>
          <w:p w14:paraId="0CDEA3FA" w14:textId="77777777" w:rsidR="001F3DF9" w:rsidRDefault="001F3DF9" w:rsidP="002E6C7C">
            <w:pPr>
              <w:jc w:val="both"/>
            </w:pPr>
            <w:r>
              <w:t xml:space="preserve">TBS = </w:t>
            </w:r>
            <w:r>
              <w:tab/>
              <w:t>0</w:t>
            </w:r>
          </w:p>
        </w:tc>
        <w:tc>
          <w:tcPr>
            <w:tcW w:w="1476" w:type="dxa"/>
          </w:tcPr>
          <w:p w14:paraId="544569C3" w14:textId="77777777" w:rsidR="001F3DF9" w:rsidRDefault="001F3DF9" w:rsidP="002E6C7C">
            <w:pPr>
              <w:jc w:val="both"/>
            </w:pPr>
            <w:r>
              <w:t>Undefined</w:t>
            </w:r>
          </w:p>
        </w:tc>
        <w:tc>
          <w:tcPr>
            <w:tcW w:w="1476" w:type="dxa"/>
          </w:tcPr>
          <w:p w14:paraId="05F743AC" w14:textId="77777777" w:rsidR="001F3DF9" w:rsidRDefault="001F3DF9" w:rsidP="002E6C7C">
            <w:pPr>
              <w:jc w:val="both"/>
            </w:pPr>
            <w:r>
              <w:t xml:space="preserve">RSEL = </w:t>
            </w:r>
            <w:r>
              <w:tab/>
              <w:t>0</w:t>
            </w:r>
          </w:p>
          <w:p w14:paraId="79EBCB30" w14:textId="77777777" w:rsidR="001F3DF9" w:rsidRDefault="001F3DF9" w:rsidP="002E6C7C">
            <w:pPr>
              <w:jc w:val="both"/>
            </w:pPr>
            <w:r>
              <w:t xml:space="preserve">RM = </w:t>
            </w:r>
            <w:r>
              <w:tab/>
              <w:t>0</w:t>
            </w:r>
          </w:p>
          <w:p w14:paraId="65DEE8FF" w14:textId="77777777" w:rsidR="001F3DF9" w:rsidRDefault="001F3DF9" w:rsidP="002E6C7C">
            <w:pPr>
              <w:jc w:val="both"/>
            </w:pPr>
            <w:r>
              <w:t xml:space="preserve">DA = </w:t>
            </w:r>
            <w:r>
              <w:tab/>
              <w:t>0</w:t>
            </w:r>
          </w:p>
          <w:p w14:paraId="339D6284" w14:textId="77777777" w:rsidR="001F3DF9" w:rsidRDefault="001F3DF9" w:rsidP="002E6C7C">
            <w:pPr>
              <w:jc w:val="both"/>
            </w:pPr>
            <w:r>
              <w:t xml:space="preserve">TBS = </w:t>
            </w:r>
            <w:r>
              <w:tab/>
              <w:t>1</w:t>
            </w:r>
          </w:p>
        </w:tc>
      </w:tr>
      <w:tr w:rsidR="001F3DF9" w14:paraId="5C96B3B3" w14:textId="77777777" w:rsidTr="002E6C7C">
        <w:trPr>
          <w:cantSplit/>
        </w:trPr>
        <w:tc>
          <w:tcPr>
            <w:tcW w:w="1476" w:type="dxa"/>
          </w:tcPr>
          <w:p w14:paraId="24928404" w14:textId="77777777" w:rsidR="001F3DF9" w:rsidRDefault="001F3DF9" w:rsidP="002E6C7C">
            <w:pPr>
              <w:jc w:val="both"/>
            </w:pPr>
          </w:p>
        </w:tc>
        <w:tc>
          <w:tcPr>
            <w:tcW w:w="1476" w:type="dxa"/>
          </w:tcPr>
          <w:p w14:paraId="23DF4128" w14:textId="77777777" w:rsidR="001F3DF9" w:rsidRDefault="001F3DF9" w:rsidP="002E6C7C">
            <w:pPr>
              <w:jc w:val="both"/>
            </w:pPr>
            <w:r>
              <w:t>Alpha</w:t>
            </w:r>
          </w:p>
        </w:tc>
        <w:tc>
          <w:tcPr>
            <w:tcW w:w="1476" w:type="dxa"/>
          </w:tcPr>
          <w:p w14:paraId="46D35BBF" w14:textId="77777777" w:rsidR="001F3DF9" w:rsidRDefault="001F3DF9" w:rsidP="002E6C7C">
            <w:pPr>
              <w:jc w:val="both"/>
            </w:pPr>
            <w:r>
              <w:t xml:space="preserve">ASL = </w:t>
            </w:r>
            <w:r>
              <w:tab/>
              <w:t>1</w:t>
            </w:r>
          </w:p>
          <w:p w14:paraId="35737B6A" w14:textId="77777777" w:rsidR="001F3DF9" w:rsidRDefault="001F3DF9" w:rsidP="002E6C7C">
            <w:pPr>
              <w:jc w:val="both"/>
            </w:pPr>
            <w:r>
              <w:t xml:space="preserve">AMD = </w:t>
            </w:r>
            <w:r>
              <w:tab/>
              <w:t>x</w:t>
            </w:r>
          </w:p>
          <w:p w14:paraId="2A5260DC" w14:textId="77777777" w:rsidR="001F3DF9" w:rsidRDefault="001F3DF9" w:rsidP="002E6C7C">
            <w:pPr>
              <w:jc w:val="both"/>
            </w:pPr>
            <w:r>
              <w:t xml:space="preserve">ABS = </w:t>
            </w:r>
            <w:r>
              <w:tab/>
              <w:t>x</w:t>
            </w:r>
          </w:p>
        </w:tc>
        <w:tc>
          <w:tcPr>
            <w:tcW w:w="1476" w:type="dxa"/>
          </w:tcPr>
          <w:p w14:paraId="355A991C" w14:textId="77777777" w:rsidR="001F3DF9" w:rsidRDefault="001F3DF9" w:rsidP="002E6C7C">
            <w:pPr>
              <w:jc w:val="both"/>
            </w:pPr>
            <w:r>
              <w:t xml:space="preserve">ASL = </w:t>
            </w:r>
            <w:r>
              <w:tab/>
              <w:t>1</w:t>
            </w:r>
          </w:p>
          <w:p w14:paraId="6FB0A20F" w14:textId="77777777" w:rsidR="001F3DF9" w:rsidRDefault="001F3DF9" w:rsidP="002E6C7C">
            <w:pPr>
              <w:jc w:val="both"/>
            </w:pPr>
            <w:r>
              <w:t xml:space="preserve">AMD = </w:t>
            </w:r>
            <w:r>
              <w:tab/>
              <w:t>x</w:t>
            </w:r>
          </w:p>
          <w:p w14:paraId="6645FFF3" w14:textId="77777777" w:rsidR="001F3DF9" w:rsidRDefault="001F3DF9" w:rsidP="002E6C7C">
            <w:pPr>
              <w:jc w:val="both"/>
            </w:pPr>
            <w:r>
              <w:t xml:space="preserve">ABS = </w:t>
            </w:r>
            <w:r>
              <w:tab/>
              <w:t>x</w:t>
            </w:r>
          </w:p>
        </w:tc>
        <w:tc>
          <w:tcPr>
            <w:tcW w:w="1476" w:type="dxa"/>
          </w:tcPr>
          <w:p w14:paraId="2678F9B3" w14:textId="77777777" w:rsidR="001F3DF9" w:rsidRDefault="001F3DF9" w:rsidP="002E6C7C">
            <w:pPr>
              <w:jc w:val="both"/>
            </w:pPr>
            <w:r>
              <w:t>Undefined</w:t>
            </w:r>
          </w:p>
        </w:tc>
        <w:tc>
          <w:tcPr>
            <w:tcW w:w="1476" w:type="dxa"/>
          </w:tcPr>
          <w:p w14:paraId="0A101B80" w14:textId="77777777" w:rsidR="001F3DF9" w:rsidRDefault="001F3DF9" w:rsidP="002E6C7C">
            <w:pPr>
              <w:jc w:val="both"/>
            </w:pPr>
            <w:r>
              <w:t xml:space="preserve">ASL = </w:t>
            </w:r>
            <w:r>
              <w:tab/>
              <w:t>1</w:t>
            </w:r>
          </w:p>
          <w:p w14:paraId="26FBBE51" w14:textId="77777777" w:rsidR="001F3DF9" w:rsidRDefault="001F3DF9" w:rsidP="002E6C7C">
            <w:pPr>
              <w:jc w:val="both"/>
            </w:pPr>
            <w:r>
              <w:t xml:space="preserve">AMD = </w:t>
            </w:r>
            <w:r>
              <w:tab/>
              <w:t>x</w:t>
            </w:r>
          </w:p>
          <w:p w14:paraId="22C0E179" w14:textId="77777777" w:rsidR="001F3DF9" w:rsidRDefault="001F3DF9" w:rsidP="002E6C7C">
            <w:pPr>
              <w:jc w:val="both"/>
            </w:pPr>
            <w:r>
              <w:t xml:space="preserve">ABS = </w:t>
            </w:r>
            <w:r>
              <w:tab/>
              <w:t xml:space="preserve">x </w:t>
            </w:r>
          </w:p>
        </w:tc>
      </w:tr>
      <w:tr w:rsidR="001F3DF9" w14:paraId="5A9212D3" w14:textId="77777777" w:rsidTr="002E6C7C">
        <w:trPr>
          <w:cantSplit/>
        </w:trPr>
        <w:tc>
          <w:tcPr>
            <w:tcW w:w="1476" w:type="dxa"/>
          </w:tcPr>
          <w:p w14:paraId="1C78C494" w14:textId="77777777" w:rsidR="001F3DF9" w:rsidRDefault="001F3DF9" w:rsidP="002E6C7C">
            <w:pPr>
              <w:jc w:val="both"/>
            </w:pPr>
            <w:r>
              <w:t>Luminance</w:t>
            </w:r>
          </w:p>
          <w:p w14:paraId="601A207B" w14:textId="77777777" w:rsidR="001F3DF9" w:rsidRDefault="001F3DF9" w:rsidP="002E6C7C">
            <w:pPr>
              <w:jc w:val="both"/>
            </w:pPr>
            <w:r>
              <w:t>Alpha</w:t>
            </w:r>
          </w:p>
        </w:tc>
        <w:tc>
          <w:tcPr>
            <w:tcW w:w="1476" w:type="dxa"/>
          </w:tcPr>
          <w:p w14:paraId="655CE9CB" w14:textId="77777777" w:rsidR="001F3DF9" w:rsidRDefault="001F3DF9" w:rsidP="002E6C7C">
            <w:pPr>
              <w:jc w:val="both"/>
            </w:pPr>
            <w:r>
              <w:t>RGB</w:t>
            </w:r>
          </w:p>
        </w:tc>
        <w:tc>
          <w:tcPr>
            <w:tcW w:w="1476" w:type="dxa"/>
          </w:tcPr>
          <w:p w14:paraId="38820C27" w14:textId="77777777" w:rsidR="001F3DF9" w:rsidRDefault="001F3DF9" w:rsidP="002E6C7C">
            <w:pPr>
              <w:jc w:val="both"/>
            </w:pPr>
            <w:r>
              <w:t xml:space="preserve">RSEL = </w:t>
            </w:r>
            <w:r>
              <w:tab/>
              <w:t>0</w:t>
            </w:r>
          </w:p>
          <w:p w14:paraId="70191439" w14:textId="77777777" w:rsidR="001F3DF9" w:rsidRDefault="001F3DF9" w:rsidP="002E6C7C">
            <w:pPr>
              <w:jc w:val="both"/>
            </w:pPr>
            <w:r>
              <w:t xml:space="preserve">RM = </w:t>
            </w:r>
            <w:r>
              <w:tab/>
              <w:t>0</w:t>
            </w:r>
          </w:p>
          <w:p w14:paraId="0D29C9AB" w14:textId="77777777" w:rsidR="001F3DF9" w:rsidRDefault="001F3DF9" w:rsidP="002E6C7C">
            <w:pPr>
              <w:jc w:val="both"/>
            </w:pPr>
            <w:r>
              <w:t xml:space="preserve">DA = </w:t>
            </w:r>
            <w:r>
              <w:tab/>
              <w:t>0</w:t>
            </w:r>
          </w:p>
          <w:p w14:paraId="172A5B72" w14:textId="77777777" w:rsidR="001F3DF9" w:rsidRDefault="001F3DF9" w:rsidP="002E6C7C">
            <w:pPr>
              <w:jc w:val="both"/>
            </w:pPr>
            <w:r>
              <w:t xml:space="preserve">TBS = </w:t>
            </w:r>
            <w:r>
              <w:tab/>
              <w:t>0</w:t>
            </w:r>
          </w:p>
        </w:tc>
        <w:tc>
          <w:tcPr>
            <w:tcW w:w="1476" w:type="dxa"/>
          </w:tcPr>
          <w:p w14:paraId="4F02F257" w14:textId="77777777" w:rsidR="001F3DF9" w:rsidRDefault="001F3DF9" w:rsidP="002E6C7C">
            <w:pPr>
              <w:jc w:val="both"/>
            </w:pPr>
            <w:r>
              <w:t xml:space="preserve">RSEL = </w:t>
            </w:r>
            <w:r>
              <w:tab/>
              <w:t>0</w:t>
            </w:r>
          </w:p>
          <w:p w14:paraId="3F17C9D9" w14:textId="77777777" w:rsidR="001F3DF9" w:rsidRDefault="001F3DF9" w:rsidP="002E6C7C">
            <w:pPr>
              <w:jc w:val="both"/>
            </w:pPr>
            <w:r>
              <w:t xml:space="preserve">RM = </w:t>
            </w:r>
            <w:r>
              <w:tab/>
              <w:t>1</w:t>
            </w:r>
          </w:p>
          <w:p w14:paraId="0EA7664C" w14:textId="77777777" w:rsidR="001F3DF9" w:rsidRDefault="001F3DF9" w:rsidP="002E6C7C">
            <w:pPr>
              <w:jc w:val="both"/>
            </w:pPr>
            <w:r>
              <w:t xml:space="preserve">DA = </w:t>
            </w:r>
            <w:r>
              <w:tab/>
              <w:t>0</w:t>
            </w:r>
          </w:p>
          <w:p w14:paraId="470C2AA1" w14:textId="77777777" w:rsidR="001F3DF9" w:rsidRDefault="001F3DF9" w:rsidP="002E6C7C">
            <w:pPr>
              <w:jc w:val="both"/>
            </w:pPr>
            <w:r>
              <w:t xml:space="preserve">TBS = </w:t>
            </w:r>
            <w:r>
              <w:tab/>
              <w:t>0</w:t>
            </w:r>
          </w:p>
        </w:tc>
        <w:tc>
          <w:tcPr>
            <w:tcW w:w="1476" w:type="dxa"/>
          </w:tcPr>
          <w:p w14:paraId="38CC4518" w14:textId="77777777" w:rsidR="001F3DF9" w:rsidRDefault="001F3DF9" w:rsidP="002E6C7C">
            <w:pPr>
              <w:jc w:val="both"/>
            </w:pPr>
            <w:r>
              <w:t>Undefined</w:t>
            </w:r>
          </w:p>
        </w:tc>
        <w:tc>
          <w:tcPr>
            <w:tcW w:w="1476" w:type="dxa"/>
          </w:tcPr>
          <w:p w14:paraId="0F83850F" w14:textId="77777777" w:rsidR="001F3DF9" w:rsidRDefault="001F3DF9" w:rsidP="002E6C7C">
            <w:pPr>
              <w:jc w:val="both"/>
            </w:pPr>
            <w:r>
              <w:t xml:space="preserve">RSEL = </w:t>
            </w:r>
            <w:r>
              <w:tab/>
              <w:t>0</w:t>
            </w:r>
          </w:p>
          <w:p w14:paraId="43945409" w14:textId="77777777" w:rsidR="001F3DF9" w:rsidRDefault="001F3DF9" w:rsidP="002E6C7C">
            <w:pPr>
              <w:jc w:val="both"/>
            </w:pPr>
            <w:r>
              <w:t xml:space="preserve">RM = </w:t>
            </w:r>
            <w:r>
              <w:tab/>
              <w:t>0</w:t>
            </w:r>
          </w:p>
          <w:p w14:paraId="2C68B0F7" w14:textId="77777777" w:rsidR="001F3DF9" w:rsidRDefault="001F3DF9" w:rsidP="002E6C7C">
            <w:pPr>
              <w:jc w:val="both"/>
            </w:pPr>
            <w:r>
              <w:t xml:space="preserve">DA = </w:t>
            </w:r>
            <w:r>
              <w:tab/>
              <w:t>0</w:t>
            </w:r>
          </w:p>
          <w:p w14:paraId="4759C973" w14:textId="77777777" w:rsidR="001F3DF9" w:rsidRDefault="001F3DF9" w:rsidP="002E6C7C">
            <w:pPr>
              <w:jc w:val="both"/>
            </w:pPr>
            <w:r>
              <w:t xml:space="preserve">TBS = </w:t>
            </w:r>
            <w:r>
              <w:tab/>
              <w:t>1</w:t>
            </w:r>
          </w:p>
        </w:tc>
      </w:tr>
      <w:tr w:rsidR="001F3DF9" w14:paraId="728DBA84" w14:textId="77777777" w:rsidTr="002E6C7C">
        <w:trPr>
          <w:cantSplit/>
        </w:trPr>
        <w:tc>
          <w:tcPr>
            <w:tcW w:w="1476" w:type="dxa"/>
          </w:tcPr>
          <w:p w14:paraId="30E8FE85" w14:textId="77777777" w:rsidR="001F3DF9" w:rsidRDefault="001F3DF9" w:rsidP="002E6C7C">
            <w:pPr>
              <w:jc w:val="both"/>
            </w:pPr>
          </w:p>
        </w:tc>
        <w:tc>
          <w:tcPr>
            <w:tcW w:w="1476" w:type="dxa"/>
          </w:tcPr>
          <w:p w14:paraId="7579144C" w14:textId="77777777" w:rsidR="001F3DF9" w:rsidRDefault="001F3DF9" w:rsidP="002E6C7C">
            <w:pPr>
              <w:jc w:val="both"/>
            </w:pPr>
            <w:r>
              <w:t>Alpha</w:t>
            </w:r>
          </w:p>
        </w:tc>
        <w:tc>
          <w:tcPr>
            <w:tcW w:w="1476" w:type="dxa"/>
          </w:tcPr>
          <w:p w14:paraId="410C9B99" w14:textId="77777777" w:rsidR="001F3DF9" w:rsidRDefault="001F3DF9" w:rsidP="002E6C7C">
            <w:pPr>
              <w:jc w:val="both"/>
            </w:pPr>
            <w:r>
              <w:t xml:space="preserve">ASL = </w:t>
            </w:r>
            <w:r>
              <w:tab/>
              <w:t>0</w:t>
            </w:r>
          </w:p>
          <w:p w14:paraId="1BBA1D51" w14:textId="77777777" w:rsidR="001F3DF9" w:rsidRDefault="001F3DF9" w:rsidP="002E6C7C">
            <w:pPr>
              <w:jc w:val="both"/>
            </w:pPr>
            <w:r>
              <w:t xml:space="preserve">AMD = </w:t>
            </w:r>
            <w:r>
              <w:tab/>
              <w:t>0</w:t>
            </w:r>
          </w:p>
          <w:p w14:paraId="4E037302" w14:textId="77777777" w:rsidR="001F3DF9" w:rsidRDefault="001F3DF9" w:rsidP="002E6C7C">
            <w:pPr>
              <w:jc w:val="both"/>
            </w:pPr>
            <w:r>
              <w:t xml:space="preserve">ABS = </w:t>
            </w:r>
            <w:r>
              <w:tab/>
              <w:t>0</w:t>
            </w:r>
          </w:p>
        </w:tc>
        <w:tc>
          <w:tcPr>
            <w:tcW w:w="1476" w:type="dxa"/>
          </w:tcPr>
          <w:p w14:paraId="755FF19C" w14:textId="77777777" w:rsidR="001F3DF9" w:rsidRDefault="001F3DF9" w:rsidP="002E6C7C">
            <w:pPr>
              <w:jc w:val="both"/>
            </w:pPr>
            <w:r>
              <w:t xml:space="preserve">ASL = </w:t>
            </w:r>
            <w:r>
              <w:tab/>
              <w:t>0</w:t>
            </w:r>
          </w:p>
          <w:p w14:paraId="7CC4DE5C" w14:textId="77777777" w:rsidR="001F3DF9" w:rsidRDefault="001F3DF9" w:rsidP="002E6C7C">
            <w:pPr>
              <w:jc w:val="both"/>
            </w:pPr>
            <w:r>
              <w:t xml:space="preserve">AMD = </w:t>
            </w:r>
            <w:r>
              <w:tab/>
              <w:t>1</w:t>
            </w:r>
          </w:p>
          <w:p w14:paraId="279376D2" w14:textId="77777777" w:rsidR="001F3DF9" w:rsidRDefault="001F3DF9" w:rsidP="002E6C7C">
            <w:pPr>
              <w:jc w:val="both"/>
            </w:pPr>
            <w:r>
              <w:t xml:space="preserve">ABS = </w:t>
            </w:r>
            <w:r>
              <w:tab/>
              <w:t>0</w:t>
            </w:r>
          </w:p>
        </w:tc>
        <w:tc>
          <w:tcPr>
            <w:tcW w:w="1476" w:type="dxa"/>
          </w:tcPr>
          <w:p w14:paraId="5F421274" w14:textId="77777777" w:rsidR="001F3DF9" w:rsidRDefault="001F3DF9" w:rsidP="002E6C7C">
            <w:pPr>
              <w:jc w:val="both"/>
            </w:pPr>
            <w:r>
              <w:t>Undefined</w:t>
            </w:r>
          </w:p>
        </w:tc>
        <w:tc>
          <w:tcPr>
            <w:tcW w:w="1476" w:type="dxa"/>
          </w:tcPr>
          <w:p w14:paraId="04CAE6E1" w14:textId="77777777" w:rsidR="001F3DF9" w:rsidRDefault="001F3DF9" w:rsidP="002E6C7C">
            <w:pPr>
              <w:jc w:val="both"/>
            </w:pPr>
            <w:r>
              <w:t xml:space="preserve">ASL = </w:t>
            </w:r>
            <w:r>
              <w:tab/>
              <w:t>0</w:t>
            </w:r>
          </w:p>
          <w:p w14:paraId="7707E714" w14:textId="77777777" w:rsidR="001F3DF9" w:rsidRDefault="001F3DF9" w:rsidP="002E6C7C">
            <w:pPr>
              <w:jc w:val="both"/>
            </w:pPr>
            <w:r>
              <w:t xml:space="preserve">AMD = </w:t>
            </w:r>
            <w:r>
              <w:tab/>
              <w:t>1</w:t>
            </w:r>
          </w:p>
          <w:p w14:paraId="0538E3F4" w14:textId="77777777" w:rsidR="001F3DF9" w:rsidRDefault="001F3DF9" w:rsidP="002E6C7C">
            <w:pPr>
              <w:jc w:val="both"/>
            </w:pPr>
            <w:r>
              <w:t xml:space="preserve">ABS = </w:t>
            </w:r>
            <w:r>
              <w:tab/>
              <w:t>0</w:t>
            </w:r>
          </w:p>
        </w:tc>
      </w:tr>
      <w:tr w:rsidR="001F3DF9" w14:paraId="0C64DF7D" w14:textId="77777777" w:rsidTr="002E6C7C">
        <w:trPr>
          <w:cantSplit/>
        </w:trPr>
        <w:tc>
          <w:tcPr>
            <w:tcW w:w="1476" w:type="dxa"/>
          </w:tcPr>
          <w:p w14:paraId="4239409B" w14:textId="77777777" w:rsidR="001F3DF9" w:rsidRDefault="001F3DF9" w:rsidP="002E6C7C">
            <w:pPr>
              <w:jc w:val="both"/>
            </w:pPr>
            <w:r>
              <w:t>Intensity</w:t>
            </w:r>
          </w:p>
        </w:tc>
        <w:tc>
          <w:tcPr>
            <w:tcW w:w="1476" w:type="dxa"/>
          </w:tcPr>
          <w:p w14:paraId="29704E74" w14:textId="77777777" w:rsidR="001F3DF9" w:rsidRDefault="001F3DF9" w:rsidP="002E6C7C">
            <w:pPr>
              <w:jc w:val="both"/>
            </w:pPr>
            <w:r>
              <w:t>RGB</w:t>
            </w:r>
          </w:p>
        </w:tc>
        <w:tc>
          <w:tcPr>
            <w:tcW w:w="1476" w:type="dxa"/>
          </w:tcPr>
          <w:p w14:paraId="547E914E" w14:textId="77777777" w:rsidR="001F3DF9" w:rsidRDefault="001F3DF9" w:rsidP="002E6C7C">
            <w:pPr>
              <w:jc w:val="both"/>
            </w:pPr>
            <w:r>
              <w:t xml:space="preserve">RSEL = </w:t>
            </w:r>
            <w:r>
              <w:tab/>
              <w:t>0</w:t>
            </w:r>
          </w:p>
          <w:p w14:paraId="16993D06" w14:textId="77777777" w:rsidR="001F3DF9" w:rsidRDefault="001F3DF9" w:rsidP="002E6C7C">
            <w:pPr>
              <w:jc w:val="both"/>
            </w:pPr>
            <w:r>
              <w:t>RM =</w:t>
            </w:r>
            <w:r>
              <w:tab/>
              <w:t>0</w:t>
            </w:r>
          </w:p>
          <w:p w14:paraId="0FC6C0EF" w14:textId="77777777" w:rsidR="001F3DF9" w:rsidRDefault="001F3DF9" w:rsidP="002E6C7C">
            <w:pPr>
              <w:jc w:val="both"/>
            </w:pPr>
            <w:r>
              <w:t xml:space="preserve">DA = </w:t>
            </w:r>
            <w:r>
              <w:tab/>
              <w:t>0</w:t>
            </w:r>
          </w:p>
          <w:p w14:paraId="56E45BAD" w14:textId="77777777" w:rsidR="001F3DF9" w:rsidRDefault="001F3DF9" w:rsidP="002E6C7C">
            <w:pPr>
              <w:jc w:val="both"/>
            </w:pPr>
            <w:r>
              <w:t xml:space="preserve">TBS = </w:t>
            </w:r>
            <w:r>
              <w:tab/>
              <w:t>0</w:t>
            </w:r>
          </w:p>
        </w:tc>
        <w:tc>
          <w:tcPr>
            <w:tcW w:w="1476" w:type="dxa"/>
          </w:tcPr>
          <w:p w14:paraId="119DE74C" w14:textId="77777777" w:rsidR="001F3DF9" w:rsidRDefault="001F3DF9" w:rsidP="002E6C7C">
            <w:pPr>
              <w:jc w:val="both"/>
            </w:pPr>
            <w:r>
              <w:t xml:space="preserve">RSEL = </w:t>
            </w:r>
            <w:r>
              <w:tab/>
              <w:t>0</w:t>
            </w:r>
          </w:p>
          <w:p w14:paraId="71BF1437" w14:textId="77777777" w:rsidR="001F3DF9" w:rsidRDefault="001F3DF9" w:rsidP="002E6C7C">
            <w:pPr>
              <w:jc w:val="both"/>
            </w:pPr>
            <w:r>
              <w:t xml:space="preserve">RM = </w:t>
            </w:r>
            <w:r>
              <w:tab/>
              <w:t>1</w:t>
            </w:r>
          </w:p>
          <w:p w14:paraId="4A77785E" w14:textId="77777777" w:rsidR="001F3DF9" w:rsidRDefault="001F3DF9" w:rsidP="002E6C7C">
            <w:pPr>
              <w:jc w:val="both"/>
            </w:pPr>
            <w:r>
              <w:t xml:space="preserve">DA = </w:t>
            </w:r>
            <w:r>
              <w:tab/>
              <w:t>0</w:t>
            </w:r>
          </w:p>
          <w:p w14:paraId="645187B0" w14:textId="77777777" w:rsidR="001F3DF9" w:rsidRDefault="001F3DF9" w:rsidP="002E6C7C">
            <w:pPr>
              <w:jc w:val="both"/>
            </w:pPr>
            <w:r>
              <w:t xml:space="preserve">TBS = </w:t>
            </w:r>
            <w:r>
              <w:tab/>
              <w:t>0</w:t>
            </w:r>
          </w:p>
        </w:tc>
        <w:tc>
          <w:tcPr>
            <w:tcW w:w="1476" w:type="dxa"/>
          </w:tcPr>
          <w:p w14:paraId="26CF471A" w14:textId="77777777" w:rsidR="001F3DF9" w:rsidRDefault="001F3DF9" w:rsidP="002E6C7C">
            <w:pPr>
              <w:jc w:val="both"/>
            </w:pPr>
            <w:r>
              <w:t>Undefined</w:t>
            </w:r>
          </w:p>
        </w:tc>
        <w:tc>
          <w:tcPr>
            <w:tcW w:w="1476" w:type="dxa"/>
          </w:tcPr>
          <w:p w14:paraId="78E773F4" w14:textId="77777777" w:rsidR="001F3DF9" w:rsidRDefault="001F3DF9" w:rsidP="002E6C7C">
            <w:pPr>
              <w:jc w:val="both"/>
            </w:pPr>
            <w:r>
              <w:t xml:space="preserve">RSEL = </w:t>
            </w:r>
            <w:r>
              <w:tab/>
              <w:t>0</w:t>
            </w:r>
          </w:p>
          <w:p w14:paraId="62584ABB" w14:textId="77777777" w:rsidR="001F3DF9" w:rsidRDefault="001F3DF9" w:rsidP="002E6C7C">
            <w:pPr>
              <w:jc w:val="both"/>
            </w:pPr>
            <w:r>
              <w:t xml:space="preserve">RM = </w:t>
            </w:r>
            <w:r>
              <w:tab/>
              <w:t>0</w:t>
            </w:r>
          </w:p>
          <w:p w14:paraId="7037C1C5" w14:textId="77777777" w:rsidR="001F3DF9" w:rsidRDefault="001F3DF9" w:rsidP="002E6C7C">
            <w:pPr>
              <w:jc w:val="both"/>
            </w:pPr>
            <w:r>
              <w:t xml:space="preserve">DA = </w:t>
            </w:r>
            <w:r>
              <w:tab/>
              <w:t>0</w:t>
            </w:r>
          </w:p>
          <w:p w14:paraId="26119A9A" w14:textId="77777777" w:rsidR="001F3DF9" w:rsidRDefault="001F3DF9" w:rsidP="002E6C7C">
            <w:pPr>
              <w:jc w:val="both"/>
            </w:pPr>
            <w:r>
              <w:t xml:space="preserve">TBS = </w:t>
            </w:r>
            <w:r>
              <w:tab/>
              <w:t>1</w:t>
            </w:r>
          </w:p>
        </w:tc>
      </w:tr>
      <w:tr w:rsidR="001F3DF9" w14:paraId="07DE8DEC" w14:textId="77777777" w:rsidTr="002E6C7C">
        <w:trPr>
          <w:cantSplit/>
        </w:trPr>
        <w:tc>
          <w:tcPr>
            <w:tcW w:w="1476" w:type="dxa"/>
          </w:tcPr>
          <w:p w14:paraId="14DE7436" w14:textId="77777777" w:rsidR="001F3DF9" w:rsidRDefault="001F3DF9" w:rsidP="002E6C7C">
            <w:pPr>
              <w:jc w:val="both"/>
            </w:pPr>
          </w:p>
        </w:tc>
        <w:tc>
          <w:tcPr>
            <w:tcW w:w="1476" w:type="dxa"/>
          </w:tcPr>
          <w:p w14:paraId="351CFF21" w14:textId="77777777" w:rsidR="001F3DF9" w:rsidRDefault="001F3DF9" w:rsidP="002E6C7C">
            <w:pPr>
              <w:jc w:val="both"/>
            </w:pPr>
            <w:r>
              <w:t>Alpha</w:t>
            </w:r>
          </w:p>
        </w:tc>
        <w:tc>
          <w:tcPr>
            <w:tcW w:w="1476" w:type="dxa"/>
          </w:tcPr>
          <w:p w14:paraId="347461B7" w14:textId="77777777" w:rsidR="001F3DF9" w:rsidRDefault="001F3DF9" w:rsidP="002E6C7C">
            <w:pPr>
              <w:jc w:val="both"/>
            </w:pPr>
            <w:r>
              <w:t xml:space="preserve">ASL = </w:t>
            </w:r>
            <w:r>
              <w:tab/>
              <w:t>0</w:t>
            </w:r>
          </w:p>
          <w:p w14:paraId="6FD58351" w14:textId="77777777" w:rsidR="001F3DF9" w:rsidRDefault="001F3DF9" w:rsidP="002E6C7C">
            <w:pPr>
              <w:jc w:val="both"/>
            </w:pPr>
            <w:r>
              <w:t xml:space="preserve">AMD = </w:t>
            </w:r>
            <w:r>
              <w:tab/>
              <w:t>0</w:t>
            </w:r>
          </w:p>
          <w:p w14:paraId="6D1BB275" w14:textId="77777777" w:rsidR="001F3DF9" w:rsidRDefault="001F3DF9" w:rsidP="002E6C7C">
            <w:pPr>
              <w:jc w:val="both"/>
            </w:pPr>
            <w:r>
              <w:t xml:space="preserve">ABS = </w:t>
            </w:r>
            <w:r>
              <w:tab/>
              <w:t>0</w:t>
            </w:r>
          </w:p>
        </w:tc>
        <w:tc>
          <w:tcPr>
            <w:tcW w:w="1476" w:type="dxa"/>
          </w:tcPr>
          <w:p w14:paraId="5A9A3268" w14:textId="77777777" w:rsidR="001F3DF9" w:rsidRDefault="001F3DF9" w:rsidP="002E6C7C">
            <w:pPr>
              <w:jc w:val="both"/>
            </w:pPr>
            <w:r>
              <w:t xml:space="preserve">ASL = </w:t>
            </w:r>
            <w:r>
              <w:tab/>
              <w:t>0</w:t>
            </w:r>
          </w:p>
          <w:p w14:paraId="688C9C04" w14:textId="77777777" w:rsidR="001F3DF9" w:rsidRDefault="001F3DF9" w:rsidP="002E6C7C">
            <w:pPr>
              <w:jc w:val="both"/>
            </w:pPr>
            <w:r>
              <w:t xml:space="preserve">AMD = </w:t>
            </w:r>
            <w:r>
              <w:tab/>
              <w:t>1</w:t>
            </w:r>
          </w:p>
          <w:p w14:paraId="754A364B" w14:textId="77777777" w:rsidR="001F3DF9" w:rsidRDefault="001F3DF9" w:rsidP="002E6C7C">
            <w:pPr>
              <w:jc w:val="both"/>
            </w:pPr>
            <w:r>
              <w:t xml:space="preserve">ABS = </w:t>
            </w:r>
            <w:r>
              <w:tab/>
              <w:t>0</w:t>
            </w:r>
          </w:p>
        </w:tc>
        <w:tc>
          <w:tcPr>
            <w:tcW w:w="1476" w:type="dxa"/>
          </w:tcPr>
          <w:p w14:paraId="3B11CA37" w14:textId="77777777" w:rsidR="001F3DF9" w:rsidRDefault="001F3DF9" w:rsidP="002E6C7C">
            <w:pPr>
              <w:jc w:val="both"/>
            </w:pPr>
            <w:r>
              <w:t>Undefined</w:t>
            </w:r>
          </w:p>
        </w:tc>
        <w:tc>
          <w:tcPr>
            <w:tcW w:w="1476" w:type="dxa"/>
          </w:tcPr>
          <w:p w14:paraId="34877A45" w14:textId="77777777" w:rsidR="001F3DF9" w:rsidRDefault="001F3DF9" w:rsidP="002E6C7C">
            <w:pPr>
              <w:jc w:val="both"/>
            </w:pPr>
            <w:r>
              <w:t xml:space="preserve">ASL = </w:t>
            </w:r>
            <w:r>
              <w:tab/>
              <w:t>0</w:t>
            </w:r>
          </w:p>
          <w:p w14:paraId="4C6A7E2F" w14:textId="77777777" w:rsidR="001F3DF9" w:rsidRDefault="001F3DF9" w:rsidP="002E6C7C">
            <w:pPr>
              <w:jc w:val="both"/>
            </w:pPr>
            <w:r>
              <w:t xml:space="preserve">AMD = </w:t>
            </w:r>
            <w:r>
              <w:tab/>
              <w:t>0</w:t>
            </w:r>
          </w:p>
          <w:p w14:paraId="2C77B81A" w14:textId="77777777" w:rsidR="001F3DF9" w:rsidRDefault="001F3DF9" w:rsidP="002E6C7C">
            <w:pPr>
              <w:jc w:val="both"/>
            </w:pPr>
            <w:r>
              <w:t xml:space="preserve">ABS = </w:t>
            </w:r>
            <w:r>
              <w:tab/>
              <w:t>1</w:t>
            </w:r>
          </w:p>
        </w:tc>
      </w:tr>
      <w:tr w:rsidR="001F3DF9" w14:paraId="544E676A" w14:textId="77777777" w:rsidTr="002E6C7C">
        <w:trPr>
          <w:cantSplit/>
        </w:trPr>
        <w:tc>
          <w:tcPr>
            <w:tcW w:w="1476" w:type="dxa"/>
          </w:tcPr>
          <w:p w14:paraId="7FF74D5B" w14:textId="77777777" w:rsidR="001F3DF9" w:rsidRDefault="001F3DF9" w:rsidP="002E6C7C">
            <w:pPr>
              <w:jc w:val="both"/>
            </w:pPr>
            <w:r>
              <w:t>RGB</w:t>
            </w:r>
          </w:p>
        </w:tc>
        <w:tc>
          <w:tcPr>
            <w:tcW w:w="1476" w:type="dxa"/>
          </w:tcPr>
          <w:p w14:paraId="4D5F85DB" w14:textId="77777777" w:rsidR="001F3DF9" w:rsidRDefault="001F3DF9" w:rsidP="002E6C7C">
            <w:pPr>
              <w:jc w:val="both"/>
            </w:pPr>
            <w:r>
              <w:t>RGB</w:t>
            </w:r>
          </w:p>
        </w:tc>
        <w:tc>
          <w:tcPr>
            <w:tcW w:w="1476" w:type="dxa"/>
          </w:tcPr>
          <w:p w14:paraId="649F0EAE" w14:textId="77777777" w:rsidR="001F3DF9" w:rsidRDefault="001F3DF9" w:rsidP="002E6C7C">
            <w:pPr>
              <w:jc w:val="both"/>
            </w:pPr>
            <w:r>
              <w:t xml:space="preserve">RSEL = </w:t>
            </w:r>
            <w:r>
              <w:tab/>
              <w:t>0</w:t>
            </w:r>
          </w:p>
          <w:p w14:paraId="4503072C" w14:textId="77777777" w:rsidR="001F3DF9" w:rsidRDefault="001F3DF9" w:rsidP="002E6C7C">
            <w:pPr>
              <w:jc w:val="both"/>
            </w:pPr>
            <w:r>
              <w:t>RM =</w:t>
            </w:r>
            <w:r>
              <w:tab/>
              <w:t>0</w:t>
            </w:r>
          </w:p>
          <w:p w14:paraId="2036F449" w14:textId="77777777" w:rsidR="001F3DF9" w:rsidRDefault="001F3DF9" w:rsidP="002E6C7C">
            <w:pPr>
              <w:jc w:val="both"/>
            </w:pPr>
            <w:r>
              <w:t xml:space="preserve">DA = </w:t>
            </w:r>
            <w:r>
              <w:tab/>
              <w:t>0</w:t>
            </w:r>
          </w:p>
          <w:p w14:paraId="77464B10" w14:textId="77777777" w:rsidR="001F3DF9" w:rsidRDefault="001F3DF9" w:rsidP="002E6C7C">
            <w:pPr>
              <w:jc w:val="both"/>
            </w:pPr>
            <w:r>
              <w:t xml:space="preserve">TBS = </w:t>
            </w:r>
            <w:r>
              <w:tab/>
              <w:t>0</w:t>
            </w:r>
          </w:p>
        </w:tc>
        <w:tc>
          <w:tcPr>
            <w:tcW w:w="1476" w:type="dxa"/>
          </w:tcPr>
          <w:p w14:paraId="5EBAAE01" w14:textId="77777777" w:rsidR="001F3DF9" w:rsidRDefault="001F3DF9" w:rsidP="002E6C7C">
            <w:pPr>
              <w:jc w:val="both"/>
            </w:pPr>
            <w:r>
              <w:t xml:space="preserve">RSEL = </w:t>
            </w:r>
            <w:r>
              <w:tab/>
              <w:t>0</w:t>
            </w:r>
          </w:p>
          <w:p w14:paraId="3AB24CAE" w14:textId="77777777" w:rsidR="001F3DF9" w:rsidRDefault="001F3DF9" w:rsidP="002E6C7C">
            <w:pPr>
              <w:jc w:val="both"/>
            </w:pPr>
            <w:r>
              <w:t xml:space="preserve">RM = </w:t>
            </w:r>
            <w:r>
              <w:tab/>
              <w:t>1</w:t>
            </w:r>
          </w:p>
          <w:p w14:paraId="653493C3" w14:textId="77777777" w:rsidR="001F3DF9" w:rsidRDefault="001F3DF9" w:rsidP="002E6C7C">
            <w:pPr>
              <w:jc w:val="both"/>
            </w:pPr>
            <w:r>
              <w:t xml:space="preserve">DA = </w:t>
            </w:r>
            <w:r>
              <w:tab/>
              <w:t>0</w:t>
            </w:r>
          </w:p>
          <w:p w14:paraId="2D1596E7" w14:textId="77777777" w:rsidR="001F3DF9" w:rsidRDefault="001F3DF9" w:rsidP="002E6C7C">
            <w:pPr>
              <w:jc w:val="both"/>
            </w:pPr>
            <w:r>
              <w:t xml:space="preserve">TBS = </w:t>
            </w:r>
            <w:r>
              <w:tab/>
              <w:t>0</w:t>
            </w:r>
          </w:p>
        </w:tc>
        <w:tc>
          <w:tcPr>
            <w:tcW w:w="1476" w:type="dxa"/>
          </w:tcPr>
          <w:p w14:paraId="304AE772" w14:textId="77777777" w:rsidR="001F3DF9" w:rsidRDefault="001F3DF9" w:rsidP="002E6C7C">
            <w:pPr>
              <w:jc w:val="both"/>
            </w:pPr>
            <w:r>
              <w:t xml:space="preserve">RSEL = </w:t>
            </w:r>
            <w:r>
              <w:tab/>
              <w:t>0</w:t>
            </w:r>
          </w:p>
          <w:p w14:paraId="449DDDDA" w14:textId="77777777" w:rsidR="001F3DF9" w:rsidRDefault="001F3DF9" w:rsidP="002E6C7C">
            <w:pPr>
              <w:jc w:val="both"/>
            </w:pPr>
            <w:r>
              <w:t xml:space="preserve">RM = </w:t>
            </w:r>
            <w:r>
              <w:tab/>
              <w:t>0</w:t>
            </w:r>
          </w:p>
          <w:p w14:paraId="7754BB13" w14:textId="77777777" w:rsidR="001F3DF9" w:rsidRDefault="001F3DF9" w:rsidP="002E6C7C">
            <w:pPr>
              <w:jc w:val="both"/>
            </w:pPr>
            <w:r>
              <w:t xml:space="preserve">DA = </w:t>
            </w:r>
            <w:r>
              <w:tab/>
              <w:t>0</w:t>
            </w:r>
          </w:p>
          <w:p w14:paraId="0899C1AA" w14:textId="77777777" w:rsidR="001F3DF9" w:rsidRDefault="001F3DF9" w:rsidP="002E6C7C">
            <w:pPr>
              <w:jc w:val="both"/>
            </w:pPr>
            <w:r>
              <w:t xml:space="preserve">TBS = </w:t>
            </w:r>
            <w:r>
              <w:tab/>
              <w:t>0</w:t>
            </w:r>
          </w:p>
        </w:tc>
        <w:tc>
          <w:tcPr>
            <w:tcW w:w="1476" w:type="dxa"/>
          </w:tcPr>
          <w:p w14:paraId="0DA750AE" w14:textId="77777777" w:rsidR="001F3DF9" w:rsidRDefault="001F3DF9" w:rsidP="002E6C7C">
            <w:pPr>
              <w:jc w:val="both"/>
            </w:pPr>
            <w:r>
              <w:t xml:space="preserve">RSEL = </w:t>
            </w:r>
            <w:r>
              <w:tab/>
              <w:t>0</w:t>
            </w:r>
          </w:p>
          <w:p w14:paraId="66CEE658" w14:textId="77777777" w:rsidR="001F3DF9" w:rsidRDefault="001F3DF9" w:rsidP="002E6C7C">
            <w:pPr>
              <w:jc w:val="both"/>
            </w:pPr>
            <w:r>
              <w:t xml:space="preserve">RM = </w:t>
            </w:r>
            <w:r>
              <w:tab/>
              <w:t>0</w:t>
            </w:r>
          </w:p>
          <w:p w14:paraId="2A67B495" w14:textId="77777777" w:rsidR="001F3DF9" w:rsidRDefault="001F3DF9" w:rsidP="002E6C7C">
            <w:pPr>
              <w:jc w:val="both"/>
            </w:pPr>
            <w:r>
              <w:t xml:space="preserve">DA = </w:t>
            </w:r>
            <w:r>
              <w:tab/>
              <w:t>0</w:t>
            </w:r>
          </w:p>
          <w:p w14:paraId="67878035" w14:textId="77777777" w:rsidR="001F3DF9" w:rsidRDefault="001F3DF9" w:rsidP="002E6C7C">
            <w:pPr>
              <w:jc w:val="both"/>
            </w:pPr>
            <w:r>
              <w:t xml:space="preserve">TBS = </w:t>
            </w:r>
            <w:r>
              <w:tab/>
              <w:t>1</w:t>
            </w:r>
          </w:p>
        </w:tc>
      </w:tr>
      <w:tr w:rsidR="001F3DF9" w14:paraId="4E04FDDC" w14:textId="77777777" w:rsidTr="002E6C7C">
        <w:trPr>
          <w:cantSplit/>
        </w:trPr>
        <w:tc>
          <w:tcPr>
            <w:tcW w:w="1476" w:type="dxa"/>
          </w:tcPr>
          <w:p w14:paraId="5EE23881" w14:textId="77777777" w:rsidR="001F3DF9" w:rsidRDefault="001F3DF9" w:rsidP="002E6C7C">
            <w:pPr>
              <w:jc w:val="both"/>
            </w:pPr>
          </w:p>
        </w:tc>
        <w:tc>
          <w:tcPr>
            <w:tcW w:w="1476" w:type="dxa"/>
          </w:tcPr>
          <w:p w14:paraId="279E9564" w14:textId="77777777" w:rsidR="001F3DF9" w:rsidRDefault="001F3DF9" w:rsidP="002E6C7C">
            <w:pPr>
              <w:jc w:val="both"/>
            </w:pPr>
            <w:r>
              <w:t>Alpha</w:t>
            </w:r>
          </w:p>
        </w:tc>
        <w:tc>
          <w:tcPr>
            <w:tcW w:w="1476" w:type="dxa"/>
          </w:tcPr>
          <w:p w14:paraId="09D5DFB8" w14:textId="77777777" w:rsidR="001F3DF9" w:rsidRDefault="001F3DF9" w:rsidP="002E6C7C">
            <w:pPr>
              <w:jc w:val="both"/>
            </w:pPr>
            <w:r>
              <w:t xml:space="preserve">ASL = </w:t>
            </w:r>
            <w:r>
              <w:tab/>
              <w:t>1</w:t>
            </w:r>
          </w:p>
          <w:p w14:paraId="6CF446C5" w14:textId="77777777" w:rsidR="001F3DF9" w:rsidRDefault="001F3DF9" w:rsidP="002E6C7C">
            <w:pPr>
              <w:jc w:val="both"/>
            </w:pPr>
            <w:r>
              <w:t xml:space="preserve">AMD = </w:t>
            </w:r>
            <w:r>
              <w:tab/>
              <w:t>x</w:t>
            </w:r>
          </w:p>
          <w:p w14:paraId="724BE4DB" w14:textId="77777777" w:rsidR="001F3DF9" w:rsidRDefault="001F3DF9" w:rsidP="002E6C7C">
            <w:pPr>
              <w:jc w:val="both"/>
            </w:pPr>
            <w:r>
              <w:t xml:space="preserve">ABS = </w:t>
            </w:r>
            <w:r>
              <w:tab/>
              <w:t>x</w:t>
            </w:r>
          </w:p>
        </w:tc>
        <w:tc>
          <w:tcPr>
            <w:tcW w:w="1476" w:type="dxa"/>
          </w:tcPr>
          <w:p w14:paraId="649797F9" w14:textId="77777777" w:rsidR="001F3DF9" w:rsidRDefault="001F3DF9" w:rsidP="002E6C7C">
            <w:pPr>
              <w:jc w:val="both"/>
            </w:pPr>
            <w:r>
              <w:t xml:space="preserve">ASL = </w:t>
            </w:r>
            <w:r>
              <w:tab/>
              <w:t>1</w:t>
            </w:r>
          </w:p>
          <w:p w14:paraId="26AE1362" w14:textId="77777777" w:rsidR="001F3DF9" w:rsidRDefault="001F3DF9" w:rsidP="002E6C7C">
            <w:pPr>
              <w:jc w:val="both"/>
            </w:pPr>
            <w:r>
              <w:t xml:space="preserve">AMD = </w:t>
            </w:r>
            <w:r>
              <w:tab/>
              <w:t>x</w:t>
            </w:r>
          </w:p>
          <w:p w14:paraId="7F2A6DF7" w14:textId="77777777" w:rsidR="001F3DF9" w:rsidRDefault="001F3DF9" w:rsidP="002E6C7C">
            <w:pPr>
              <w:jc w:val="both"/>
            </w:pPr>
            <w:r>
              <w:t xml:space="preserve">ABS = </w:t>
            </w:r>
            <w:r>
              <w:tab/>
              <w:t>x</w:t>
            </w:r>
          </w:p>
        </w:tc>
        <w:tc>
          <w:tcPr>
            <w:tcW w:w="1476" w:type="dxa"/>
          </w:tcPr>
          <w:p w14:paraId="19C994FE" w14:textId="77777777" w:rsidR="001F3DF9" w:rsidRDefault="001F3DF9" w:rsidP="002E6C7C">
            <w:pPr>
              <w:jc w:val="both"/>
            </w:pPr>
            <w:r>
              <w:t xml:space="preserve">ASL = </w:t>
            </w:r>
            <w:r>
              <w:tab/>
              <w:t>1</w:t>
            </w:r>
          </w:p>
          <w:p w14:paraId="65659C47" w14:textId="77777777" w:rsidR="001F3DF9" w:rsidRDefault="001F3DF9" w:rsidP="002E6C7C">
            <w:pPr>
              <w:jc w:val="both"/>
            </w:pPr>
            <w:r>
              <w:t xml:space="preserve">AMD = </w:t>
            </w:r>
            <w:r>
              <w:tab/>
              <w:t>x</w:t>
            </w:r>
          </w:p>
          <w:p w14:paraId="06293EFE" w14:textId="77777777" w:rsidR="001F3DF9" w:rsidRDefault="001F3DF9" w:rsidP="002E6C7C">
            <w:pPr>
              <w:jc w:val="both"/>
            </w:pPr>
            <w:r>
              <w:t xml:space="preserve">ABS = </w:t>
            </w:r>
            <w:r>
              <w:tab/>
              <w:t>x</w:t>
            </w:r>
          </w:p>
        </w:tc>
        <w:tc>
          <w:tcPr>
            <w:tcW w:w="1476" w:type="dxa"/>
          </w:tcPr>
          <w:p w14:paraId="776238AA" w14:textId="77777777" w:rsidR="001F3DF9" w:rsidRDefault="001F3DF9" w:rsidP="002E6C7C">
            <w:pPr>
              <w:jc w:val="both"/>
            </w:pPr>
            <w:r>
              <w:t xml:space="preserve">ASL = </w:t>
            </w:r>
            <w:r>
              <w:tab/>
              <w:t>1</w:t>
            </w:r>
          </w:p>
          <w:p w14:paraId="0E24B9E9" w14:textId="77777777" w:rsidR="001F3DF9" w:rsidRDefault="001F3DF9" w:rsidP="002E6C7C">
            <w:pPr>
              <w:jc w:val="both"/>
            </w:pPr>
            <w:r>
              <w:t xml:space="preserve">AMD = </w:t>
            </w:r>
            <w:r>
              <w:tab/>
              <w:t>x</w:t>
            </w:r>
          </w:p>
          <w:p w14:paraId="31FCE5B4" w14:textId="77777777" w:rsidR="001F3DF9" w:rsidRDefault="001F3DF9" w:rsidP="002E6C7C">
            <w:pPr>
              <w:jc w:val="both"/>
            </w:pPr>
            <w:r>
              <w:t xml:space="preserve">ABS = </w:t>
            </w:r>
            <w:r>
              <w:tab/>
              <w:t>x</w:t>
            </w:r>
          </w:p>
        </w:tc>
      </w:tr>
      <w:tr w:rsidR="001F3DF9" w14:paraId="71AAA74E" w14:textId="77777777" w:rsidTr="002E6C7C">
        <w:trPr>
          <w:cantSplit/>
        </w:trPr>
        <w:tc>
          <w:tcPr>
            <w:tcW w:w="1476" w:type="dxa"/>
          </w:tcPr>
          <w:p w14:paraId="308BC819" w14:textId="77777777" w:rsidR="001F3DF9" w:rsidRDefault="001F3DF9" w:rsidP="002E6C7C">
            <w:pPr>
              <w:jc w:val="both"/>
            </w:pPr>
            <w:r>
              <w:t>RGBA</w:t>
            </w:r>
          </w:p>
        </w:tc>
        <w:tc>
          <w:tcPr>
            <w:tcW w:w="1476" w:type="dxa"/>
          </w:tcPr>
          <w:p w14:paraId="7D88457D" w14:textId="77777777" w:rsidR="001F3DF9" w:rsidRDefault="001F3DF9" w:rsidP="002E6C7C">
            <w:pPr>
              <w:jc w:val="both"/>
            </w:pPr>
            <w:r>
              <w:t>RGB</w:t>
            </w:r>
          </w:p>
        </w:tc>
        <w:tc>
          <w:tcPr>
            <w:tcW w:w="1476" w:type="dxa"/>
          </w:tcPr>
          <w:p w14:paraId="6FDEC784" w14:textId="77777777" w:rsidR="001F3DF9" w:rsidRDefault="001F3DF9" w:rsidP="002E6C7C">
            <w:pPr>
              <w:jc w:val="both"/>
            </w:pPr>
            <w:r>
              <w:t xml:space="preserve">RSEL = </w:t>
            </w:r>
            <w:r>
              <w:tab/>
              <w:t>0</w:t>
            </w:r>
          </w:p>
          <w:p w14:paraId="5098FD93" w14:textId="77777777" w:rsidR="001F3DF9" w:rsidRDefault="001F3DF9" w:rsidP="002E6C7C">
            <w:pPr>
              <w:jc w:val="both"/>
            </w:pPr>
            <w:r>
              <w:t xml:space="preserve">RM = </w:t>
            </w:r>
            <w:r>
              <w:tab/>
              <w:t>0</w:t>
            </w:r>
          </w:p>
          <w:p w14:paraId="1844DC87" w14:textId="77777777" w:rsidR="001F3DF9" w:rsidRDefault="001F3DF9" w:rsidP="002E6C7C">
            <w:pPr>
              <w:jc w:val="both"/>
            </w:pPr>
            <w:r>
              <w:t xml:space="preserve">DA = </w:t>
            </w:r>
            <w:r>
              <w:tab/>
              <w:t>0</w:t>
            </w:r>
          </w:p>
          <w:p w14:paraId="24CCDEA4" w14:textId="77777777" w:rsidR="001F3DF9" w:rsidRDefault="001F3DF9" w:rsidP="002E6C7C">
            <w:pPr>
              <w:jc w:val="both"/>
            </w:pPr>
            <w:r>
              <w:t xml:space="preserve">TBS = </w:t>
            </w:r>
            <w:r>
              <w:tab/>
              <w:t>0</w:t>
            </w:r>
          </w:p>
        </w:tc>
        <w:tc>
          <w:tcPr>
            <w:tcW w:w="1476" w:type="dxa"/>
          </w:tcPr>
          <w:p w14:paraId="62860AE0" w14:textId="77777777" w:rsidR="001F3DF9" w:rsidRDefault="001F3DF9" w:rsidP="002E6C7C">
            <w:pPr>
              <w:jc w:val="both"/>
            </w:pPr>
            <w:r>
              <w:t xml:space="preserve">RSEL = </w:t>
            </w:r>
            <w:r>
              <w:tab/>
              <w:t>0</w:t>
            </w:r>
          </w:p>
          <w:p w14:paraId="4B5C1049" w14:textId="77777777" w:rsidR="001F3DF9" w:rsidRDefault="001F3DF9" w:rsidP="002E6C7C">
            <w:pPr>
              <w:jc w:val="both"/>
            </w:pPr>
            <w:r>
              <w:t xml:space="preserve">RM = </w:t>
            </w:r>
            <w:r>
              <w:tab/>
              <w:t>1</w:t>
            </w:r>
          </w:p>
          <w:p w14:paraId="25E9A35A" w14:textId="77777777" w:rsidR="001F3DF9" w:rsidRDefault="001F3DF9" w:rsidP="002E6C7C">
            <w:pPr>
              <w:jc w:val="both"/>
            </w:pPr>
            <w:r>
              <w:t xml:space="preserve">DA = </w:t>
            </w:r>
            <w:r>
              <w:tab/>
              <w:t>0</w:t>
            </w:r>
          </w:p>
          <w:p w14:paraId="0F2C7D94" w14:textId="77777777" w:rsidR="001F3DF9" w:rsidRDefault="001F3DF9" w:rsidP="002E6C7C">
            <w:pPr>
              <w:jc w:val="both"/>
            </w:pPr>
            <w:r>
              <w:t xml:space="preserve">TBS = </w:t>
            </w:r>
            <w:r>
              <w:tab/>
              <w:t>0</w:t>
            </w:r>
          </w:p>
        </w:tc>
        <w:tc>
          <w:tcPr>
            <w:tcW w:w="1476" w:type="dxa"/>
          </w:tcPr>
          <w:p w14:paraId="38DA4DFD" w14:textId="77777777" w:rsidR="001F3DF9" w:rsidRDefault="001F3DF9" w:rsidP="002E6C7C">
            <w:pPr>
              <w:jc w:val="both"/>
            </w:pPr>
            <w:r>
              <w:t xml:space="preserve">RSEL = </w:t>
            </w:r>
            <w:r>
              <w:tab/>
              <w:t>0</w:t>
            </w:r>
          </w:p>
          <w:p w14:paraId="29EEB7BB" w14:textId="77777777" w:rsidR="001F3DF9" w:rsidRDefault="001F3DF9" w:rsidP="002E6C7C">
            <w:pPr>
              <w:jc w:val="both"/>
            </w:pPr>
            <w:r>
              <w:t xml:space="preserve">RM = </w:t>
            </w:r>
            <w:r>
              <w:tab/>
              <w:t>0</w:t>
            </w:r>
          </w:p>
          <w:p w14:paraId="460B4C16" w14:textId="77777777" w:rsidR="001F3DF9" w:rsidRDefault="001F3DF9" w:rsidP="002E6C7C">
            <w:pPr>
              <w:jc w:val="both"/>
            </w:pPr>
            <w:r>
              <w:t xml:space="preserve">DA = </w:t>
            </w:r>
            <w:r>
              <w:tab/>
              <w:t>1</w:t>
            </w:r>
          </w:p>
          <w:p w14:paraId="3A72C8F3" w14:textId="77777777" w:rsidR="001F3DF9" w:rsidRDefault="001F3DF9" w:rsidP="002E6C7C">
            <w:pPr>
              <w:jc w:val="both"/>
            </w:pPr>
            <w:r>
              <w:t xml:space="preserve">TBS = </w:t>
            </w:r>
            <w:r>
              <w:tab/>
              <w:t>0</w:t>
            </w:r>
          </w:p>
        </w:tc>
        <w:tc>
          <w:tcPr>
            <w:tcW w:w="1476" w:type="dxa"/>
          </w:tcPr>
          <w:p w14:paraId="6093EDC3" w14:textId="77777777" w:rsidR="001F3DF9" w:rsidRDefault="001F3DF9" w:rsidP="002E6C7C">
            <w:pPr>
              <w:jc w:val="both"/>
            </w:pPr>
            <w:r>
              <w:t xml:space="preserve">RSEL = </w:t>
            </w:r>
            <w:r>
              <w:tab/>
              <w:t>0</w:t>
            </w:r>
          </w:p>
          <w:p w14:paraId="261549BA" w14:textId="77777777" w:rsidR="001F3DF9" w:rsidRDefault="001F3DF9" w:rsidP="002E6C7C">
            <w:pPr>
              <w:jc w:val="both"/>
            </w:pPr>
            <w:r>
              <w:t xml:space="preserve">RM = </w:t>
            </w:r>
            <w:r>
              <w:tab/>
              <w:t>0</w:t>
            </w:r>
          </w:p>
          <w:p w14:paraId="19BA3007" w14:textId="77777777" w:rsidR="001F3DF9" w:rsidRDefault="001F3DF9" w:rsidP="002E6C7C">
            <w:pPr>
              <w:jc w:val="both"/>
            </w:pPr>
            <w:r>
              <w:t xml:space="preserve">DA = </w:t>
            </w:r>
            <w:r>
              <w:tab/>
              <w:t>0</w:t>
            </w:r>
          </w:p>
          <w:p w14:paraId="16D12CA6" w14:textId="77777777" w:rsidR="001F3DF9" w:rsidRDefault="001F3DF9" w:rsidP="002E6C7C">
            <w:pPr>
              <w:jc w:val="both"/>
            </w:pPr>
            <w:r>
              <w:t xml:space="preserve">TBS = </w:t>
            </w:r>
            <w:r>
              <w:tab/>
              <w:t>1</w:t>
            </w:r>
          </w:p>
        </w:tc>
      </w:tr>
      <w:tr w:rsidR="001F3DF9" w14:paraId="7ED573A4" w14:textId="77777777" w:rsidTr="002E6C7C">
        <w:trPr>
          <w:cantSplit/>
        </w:trPr>
        <w:tc>
          <w:tcPr>
            <w:tcW w:w="1476" w:type="dxa"/>
          </w:tcPr>
          <w:p w14:paraId="3AE154B8" w14:textId="77777777" w:rsidR="001F3DF9" w:rsidRDefault="001F3DF9" w:rsidP="002E6C7C">
            <w:pPr>
              <w:jc w:val="both"/>
            </w:pPr>
          </w:p>
        </w:tc>
        <w:tc>
          <w:tcPr>
            <w:tcW w:w="1476" w:type="dxa"/>
          </w:tcPr>
          <w:p w14:paraId="717BFA92" w14:textId="77777777" w:rsidR="001F3DF9" w:rsidRDefault="001F3DF9" w:rsidP="002E6C7C">
            <w:pPr>
              <w:jc w:val="both"/>
            </w:pPr>
            <w:r>
              <w:t>Alpha</w:t>
            </w:r>
          </w:p>
        </w:tc>
        <w:tc>
          <w:tcPr>
            <w:tcW w:w="1476" w:type="dxa"/>
          </w:tcPr>
          <w:p w14:paraId="3C48AA2D" w14:textId="77777777" w:rsidR="001F3DF9" w:rsidRDefault="001F3DF9" w:rsidP="002E6C7C">
            <w:pPr>
              <w:jc w:val="both"/>
            </w:pPr>
            <w:r>
              <w:t xml:space="preserve">ASL = </w:t>
            </w:r>
            <w:r>
              <w:tab/>
              <w:t>0</w:t>
            </w:r>
          </w:p>
          <w:p w14:paraId="4AB552FE" w14:textId="77777777" w:rsidR="001F3DF9" w:rsidRDefault="001F3DF9" w:rsidP="002E6C7C">
            <w:pPr>
              <w:jc w:val="both"/>
            </w:pPr>
            <w:r>
              <w:t xml:space="preserve">AMD = </w:t>
            </w:r>
            <w:r>
              <w:tab/>
              <w:t>0</w:t>
            </w:r>
          </w:p>
          <w:p w14:paraId="293DC187" w14:textId="77777777" w:rsidR="001F3DF9" w:rsidRDefault="001F3DF9" w:rsidP="002E6C7C">
            <w:pPr>
              <w:jc w:val="both"/>
            </w:pPr>
            <w:r>
              <w:t xml:space="preserve">ABS = </w:t>
            </w:r>
            <w:r>
              <w:tab/>
              <w:t>0</w:t>
            </w:r>
          </w:p>
        </w:tc>
        <w:tc>
          <w:tcPr>
            <w:tcW w:w="1476" w:type="dxa"/>
          </w:tcPr>
          <w:p w14:paraId="4136170F" w14:textId="77777777" w:rsidR="001F3DF9" w:rsidRDefault="001F3DF9" w:rsidP="002E6C7C">
            <w:pPr>
              <w:jc w:val="both"/>
            </w:pPr>
            <w:r>
              <w:t xml:space="preserve">ASL = </w:t>
            </w:r>
            <w:r>
              <w:tab/>
              <w:t>0</w:t>
            </w:r>
          </w:p>
          <w:p w14:paraId="531F6B12" w14:textId="77777777" w:rsidR="001F3DF9" w:rsidRDefault="001F3DF9" w:rsidP="002E6C7C">
            <w:pPr>
              <w:jc w:val="both"/>
            </w:pPr>
            <w:r>
              <w:t xml:space="preserve">AMD = </w:t>
            </w:r>
            <w:r>
              <w:tab/>
              <w:t>1</w:t>
            </w:r>
          </w:p>
          <w:p w14:paraId="775B7C75" w14:textId="77777777" w:rsidR="001F3DF9" w:rsidRDefault="001F3DF9" w:rsidP="002E6C7C">
            <w:pPr>
              <w:jc w:val="both"/>
            </w:pPr>
            <w:r>
              <w:t xml:space="preserve">ABS = </w:t>
            </w:r>
            <w:r>
              <w:tab/>
              <w:t>0</w:t>
            </w:r>
          </w:p>
        </w:tc>
        <w:tc>
          <w:tcPr>
            <w:tcW w:w="1476" w:type="dxa"/>
          </w:tcPr>
          <w:p w14:paraId="0BC29C6D" w14:textId="77777777" w:rsidR="001F3DF9" w:rsidRDefault="001F3DF9" w:rsidP="002E6C7C">
            <w:pPr>
              <w:jc w:val="both"/>
            </w:pPr>
            <w:r>
              <w:t xml:space="preserve">ASL = </w:t>
            </w:r>
            <w:r>
              <w:tab/>
              <w:t>1</w:t>
            </w:r>
          </w:p>
          <w:p w14:paraId="43F7C841" w14:textId="77777777" w:rsidR="001F3DF9" w:rsidRDefault="001F3DF9" w:rsidP="002E6C7C">
            <w:pPr>
              <w:jc w:val="both"/>
            </w:pPr>
            <w:r>
              <w:t xml:space="preserve">AMD = </w:t>
            </w:r>
            <w:r>
              <w:tab/>
              <w:t>x</w:t>
            </w:r>
          </w:p>
          <w:p w14:paraId="13CA4A78" w14:textId="77777777" w:rsidR="001F3DF9" w:rsidRDefault="001F3DF9" w:rsidP="002E6C7C">
            <w:pPr>
              <w:jc w:val="both"/>
            </w:pPr>
            <w:r>
              <w:t xml:space="preserve">ABS = </w:t>
            </w:r>
            <w:r>
              <w:tab/>
              <w:t>x</w:t>
            </w:r>
          </w:p>
        </w:tc>
        <w:tc>
          <w:tcPr>
            <w:tcW w:w="1476" w:type="dxa"/>
          </w:tcPr>
          <w:p w14:paraId="5297A3CD" w14:textId="77777777" w:rsidR="001F3DF9" w:rsidRDefault="001F3DF9" w:rsidP="002E6C7C">
            <w:pPr>
              <w:jc w:val="both"/>
            </w:pPr>
            <w:r>
              <w:t xml:space="preserve">ASL = </w:t>
            </w:r>
            <w:r>
              <w:tab/>
              <w:t>0</w:t>
            </w:r>
          </w:p>
          <w:p w14:paraId="1E73D0E2" w14:textId="77777777" w:rsidR="001F3DF9" w:rsidRDefault="001F3DF9" w:rsidP="002E6C7C">
            <w:pPr>
              <w:jc w:val="both"/>
            </w:pPr>
            <w:r>
              <w:t xml:space="preserve">AMD = </w:t>
            </w:r>
            <w:r>
              <w:tab/>
              <w:t>1</w:t>
            </w:r>
          </w:p>
          <w:p w14:paraId="5C2126AC" w14:textId="77777777" w:rsidR="001F3DF9" w:rsidRDefault="001F3DF9" w:rsidP="002E6C7C">
            <w:pPr>
              <w:jc w:val="both"/>
            </w:pPr>
            <w:r>
              <w:t xml:space="preserve">ABS = </w:t>
            </w:r>
            <w:r>
              <w:tab/>
              <w:t>0</w:t>
            </w:r>
          </w:p>
        </w:tc>
      </w:tr>
    </w:tbl>
    <w:p w14:paraId="5DC24EA4" w14:textId="77777777" w:rsidR="001F3DF9" w:rsidRDefault="001F3DF9" w:rsidP="001F3DF9">
      <w:pPr>
        <w:jc w:val="both"/>
      </w:pPr>
    </w:p>
    <w:p w14:paraId="024FD15C" w14:textId="77777777" w:rsidR="001F3DF9" w:rsidRDefault="001F3DF9" w:rsidP="001F3DF9">
      <w:pPr>
        <w:jc w:val="both"/>
      </w:pPr>
    </w:p>
    <w:p w14:paraId="4B1F597D" w14:textId="412EF9B8" w:rsidR="001F3DF9" w:rsidRDefault="001F3DF9">
      <w:pPr>
        <w:overflowPunct/>
        <w:autoSpaceDE/>
        <w:autoSpaceDN/>
        <w:adjustRightInd/>
        <w:textAlignment w:val="auto"/>
      </w:pPr>
      <w:r>
        <w:br w:type="page"/>
      </w:r>
    </w:p>
    <w:p w14:paraId="422EE488" w14:textId="77777777" w:rsidR="001F3DF9" w:rsidRDefault="001F3DF9" w:rsidP="001F3DF9">
      <w:pPr>
        <w:jc w:val="both"/>
      </w:pPr>
    </w:p>
    <w:p w14:paraId="7551CCED" w14:textId="77777777" w:rsidR="001F3DF9" w:rsidRDefault="001F3DF9" w:rsidP="001F3DF9">
      <w:pPr>
        <w:pStyle w:val="Heading1"/>
        <w:rPr>
          <w:rFonts w:ascii="Times New Roman" w:hAnsi="Times New Roman"/>
          <w:sz w:val="52"/>
          <w:szCs w:val="52"/>
        </w:rPr>
      </w:pPr>
      <w:bookmarkStart w:id="332" w:name="_Toc332687818"/>
      <w:bookmarkStart w:id="333" w:name="_Toc332695259"/>
      <w:bookmarkStart w:id="334" w:name="_Toc332695716"/>
      <w:r>
        <w:rPr>
          <w:rFonts w:ascii="Times New Roman" w:hAnsi="Times New Roman"/>
          <w:sz w:val="52"/>
          <w:szCs w:val="52"/>
        </w:rPr>
        <w:t>APPENDIX B</w:t>
      </w:r>
    </w:p>
    <w:p w14:paraId="5E2F8AA5" w14:textId="77777777" w:rsidR="001F3DF9" w:rsidRDefault="001F3DF9" w:rsidP="001F3DF9"/>
    <w:p w14:paraId="60E6C12B" w14:textId="77777777" w:rsidR="001F3DF9" w:rsidRDefault="001F3DF9" w:rsidP="001F3DF9"/>
    <w:p w14:paraId="0F8D77AD" w14:textId="77777777" w:rsidR="001F3DF9" w:rsidRDefault="001F3DF9" w:rsidP="001F3DF9"/>
    <w:p w14:paraId="4134CE49" w14:textId="77777777" w:rsidR="001F3DF9" w:rsidRDefault="001F3DF9" w:rsidP="001F3DF9">
      <w:pPr>
        <w:pStyle w:val="Heading1"/>
        <w:tabs>
          <w:tab w:val="left" w:pos="1080"/>
        </w:tabs>
        <w:rPr>
          <w:rFonts w:ascii="Times New Roman" w:hAnsi="Times New Roman"/>
        </w:rPr>
      </w:pPr>
    </w:p>
    <w:p w14:paraId="21DAA754" w14:textId="77777777" w:rsidR="001F3DF9" w:rsidRDefault="001F3DF9" w:rsidP="001F3DF9">
      <w:pPr>
        <w:pStyle w:val="Heading1"/>
        <w:pBdr>
          <w:top w:val="single" w:sz="6" w:space="1" w:color="auto"/>
          <w:bottom w:val="single" w:sz="6" w:space="1" w:color="auto"/>
        </w:pBdr>
        <w:ind w:hanging="504"/>
        <w:jc w:val="center"/>
        <w:rPr>
          <w:rFonts w:ascii="Times New Roman" w:hAnsi="Times New Roman"/>
          <w:i/>
          <w:iCs/>
          <w:sz w:val="72"/>
          <w:szCs w:val="72"/>
        </w:rPr>
      </w:pPr>
      <w:r>
        <w:rPr>
          <w:rFonts w:ascii="Times New Roman" w:hAnsi="Times New Roman"/>
          <w:i/>
          <w:iCs/>
          <w:sz w:val="72"/>
          <w:szCs w:val="72"/>
        </w:rPr>
        <w:t>External Interfaces</w:t>
      </w:r>
    </w:p>
    <w:p w14:paraId="5C520F11" w14:textId="77777777" w:rsidR="001F3DF9" w:rsidRDefault="001F3DF9" w:rsidP="001F3DF9">
      <w:pPr>
        <w:pStyle w:val="Heading1"/>
        <w:tabs>
          <w:tab w:val="left" w:pos="1080"/>
        </w:tabs>
        <w:rPr>
          <w:rFonts w:ascii="Times New Roman" w:hAnsi="Times New Roman"/>
        </w:rPr>
      </w:pPr>
    </w:p>
    <w:p w14:paraId="5318D8F0" w14:textId="77777777" w:rsidR="001F3DF9" w:rsidRDefault="001F3DF9" w:rsidP="001F3DF9">
      <w:pPr>
        <w:pStyle w:val="Heading1"/>
        <w:tabs>
          <w:tab w:val="left" w:pos="1080"/>
        </w:tabs>
        <w:rPr>
          <w:rFonts w:ascii="Times New Roman" w:hAnsi="Times New Roman"/>
        </w:rPr>
      </w:pPr>
    </w:p>
    <w:p w14:paraId="7B476040" w14:textId="77777777" w:rsidR="001F3DF9" w:rsidRDefault="001F3DF9" w:rsidP="001F3DF9">
      <w:pPr>
        <w:pStyle w:val="Heading1"/>
        <w:tabs>
          <w:tab w:val="left" w:pos="1080"/>
        </w:tabs>
        <w:rPr>
          <w:rFonts w:ascii="Times New Roman" w:hAnsi="Times New Roman"/>
        </w:rPr>
      </w:pPr>
    </w:p>
    <w:p w14:paraId="7C447B1F" w14:textId="77777777" w:rsidR="001F3DF9" w:rsidRDefault="001F3DF9" w:rsidP="001F3DF9">
      <w:pPr>
        <w:pStyle w:val="Heading1"/>
        <w:tabs>
          <w:tab w:val="left" w:pos="1080"/>
        </w:tabs>
        <w:rPr>
          <w:rFonts w:ascii="Times New Roman" w:hAnsi="Times New Roman"/>
        </w:rPr>
      </w:pPr>
    </w:p>
    <w:p w14:paraId="6A344879" w14:textId="77777777" w:rsidR="001F3DF9" w:rsidRDefault="001F3DF9" w:rsidP="001F3DF9">
      <w:pPr>
        <w:pStyle w:val="Heading1"/>
        <w:tabs>
          <w:tab w:val="left" w:pos="1080"/>
        </w:tabs>
        <w:rPr>
          <w:rFonts w:ascii="Times New Roman" w:hAnsi="Times New Roman"/>
        </w:rPr>
      </w:pPr>
    </w:p>
    <w:p w14:paraId="72CD3FAB" w14:textId="77777777" w:rsidR="001F3DF9" w:rsidRDefault="001F3DF9" w:rsidP="001F3DF9">
      <w:pPr>
        <w:pStyle w:val="Heading1"/>
        <w:tabs>
          <w:tab w:val="left" w:pos="1080"/>
        </w:tabs>
        <w:rPr>
          <w:rFonts w:ascii="Times New Roman" w:hAnsi="Times New Roman"/>
        </w:rPr>
      </w:pPr>
    </w:p>
    <w:p w14:paraId="47106AAC" w14:textId="77777777" w:rsidR="001F3DF9" w:rsidRDefault="001F3DF9" w:rsidP="001F3DF9">
      <w:pPr>
        <w:pStyle w:val="Heading1"/>
        <w:tabs>
          <w:tab w:val="left" w:pos="1080"/>
        </w:tabs>
        <w:rPr>
          <w:rFonts w:ascii="Times New Roman" w:hAnsi="Times New Roman"/>
        </w:rPr>
      </w:pPr>
      <w:r>
        <w:rPr>
          <w:rFonts w:ascii="Times New Roman" w:hAnsi="Times New Roman"/>
        </w:rPr>
        <w:br w:type="page"/>
        <w:t>Appendix B: Peripheral Devices Interface</w:t>
      </w:r>
      <w:bookmarkEnd w:id="332"/>
      <w:bookmarkEnd w:id="333"/>
      <w:bookmarkEnd w:id="334"/>
    </w:p>
    <w:p w14:paraId="5BD92385" w14:textId="11376808" w:rsidR="001F3DF9" w:rsidRDefault="001F3DF9" w:rsidP="001F3DF9">
      <w:pPr>
        <w:pStyle w:val="Heading2"/>
      </w:pPr>
      <w:r>
        <w:t xml:space="preserve">B.1 </w:t>
      </w:r>
      <w:r>
        <w:tab/>
        <w:t>RAMDAC</w:t>
      </w:r>
    </w:p>
    <w:p w14:paraId="343499C2" w14:textId="77777777" w:rsidR="001F3DF9" w:rsidRDefault="001F3DF9" w:rsidP="001F3DF9"/>
    <w:p w14:paraId="60FB654A" w14:textId="2FBA17FF" w:rsidR="001F3DF9" w:rsidRDefault="001F3DF9" w:rsidP="001F3DF9">
      <w:pPr>
        <w:jc w:val="both"/>
      </w:pPr>
      <w:r>
        <w:t xml:space="preserve">In addition to the 128 bit Display Buffer interface, </w:t>
      </w:r>
      <w:r w:rsidR="008E348E">
        <w:t>GPLGPU</w:t>
      </w:r>
      <w:r>
        <w:t xml:space="preserve"> provides an additional 8 bit interface. The following devices can reside on the Interface:</w:t>
      </w:r>
    </w:p>
    <w:p w14:paraId="2769C278" w14:textId="77777777" w:rsidR="001F3DF9" w:rsidRDefault="001F3DF9" w:rsidP="001F3DF9">
      <w:pPr>
        <w:jc w:val="both"/>
      </w:pPr>
    </w:p>
    <w:tbl>
      <w:tblP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25"/>
        <w:gridCol w:w="1147"/>
        <w:gridCol w:w="4552"/>
      </w:tblGrid>
      <w:tr w:rsidR="001F3DF9" w14:paraId="09D269FD" w14:textId="77777777" w:rsidTr="002E6C7C">
        <w:trPr>
          <w:cantSplit/>
        </w:trPr>
        <w:tc>
          <w:tcPr>
            <w:tcW w:w="1525" w:type="dxa"/>
            <w:tcBorders>
              <w:top w:val="single" w:sz="12" w:space="0" w:color="auto"/>
            </w:tcBorders>
          </w:tcPr>
          <w:p w14:paraId="1F562F5E" w14:textId="77777777" w:rsidR="001F3DF9" w:rsidRDefault="001F3DF9" w:rsidP="002E6C7C">
            <w:pPr>
              <w:rPr>
                <w:b/>
                <w:bCs/>
              </w:rPr>
            </w:pPr>
            <w:r>
              <w:rPr>
                <w:b/>
                <w:bCs/>
              </w:rPr>
              <w:t>Device</w:t>
            </w:r>
          </w:p>
        </w:tc>
        <w:tc>
          <w:tcPr>
            <w:tcW w:w="1147" w:type="dxa"/>
            <w:tcBorders>
              <w:top w:val="single" w:sz="12" w:space="0" w:color="auto"/>
            </w:tcBorders>
          </w:tcPr>
          <w:p w14:paraId="4863DE59" w14:textId="77777777" w:rsidR="001F3DF9" w:rsidRDefault="001F3DF9" w:rsidP="002E6C7C">
            <w:pPr>
              <w:jc w:val="center"/>
              <w:rPr>
                <w:b/>
                <w:bCs/>
              </w:rPr>
            </w:pPr>
            <w:r>
              <w:rPr>
                <w:b/>
                <w:bCs/>
              </w:rPr>
              <w:t>Width</w:t>
            </w:r>
          </w:p>
        </w:tc>
        <w:tc>
          <w:tcPr>
            <w:tcW w:w="4552" w:type="dxa"/>
            <w:tcBorders>
              <w:top w:val="single" w:sz="12" w:space="0" w:color="auto"/>
            </w:tcBorders>
          </w:tcPr>
          <w:p w14:paraId="3A55D4D3" w14:textId="77777777" w:rsidR="001F3DF9" w:rsidRDefault="001F3DF9" w:rsidP="002E6C7C">
            <w:pPr>
              <w:rPr>
                <w:b/>
                <w:bCs/>
              </w:rPr>
            </w:pPr>
            <w:r>
              <w:rPr>
                <w:b/>
                <w:bCs/>
              </w:rPr>
              <w:t>Function</w:t>
            </w:r>
          </w:p>
        </w:tc>
      </w:tr>
      <w:tr w:rsidR="001F3DF9" w14:paraId="0ED2D76D" w14:textId="77777777" w:rsidTr="002E6C7C">
        <w:trPr>
          <w:cantSplit/>
        </w:trPr>
        <w:tc>
          <w:tcPr>
            <w:tcW w:w="1525" w:type="dxa"/>
          </w:tcPr>
          <w:p w14:paraId="6838BF63" w14:textId="77777777" w:rsidR="001F3DF9" w:rsidRDefault="001F3DF9" w:rsidP="002E6C7C">
            <w:pPr>
              <w:jc w:val="both"/>
            </w:pPr>
            <w:r>
              <w:t>RAM DAC</w:t>
            </w:r>
          </w:p>
        </w:tc>
        <w:tc>
          <w:tcPr>
            <w:tcW w:w="1147" w:type="dxa"/>
          </w:tcPr>
          <w:p w14:paraId="641326CF" w14:textId="77777777" w:rsidR="001F3DF9" w:rsidRDefault="001F3DF9" w:rsidP="002E6C7C">
            <w:pPr>
              <w:jc w:val="center"/>
            </w:pPr>
            <w:r>
              <w:t>8</w:t>
            </w:r>
          </w:p>
        </w:tc>
        <w:tc>
          <w:tcPr>
            <w:tcW w:w="4552" w:type="dxa"/>
          </w:tcPr>
          <w:p w14:paraId="4DC4B7FA" w14:textId="77777777" w:rsidR="001F3DF9" w:rsidRDefault="001F3DF9" w:rsidP="002E6C7C">
            <w:pPr>
              <w:jc w:val="both"/>
            </w:pPr>
            <w:r>
              <w:t>Output Stage</w:t>
            </w:r>
          </w:p>
        </w:tc>
      </w:tr>
      <w:tr w:rsidR="001F3DF9" w14:paraId="58CE3756" w14:textId="77777777" w:rsidTr="002E6C7C">
        <w:trPr>
          <w:cantSplit/>
        </w:trPr>
        <w:tc>
          <w:tcPr>
            <w:tcW w:w="1525" w:type="dxa"/>
            <w:tcBorders>
              <w:bottom w:val="single" w:sz="12" w:space="0" w:color="auto"/>
            </w:tcBorders>
          </w:tcPr>
          <w:p w14:paraId="20AA84A5" w14:textId="77777777" w:rsidR="001F3DF9" w:rsidRDefault="001F3DF9" w:rsidP="002E6C7C">
            <w:pPr>
              <w:jc w:val="both"/>
            </w:pPr>
            <w:r>
              <w:t>PROM</w:t>
            </w:r>
          </w:p>
        </w:tc>
        <w:tc>
          <w:tcPr>
            <w:tcW w:w="1147" w:type="dxa"/>
            <w:tcBorders>
              <w:bottom w:val="single" w:sz="12" w:space="0" w:color="auto"/>
            </w:tcBorders>
          </w:tcPr>
          <w:p w14:paraId="48AF7DE4" w14:textId="77777777" w:rsidR="001F3DF9" w:rsidRDefault="001F3DF9" w:rsidP="002E6C7C">
            <w:pPr>
              <w:jc w:val="center"/>
            </w:pPr>
            <w:r>
              <w:t>8</w:t>
            </w:r>
          </w:p>
        </w:tc>
        <w:tc>
          <w:tcPr>
            <w:tcW w:w="4552" w:type="dxa"/>
            <w:tcBorders>
              <w:bottom w:val="single" w:sz="12" w:space="0" w:color="auto"/>
            </w:tcBorders>
          </w:tcPr>
          <w:p w14:paraId="0F7D6667" w14:textId="77777777" w:rsidR="001F3DF9" w:rsidRDefault="001F3DF9" w:rsidP="002E6C7C">
            <w:pPr>
              <w:jc w:val="both"/>
            </w:pPr>
            <w:r>
              <w:t xml:space="preserve">VGA BIOS </w:t>
            </w:r>
          </w:p>
        </w:tc>
      </w:tr>
    </w:tbl>
    <w:p w14:paraId="7A2DC7BD" w14:textId="77777777" w:rsidR="001F3DF9" w:rsidRDefault="001F3DF9" w:rsidP="001F3DF9">
      <w:pPr>
        <w:jc w:val="both"/>
      </w:pPr>
    </w:p>
    <w:p w14:paraId="49549445" w14:textId="77777777" w:rsidR="001F3DF9" w:rsidRDefault="001F3DF9" w:rsidP="001F3DF9"/>
    <w:p w14:paraId="4CC90996" w14:textId="54A809A8" w:rsidR="001F3DF9" w:rsidRDefault="001F3DF9" w:rsidP="001F3DF9">
      <w:pPr>
        <w:tabs>
          <w:tab w:val="left" w:pos="360"/>
        </w:tabs>
        <w:jc w:val="both"/>
      </w:pPr>
      <w:r>
        <w:t>Th</w:t>
      </w:r>
      <w:r w:rsidR="008E348E">
        <w:t>e internal RAMDAC behaves</w:t>
      </w:r>
      <w:r>
        <w:t xml:space="preserve"> as the IBM526</w:t>
      </w:r>
      <w:r w:rsidR="008E348E">
        <w:t xml:space="preserve"> and is VGA compatible responding to </w:t>
      </w:r>
      <w:r>
        <w:t xml:space="preserve">I/O locations x3C6, x3C7, x3C8, and </w:t>
      </w:r>
      <w:r w:rsidR="008E348E">
        <w:t>x3C9</w:t>
      </w:r>
      <w:r>
        <w:t xml:space="preserve">.  See the section on VGA DAC shadowing for more information.  </w:t>
      </w:r>
    </w:p>
    <w:p w14:paraId="57819642" w14:textId="77777777" w:rsidR="001F3DF9" w:rsidRDefault="001F3DF9" w:rsidP="001F3DF9">
      <w:pPr>
        <w:jc w:val="both"/>
      </w:pPr>
    </w:p>
    <w:p w14:paraId="47E32A67" w14:textId="77777777" w:rsidR="001F3DF9" w:rsidRDefault="001F3DF9" w:rsidP="001F3DF9">
      <w:pPr>
        <w:pStyle w:val="Heading2"/>
      </w:pPr>
      <w:bookmarkStart w:id="335" w:name="_Toc312833001"/>
      <w:bookmarkStart w:id="336" w:name="_Toc332687822"/>
      <w:bookmarkStart w:id="337" w:name="_Toc332695263"/>
      <w:bookmarkStart w:id="338" w:name="_Toc332695720"/>
      <w:r>
        <w:t>B.3</w:t>
      </w:r>
      <w:r>
        <w:tab/>
        <w:t>EPROM</w:t>
      </w:r>
      <w:bookmarkEnd w:id="335"/>
      <w:bookmarkEnd w:id="336"/>
      <w:bookmarkEnd w:id="337"/>
      <w:bookmarkEnd w:id="338"/>
    </w:p>
    <w:p w14:paraId="70DE870F" w14:textId="77777777" w:rsidR="001F3DF9" w:rsidRDefault="001F3DF9" w:rsidP="001F3DF9">
      <w:pPr>
        <w:tabs>
          <w:tab w:val="left" w:pos="360"/>
        </w:tabs>
      </w:pPr>
    </w:p>
    <w:p w14:paraId="23F03BE5" w14:textId="040FE5E3" w:rsidR="001F3DF9" w:rsidRDefault="008E348E" w:rsidP="001F3DF9">
      <w:pPr>
        <w:jc w:val="both"/>
      </w:pPr>
      <w:r>
        <w:t>GPLGPU</w:t>
      </w:r>
      <w:r w:rsidR="001F3DF9">
        <w:t xml:space="preserve"> </w:t>
      </w:r>
      <w:r>
        <w:t xml:space="preserve">supports an internal ROM. </w:t>
      </w:r>
      <w:r w:rsidR="001F3DF9">
        <w:t xml:space="preserve"> The EPROM is mapped into PCI memory space by the EPROM Base Address Register in PCI configuration space.  The amount of PCI memory space alloca</w:t>
      </w:r>
      <w:r>
        <w:t>ted to the EPROM is 64KB.  When</w:t>
      </w:r>
      <w:r w:rsidR="001F3DF9">
        <w:t xml:space="preserve"> an EPROM read access is detected, </w:t>
      </w:r>
      <w:r>
        <w:t xml:space="preserve">GPLGPU </w:t>
      </w:r>
      <w:r w:rsidR="001F3DF9">
        <w:t>will return an entire dword of data regardless of the state of the byte enables.  Flash EPROM may also be used.  In this case, single byte writes to the EPROM are supported.  EPROM wait states may be added via the EWS field in CONFIG2.</w:t>
      </w:r>
    </w:p>
    <w:p w14:paraId="523673F7" w14:textId="77777777" w:rsidR="001F3DF9" w:rsidRDefault="001F3DF9" w:rsidP="001F3DF9">
      <w:pPr>
        <w:jc w:val="both"/>
      </w:pPr>
    </w:p>
    <w:p w14:paraId="72A944B2" w14:textId="77777777" w:rsidR="001F3DF9" w:rsidRDefault="001F3DF9" w:rsidP="001F3DF9">
      <w:pPr>
        <w:jc w:val="both"/>
      </w:pPr>
    </w:p>
    <w:bookmarkStart w:id="339" w:name="_Toc312833002"/>
    <w:bookmarkEnd w:id="339"/>
    <w:p w14:paraId="62BD56C0" w14:textId="77777777" w:rsidR="001F3DF9" w:rsidRDefault="001F3DF9" w:rsidP="001F3DF9">
      <w:pPr>
        <w:jc w:val="both"/>
      </w:pPr>
      <w:r>
        <w:object w:dxaOrig="8320" w:dyaOrig="4357" w14:anchorId="4C9117FB">
          <v:shape id="_x0000_i1171" type="#_x0000_t75" style="width:399.5pt;height:217.6pt" o:ole="">
            <v:imagedata r:id="rId302" o:title=""/>
          </v:shape>
          <o:OLEObject Type="Embed" ProgID="MSDraw" ShapeID="_x0000_i1171" DrawAspect="Content" ObjectID="_1342457418" r:id="rId303">
            <o:FieldCodes>\* MERGEFORMAT</o:FieldCodes>
          </o:OLEObject>
        </w:object>
      </w:r>
    </w:p>
    <w:p w14:paraId="14B5E7C8" w14:textId="77777777" w:rsidR="001F3DF9" w:rsidRDefault="001F3DF9" w:rsidP="001F3DF9">
      <w:pPr>
        <w:ind w:left="720"/>
        <w:jc w:val="both"/>
      </w:pPr>
      <w:r>
        <w:t xml:space="preserve">  </w:t>
      </w:r>
    </w:p>
    <w:p w14:paraId="5D66F78A" w14:textId="2189A9F1" w:rsidR="001F3DF9" w:rsidRDefault="001F3DF9">
      <w:pPr>
        <w:overflowPunct/>
        <w:autoSpaceDE/>
        <w:autoSpaceDN/>
        <w:adjustRightInd/>
        <w:textAlignment w:val="auto"/>
      </w:pPr>
      <w:r>
        <w:br w:type="page"/>
      </w:r>
    </w:p>
    <w:p w14:paraId="06764A32" w14:textId="77777777" w:rsidR="001F3DF9" w:rsidRDefault="001F3DF9" w:rsidP="001F3DF9">
      <w:bookmarkStart w:id="340" w:name="_Toc332687825"/>
      <w:bookmarkStart w:id="341" w:name="_Toc332695266"/>
      <w:bookmarkStart w:id="342" w:name="_Toc332695723"/>
    </w:p>
    <w:p w14:paraId="0309051C" w14:textId="77777777" w:rsidR="001F3DF9" w:rsidRDefault="001F3DF9" w:rsidP="001F3DF9"/>
    <w:p w14:paraId="0C15A558" w14:textId="77777777" w:rsidR="001F3DF9" w:rsidRDefault="001F3DF9" w:rsidP="001F3DF9"/>
    <w:p w14:paraId="3574CDDB" w14:textId="77777777" w:rsidR="001F3DF9" w:rsidRDefault="001F3DF9" w:rsidP="001F3DF9">
      <w:pPr>
        <w:pStyle w:val="Heading1"/>
        <w:rPr>
          <w:rFonts w:ascii="Times New Roman" w:hAnsi="Times New Roman"/>
          <w:sz w:val="52"/>
          <w:szCs w:val="52"/>
        </w:rPr>
      </w:pPr>
      <w:r>
        <w:rPr>
          <w:rFonts w:ascii="Times New Roman" w:hAnsi="Times New Roman"/>
          <w:sz w:val="52"/>
          <w:szCs w:val="52"/>
        </w:rPr>
        <w:t>APPENDIX C</w:t>
      </w:r>
    </w:p>
    <w:p w14:paraId="5D0A0D75" w14:textId="77777777" w:rsidR="001F3DF9" w:rsidRDefault="001F3DF9" w:rsidP="001F3DF9"/>
    <w:p w14:paraId="65B33A49" w14:textId="77777777" w:rsidR="001F3DF9" w:rsidRDefault="001F3DF9" w:rsidP="001F3DF9"/>
    <w:p w14:paraId="27CFFB3B" w14:textId="77777777" w:rsidR="001F3DF9" w:rsidRDefault="001F3DF9" w:rsidP="001F3DF9"/>
    <w:p w14:paraId="70E5D1CF" w14:textId="77777777" w:rsidR="001F3DF9" w:rsidRDefault="001F3DF9" w:rsidP="001F3DF9"/>
    <w:p w14:paraId="3BAEE810" w14:textId="77777777" w:rsidR="001F3DF9" w:rsidRDefault="001F3DF9" w:rsidP="001F3DF9">
      <w:r>
        <w:t>____________________________________________________________________________________</w:t>
      </w:r>
    </w:p>
    <w:p w14:paraId="40097D03" w14:textId="333547D5" w:rsidR="001F3DF9" w:rsidRDefault="008E348E" w:rsidP="001F3DF9">
      <w:pPr>
        <w:pStyle w:val="Heading1"/>
        <w:ind w:hanging="504"/>
        <w:jc w:val="center"/>
        <w:rPr>
          <w:rFonts w:ascii="Times New Roman" w:hAnsi="Times New Roman"/>
          <w:i/>
          <w:iCs/>
          <w:sz w:val="72"/>
          <w:szCs w:val="72"/>
        </w:rPr>
      </w:pPr>
      <w:r>
        <w:rPr>
          <w:rFonts w:ascii="Times New Roman" w:hAnsi="Times New Roman"/>
          <w:i/>
          <w:iCs/>
          <w:sz w:val="72"/>
          <w:szCs w:val="72"/>
        </w:rPr>
        <w:t>GPLGPU</w:t>
      </w:r>
      <w:r w:rsidR="001F3DF9">
        <w:rPr>
          <w:rFonts w:ascii="Times New Roman" w:hAnsi="Times New Roman"/>
          <w:i/>
          <w:iCs/>
          <w:sz w:val="72"/>
          <w:szCs w:val="72"/>
          <w:vertAlign w:val="superscript"/>
        </w:rPr>
        <w:t xml:space="preserve"> </w:t>
      </w:r>
      <w:r w:rsidR="001F3DF9">
        <w:rPr>
          <w:rFonts w:ascii="Times New Roman" w:hAnsi="Times New Roman"/>
          <w:i/>
          <w:iCs/>
          <w:sz w:val="72"/>
          <w:szCs w:val="72"/>
        </w:rPr>
        <w:t>Programming Examples</w:t>
      </w:r>
    </w:p>
    <w:p w14:paraId="470DB5B4" w14:textId="77777777" w:rsidR="001F3DF9" w:rsidRDefault="001F3DF9" w:rsidP="001F3DF9">
      <w:r>
        <w:t>_____________________________________________________________________________________</w:t>
      </w:r>
    </w:p>
    <w:p w14:paraId="74009D85" w14:textId="77777777" w:rsidR="001F3DF9" w:rsidRDefault="001F3DF9" w:rsidP="001F3DF9">
      <w:pPr>
        <w:pStyle w:val="Heading1"/>
        <w:ind w:hanging="504"/>
        <w:rPr>
          <w:rFonts w:ascii="Times New Roman" w:hAnsi="Times New Roman"/>
        </w:rPr>
      </w:pPr>
    </w:p>
    <w:bookmarkEnd w:id="340"/>
    <w:bookmarkEnd w:id="341"/>
    <w:bookmarkEnd w:id="342"/>
    <w:p w14:paraId="56A7DD11" w14:textId="77777777" w:rsidR="001F3DF9" w:rsidRDefault="001F3DF9" w:rsidP="001F3DF9">
      <w:pPr>
        <w:pStyle w:val="Heading1"/>
        <w:tabs>
          <w:tab w:val="left" w:pos="720"/>
        </w:tabs>
        <w:rPr>
          <w:rFonts w:ascii="Times New Roman" w:hAnsi="Times New Roman"/>
        </w:rPr>
      </w:pPr>
    </w:p>
    <w:p w14:paraId="39494490" w14:textId="00D8C8CB" w:rsidR="001F3DF9" w:rsidRDefault="001F3DF9">
      <w:pPr>
        <w:overflowPunct/>
        <w:autoSpaceDE/>
        <w:autoSpaceDN/>
        <w:adjustRightInd/>
        <w:textAlignment w:val="auto"/>
      </w:pPr>
      <w:r>
        <w:br w:type="page"/>
      </w:r>
    </w:p>
    <w:p w14:paraId="42C2D479" w14:textId="77777777" w:rsidR="00430806" w:rsidRDefault="00430806" w:rsidP="00430806">
      <w:pPr>
        <w:pStyle w:val="Heading1"/>
        <w:ind w:hanging="504"/>
        <w:rPr>
          <w:rFonts w:ascii="Times New Roman" w:hAnsi="Times New Roman"/>
          <w:sz w:val="52"/>
        </w:rPr>
      </w:pPr>
      <w:r>
        <w:rPr>
          <w:rFonts w:ascii="Times New Roman" w:hAnsi="Times New Roman"/>
          <w:sz w:val="52"/>
        </w:rPr>
        <w:tab/>
        <w:t>APPENDIX D</w:t>
      </w:r>
    </w:p>
    <w:p w14:paraId="475DEF3D" w14:textId="77777777" w:rsidR="00430806" w:rsidRDefault="00430806" w:rsidP="00430806"/>
    <w:p w14:paraId="79AFC35C" w14:textId="77777777" w:rsidR="00430806" w:rsidRDefault="00430806" w:rsidP="00430806"/>
    <w:p w14:paraId="66E69635" w14:textId="77777777" w:rsidR="00430806" w:rsidRDefault="00430806" w:rsidP="00430806"/>
    <w:p w14:paraId="371D5DC6" w14:textId="77777777" w:rsidR="00430806" w:rsidRDefault="00430806" w:rsidP="00430806">
      <w:r>
        <w:t>_____________________________________________________________________________________</w:t>
      </w:r>
    </w:p>
    <w:p w14:paraId="7CA34BB1" w14:textId="77777777" w:rsidR="00430806" w:rsidRDefault="00430806" w:rsidP="00430806"/>
    <w:p w14:paraId="1F9BD28B" w14:textId="4407F941" w:rsidR="00430806" w:rsidRDefault="008E348E" w:rsidP="00430806">
      <w:pPr>
        <w:pStyle w:val="Heading1"/>
        <w:ind w:hanging="504"/>
        <w:jc w:val="center"/>
        <w:rPr>
          <w:rFonts w:ascii="Times New Roman" w:hAnsi="Times New Roman"/>
          <w:i/>
          <w:sz w:val="72"/>
        </w:rPr>
      </w:pPr>
      <w:r>
        <w:rPr>
          <w:rFonts w:ascii="Times New Roman" w:hAnsi="Times New Roman"/>
          <w:i/>
          <w:sz w:val="72"/>
        </w:rPr>
        <w:t>GPLGPU</w:t>
      </w:r>
      <w:r w:rsidR="00430806">
        <w:rPr>
          <w:rFonts w:ascii="Times New Roman" w:hAnsi="Times New Roman"/>
          <w:i/>
          <w:sz w:val="72"/>
        </w:rPr>
        <w:t xml:space="preserve"> VGA SPECIFICATION</w:t>
      </w:r>
    </w:p>
    <w:p w14:paraId="37E8E11C" w14:textId="77777777" w:rsidR="00430806" w:rsidRDefault="00430806" w:rsidP="00430806">
      <w:r>
        <w:t>_____________________________________________________________________________________</w:t>
      </w:r>
    </w:p>
    <w:p w14:paraId="7C10B500" w14:textId="77777777" w:rsidR="00430806" w:rsidRDefault="00430806" w:rsidP="00430806">
      <w:pPr>
        <w:pStyle w:val="Heading1"/>
        <w:tabs>
          <w:tab w:val="left" w:pos="1080"/>
        </w:tabs>
        <w:rPr>
          <w:rFonts w:ascii="Times New Roman" w:hAnsi="Times New Roman"/>
        </w:rPr>
      </w:pPr>
    </w:p>
    <w:p w14:paraId="27FCCC4B" w14:textId="77777777" w:rsidR="00430806" w:rsidRDefault="00430806" w:rsidP="00430806"/>
    <w:p w14:paraId="28362680" w14:textId="1F618DAF" w:rsidR="00430806" w:rsidRDefault="00430806" w:rsidP="00430806">
      <w:pPr>
        <w:pStyle w:val="Heading1"/>
        <w:tabs>
          <w:tab w:val="left" w:pos="1080"/>
        </w:tabs>
        <w:rPr>
          <w:rFonts w:ascii="Times New Roman" w:hAnsi="Times New Roman"/>
        </w:rPr>
      </w:pPr>
      <w:r>
        <w:rPr>
          <w:b w:val="0"/>
          <w:kern w:val="28"/>
        </w:rPr>
        <w:br w:type="page"/>
      </w:r>
      <w:r>
        <w:rPr>
          <w:rFonts w:ascii="Times New Roman" w:hAnsi="Times New Roman"/>
        </w:rPr>
        <w:t xml:space="preserve">Appendix D: </w:t>
      </w:r>
      <w:r w:rsidR="00E82776">
        <w:rPr>
          <w:rFonts w:ascii="Times New Roman" w:hAnsi="Times New Roman"/>
        </w:rPr>
        <w:t>GPLGPU</w:t>
      </w:r>
      <w:r>
        <w:rPr>
          <w:rFonts w:ascii="Times New Roman" w:hAnsi="Times New Roman"/>
        </w:rPr>
        <w:t xml:space="preserve"> VGA Specification</w:t>
      </w:r>
    </w:p>
    <w:p w14:paraId="406FBA64" w14:textId="77777777" w:rsidR="00430806" w:rsidRDefault="00430806" w:rsidP="00430806">
      <w:pPr>
        <w:pStyle w:val="Heading2"/>
      </w:pPr>
      <w:r>
        <w:t>D.1</w:t>
      </w:r>
      <w:r>
        <w:tab/>
        <w:t>Internal VGA</w:t>
      </w:r>
    </w:p>
    <w:p w14:paraId="194E6985" w14:textId="77777777" w:rsidR="00430806" w:rsidRDefault="00430806" w:rsidP="00430806"/>
    <w:p w14:paraId="7032C8F6" w14:textId="6E75B3D1" w:rsidR="00430806" w:rsidRDefault="008E348E" w:rsidP="00430806">
      <w:pPr>
        <w:pStyle w:val="BodyText"/>
      </w:pPr>
      <w:r>
        <w:t>GPLGPI</w:t>
      </w:r>
      <w:r w:rsidR="00430806">
        <w:t xml:space="preserve"> has an</w:t>
      </w:r>
      <w:r>
        <w:t xml:space="preserve"> optional </w:t>
      </w:r>
      <w:r w:rsidR="00430806">
        <w:t xml:space="preserve">internal VGA core. VGA operation is enabled by </w:t>
      </w:r>
      <w:r>
        <w:t>configuration option.</w:t>
      </w:r>
    </w:p>
    <w:p w14:paraId="675487AA" w14:textId="77777777" w:rsidR="00430806" w:rsidRDefault="00430806" w:rsidP="00430806">
      <w:pPr>
        <w:pStyle w:val="Heading3"/>
        <w:rPr>
          <w:sz w:val="20"/>
        </w:rPr>
      </w:pPr>
      <w:r>
        <w:rPr>
          <w:sz w:val="20"/>
        </w:rPr>
        <w:t>D.1.1</w:t>
      </w:r>
      <w:r>
        <w:rPr>
          <w:sz w:val="20"/>
        </w:rPr>
        <w:tab/>
        <w:t>Supported Modes</w:t>
      </w:r>
    </w:p>
    <w:p w14:paraId="30E5802A" w14:textId="348039CF" w:rsidR="00430806" w:rsidRDefault="00430806" w:rsidP="00430806">
      <w:pPr>
        <w:pStyle w:val="BodyText"/>
        <w:rPr>
          <w:sz w:val="20"/>
        </w:rPr>
      </w:pPr>
      <w:r>
        <w:t xml:space="preserve">The core supports all standard VGA modes. </w:t>
      </w:r>
    </w:p>
    <w:p w14:paraId="6F72AB50" w14:textId="77777777" w:rsidR="00430806" w:rsidRDefault="00430806" w:rsidP="00430806">
      <w:pPr>
        <w:pStyle w:val="Heading5"/>
        <w:rPr>
          <w:rFonts w:ascii="Times New Roman" w:hAnsi="Times New Roman"/>
          <w:b/>
          <w:sz w:val="20"/>
        </w:rPr>
      </w:pPr>
      <w:r>
        <w:rPr>
          <w:rFonts w:ascii="Times New Roman" w:hAnsi="Times New Roman"/>
          <w:b/>
          <w:sz w:val="20"/>
        </w:rPr>
        <w:t>Standard VGA Mode Table</w:t>
      </w:r>
    </w:p>
    <w:tbl>
      <w:tblP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88"/>
        <w:gridCol w:w="2188"/>
        <w:gridCol w:w="2188"/>
        <w:gridCol w:w="2188"/>
      </w:tblGrid>
      <w:tr w:rsidR="00430806" w14:paraId="482F2A96" w14:textId="77777777" w:rsidTr="00430806">
        <w:tc>
          <w:tcPr>
            <w:tcW w:w="2188" w:type="dxa"/>
            <w:tcBorders>
              <w:top w:val="single" w:sz="12" w:space="0" w:color="auto"/>
              <w:left w:val="single" w:sz="12" w:space="0" w:color="auto"/>
              <w:bottom w:val="single" w:sz="6" w:space="0" w:color="auto"/>
              <w:right w:val="single" w:sz="6" w:space="0" w:color="auto"/>
            </w:tcBorders>
            <w:hideMark/>
          </w:tcPr>
          <w:p w14:paraId="1D231706" w14:textId="77777777" w:rsidR="00430806" w:rsidRDefault="00430806">
            <w:pPr>
              <w:jc w:val="center"/>
              <w:rPr>
                <w:b/>
              </w:rPr>
            </w:pPr>
            <w:r>
              <w:rPr>
                <w:b/>
              </w:rPr>
              <w:t>Mode No.</w:t>
            </w:r>
          </w:p>
        </w:tc>
        <w:tc>
          <w:tcPr>
            <w:tcW w:w="2188" w:type="dxa"/>
            <w:tcBorders>
              <w:top w:val="single" w:sz="12" w:space="0" w:color="auto"/>
              <w:left w:val="single" w:sz="6" w:space="0" w:color="auto"/>
              <w:bottom w:val="single" w:sz="6" w:space="0" w:color="auto"/>
              <w:right w:val="single" w:sz="6" w:space="0" w:color="auto"/>
            </w:tcBorders>
            <w:hideMark/>
          </w:tcPr>
          <w:p w14:paraId="6636F780" w14:textId="77777777" w:rsidR="00430806" w:rsidRDefault="00430806">
            <w:pPr>
              <w:jc w:val="center"/>
              <w:rPr>
                <w:b/>
              </w:rPr>
            </w:pPr>
            <w:r>
              <w:rPr>
                <w:b/>
              </w:rPr>
              <w:t>Screen Format</w:t>
            </w:r>
          </w:p>
        </w:tc>
        <w:tc>
          <w:tcPr>
            <w:tcW w:w="2188" w:type="dxa"/>
            <w:tcBorders>
              <w:top w:val="single" w:sz="12" w:space="0" w:color="auto"/>
              <w:left w:val="single" w:sz="6" w:space="0" w:color="auto"/>
              <w:bottom w:val="single" w:sz="6" w:space="0" w:color="auto"/>
              <w:right w:val="single" w:sz="6" w:space="0" w:color="auto"/>
            </w:tcBorders>
            <w:hideMark/>
          </w:tcPr>
          <w:p w14:paraId="65C1DDC9" w14:textId="77777777" w:rsidR="00430806" w:rsidRDefault="00430806">
            <w:pPr>
              <w:jc w:val="center"/>
              <w:rPr>
                <w:b/>
              </w:rPr>
            </w:pPr>
            <w:r>
              <w:rPr>
                <w:b/>
              </w:rPr>
              <w:t>Colors</w:t>
            </w:r>
          </w:p>
        </w:tc>
        <w:tc>
          <w:tcPr>
            <w:tcW w:w="2188" w:type="dxa"/>
            <w:tcBorders>
              <w:top w:val="single" w:sz="12" w:space="0" w:color="auto"/>
              <w:left w:val="single" w:sz="6" w:space="0" w:color="auto"/>
              <w:bottom w:val="single" w:sz="6" w:space="0" w:color="auto"/>
              <w:right w:val="single" w:sz="12" w:space="0" w:color="auto"/>
            </w:tcBorders>
            <w:hideMark/>
          </w:tcPr>
          <w:p w14:paraId="596664A0" w14:textId="77777777" w:rsidR="00430806" w:rsidRDefault="00430806">
            <w:pPr>
              <w:jc w:val="center"/>
              <w:rPr>
                <w:b/>
              </w:rPr>
            </w:pPr>
            <w:r>
              <w:rPr>
                <w:b/>
              </w:rPr>
              <w:t>Mode Type</w:t>
            </w:r>
          </w:p>
        </w:tc>
      </w:tr>
      <w:tr w:rsidR="00430806" w14:paraId="193A7E67" w14:textId="77777777" w:rsidTr="00430806">
        <w:tc>
          <w:tcPr>
            <w:tcW w:w="2188" w:type="dxa"/>
            <w:tcBorders>
              <w:top w:val="single" w:sz="6" w:space="0" w:color="auto"/>
              <w:left w:val="single" w:sz="12" w:space="0" w:color="auto"/>
              <w:bottom w:val="single" w:sz="6" w:space="0" w:color="auto"/>
              <w:right w:val="single" w:sz="6" w:space="0" w:color="auto"/>
            </w:tcBorders>
            <w:hideMark/>
          </w:tcPr>
          <w:p w14:paraId="54819BE0" w14:textId="77777777" w:rsidR="00430806" w:rsidRDefault="00430806">
            <w:pPr>
              <w:jc w:val="center"/>
            </w:pPr>
            <w:r>
              <w:t>00 / 01</w:t>
            </w:r>
          </w:p>
        </w:tc>
        <w:tc>
          <w:tcPr>
            <w:tcW w:w="2188" w:type="dxa"/>
            <w:tcBorders>
              <w:top w:val="single" w:sz="6" w:space="0" w:color="auto"/>
              <w:left w:val="single" w:sz="6" w:space="0" w:color="auto"/>
              <w:bottom w:val="single" w:sz="6" w:space="0" w:color="auto"/>
              <w:right w:val="single" w:sz="6" w:space="0" w:color="auto"/>
            </w:tcBorders>
            <w:hideMark/>
          </w:tcPr>
          <w:p w14:paraId="0B45C2FC" w14:textId="77777777" w:rsidR="00430806" w:rsidRDefault="00430806">
            <w:pPr>
              <w:jc w:val="center"/>
            </w:pPr>
            <w:r>
              <w:t>320 X 200</w:t>
            </w:r>
          </w:p>
        </w:tc>
        <w:tc>
          <w:tcPr>
            <w:tcW w:w="2188" w:type="dxa"/>
            <w:tcBorders>
              <w:top w:val="single" w:sz="6" w:space="0" w:color="auto"/>
              <w:left w:val="single" w:sz="6" w:space="0" w:color="auto"/>
              <w:bottom w:val="single" w:sz="6" w:space="0" w:color="auto"/>
              <w:right w:val="single" w:sz="6" w:space="0" w:color="auto"/>
            </w:tcBorders>
            <w:hideMark/>
          </w:tcPr>
          <w:p w14:paraId="0E55F286" w14:textId="77777777" w:rsidR="00430806" w:rsidRDefault="00430806">
            <w:pPr>
              <w:jc w:val="center"/>
            </w:pPr>
            <w:r>
              <w:t>16</w:t>
            </w:r>
          </w:p>
        </w:tc>
        <w:tc>
          <w:tcPr>
            <w:tcW w:w="2188" w:type="dxa"/>
            <w:tcBorders>
              <w:top w:val="single" w:sz="6" w:space="0" w:color="auto"/>
              <w:left w:val="single" w:sz="6" w:space="0" w:color="auto"/>
              <w:bottom w:val="single" w:sz="6" w:space="0" w:color="auto"/>
              <w:right w:val="single" w:sz="12" w:space="0" w:color="auto"/>
            </w:tcBorders>
            <w:hideMark/>
          </w:tcPr>
          <w:p w14:paraId="1245C245" w14:textId="77777777" w:rsidR="00430806" w:rsidRDefault="00430806">
            <w:pPr>
              <w:jc w:val="center"/>
            </w:pPr>
            <w:r>
              <w:t>Text</w:t>
            </w:r>
          </w:p>
        </w:tc>
      </w:tr>
      <w:tr w:rsidR="00430806" w14:paraId="50DDB940" w14:textId="77777777" w:rsidTr="00430806">
        <w:tc>
          <w:tcPr>
            <w:tcW w:w="2188" w:type="dxa"/>
            <w:tcBorders>
              <w:top w:val="single" w:sz="6" w:space="0" w:color="auto"/>
              <w:left w:val="single" w:sz="12" w:space="0" w:color="auto"/>
              <w:bottom w:val="single" w:sz="6" w:space="0" w:color="auto"/>
              <w:right w:val="single" w:sz="6" w:space="0" w:color="auto"/>
            </w:tcBorders>
            <w:hideMark/>
          </w:tcPr>
          <w:p w14:paraId="740FE4C5" w14:textId="77777777" w:rsidR="00430806" w:rsidRDefault="00430806">
            <w:pPr>
              <w:jc w:val="center"/>
            </w:pPr>
            <w:r>
              <w:t>00* / 01*</w:t>
            </w:r>
          </w:p>
        </w:tc>
        <w:tc>
          <w:tcPr>
            <w:tcW w:w="2188" w:type="dxa"/>
            <w:tcBorders>
              <w:top w:val="single" w:sz="6" w:space="0" w:color="auto"/>
              <w:left w:val="single" w:sz="6" w:space="0" w:color="auto"/>
              <w:bottom w:val="single" w:sz="6" w:space="0" w:color="auto"/>
              <w:right w:val="single" w:sz="6" w:space="0" w:color="auto"/>
            </w:tcBorders>
            <w:hideMark/>
          </w:tcPr>
          <w:p w14:paraId="20C851FA" w14:textId="77777777" w:rsidR="00430806" w:rsidRDefault="00430806">
            <w:pPr>
              <w:jc w:val="center"/>
            </w:pPr>
            <w:r>
              <w:t>320 X 350</w:t>
            </w:r>
          </w:p>
        </w:tc>
        <w:tc>
          <w:tcPr>
            <w:tcW w:w="2188" w:type="dxa"/>
            <w:tcBorders>
              <w:top w:val="single" w:sz="6" w:space="0" w:color="auto"/>
              <w:left w:val="single" w:sz="6" w:space="0" w:color="auto"/>
              <w:bottom w:val="single" w:sz="6" w:space="0" w:color="auto"/>
              <w:right w:val="single" w:sz="6" w:space="0" w:color="auto"/>
            </w:tcBorders>
            <w:hideMark/>
          </w:tcPr>
          <w:p w14:paraId="3FFDB9C3" w14:textId="77777777" w:rsidR="00430806" w:rsidRDefault="00430806">
            <w:pPr>
              <w:jc w:val="center"/>
            </w:pPr>
            <w:r>
              <w:t>16</w:t>
            </w:r>
          </w:p>
        </w:tc>
        <w:tc>
          <w:tcPr>
            <w:tcW w:w="2188" w:type="dxa"/>
            <w:tcBorders>
              <w:top w:val="single" w:sz="6" w:space="0" w:color="auto"/>
              <w:left w:val="single" w:sz="6" w:space="0" w:color="auto"/>
              <w:bottom w:val="single" w:sz="6" w:space="0" w:color="auto"/>
              <w:right w:val="single" w:sz="12" w:space="0" w:color="auto"/>
            </w:tcBorders>
            <w:hideMark/>
          </w:tcPr>
          <w:p w14:paraId="03CC54CC" w14:textId="77777777" w:rsidR="00430806" w:rsidRDefault="00430806">
            <w:pPr>
              <w:jc w:val="center"/>
            </w:pPr>
            <w:r>
              <w:t>Text</w:t>
            </w:r>
          </w:p>
        </w:tc>
      </w:tr>
      <w:tr w:rsidR="00430806" w14:paraId="0D9E8303" w14:textId="77777777" w:rsidTr="00430806">
        <w:tc>
          <w:tcPr>
            <w:tcW w:w="2188" w:type="dxa"/>
            <w:tcBorders>
              <w:top w:val="single" w:sz="6" w:space="0" w:color="auto"/>
              <w:left w:val="single" w:sz="12" w:space="0" w:color="auto"/>
              <w:bottom w:val="single" w:sz="6" w:space="0" w:color="auto"/>
              <w:right w:val="single" w:sz="6" w:space="0" w:color="auto"/>
            </w:tcBorders>
            <w:hideMark/>
          </w:tcPr>
          <w:p w14:paraId="6518AD5B" w14:textId="77777777" w:rsidR="00430806" w:rsidRDefault="00430806">
            <w:pPr>
              <w:jc w:val="center"/>
            </w:pPr>
            <w:r>
              <w:t>00+ / 01+</w:t>
            </w:r>
          </w:p>
        </w:tc>
        <w:tc>
          <w:tcPr>
            <w:tcW w:w="2188" w:type="dxa"/>
            <w:tcBorders>
              <w:top w:val="single" w:sz="6" w:space="0" w:color="auto"/>
              <w:left w:val="single" w:sz="6" w:space="0" w:color="auto"/>
              <w:bottom w:val="single" w:sz="6" w:space="0" w:color="auto"/>
              <w:right w:val="single" w:sz="6" w:space="0" w:color="auto"/>
            </w:tcBorders>
            <w:hideMark/>
          </w:tcPr>
          <w:p w14:paraId="7EBF657B" w14:textId="77777777" w:rsidR="00430806" w:rsidRDefault="00430806">
            <w:pPr>
              <w:jc w:val="center"/>
            </w:pPr>
            <w:r>
              <w:t>360 X 400</w:t>
            </w:r>
          </w:p>
        </w:tc>
        <w:tc>
          <w:tcPr>
            <w:tcW w:w="2188" w:type="dxa"/>
            <w:tcBorders>
              <w:top w:val="single" w:sz="6" w:space="0" w:color="auto"/>
              <w:left w:val="single" w:sz="6" w:space="0" w:color="auto"/>
              <w:bottom w:val="single" w:sz="6" w:space="0" w:color="auto"/>
              <w:right w:val="single" w:sz="6" w:space="0" w:color="auto"/>
            </w:tcBorders>
            <w:hideMark/>
          </w:tcPr>
          <w:p w14:paraId="0FA50F54" w14:textId="77777777" w:rsidR="00430806" w:rsidRDefault="00430806">
            <w:pPr>
              <w:jc w:val="center"/>
            </w:pPr>
            <w:r>
              <w:t>16</w:t>
            </w:r>
          </w:p>
        </w:tc>
        <w:tc>
          <w:tcPr>
            <w:tcW w:w="2188" w:type="dxa"/>
            <w:tcBorders>
              <w:top w:val="single" w:sz="6" w:space="0" w:color="auto"/>
              <w:left w:val="single" w:sz="6" w:space="0" w:color="auto"/>
              <w:bottom w:val="single" w:sz="6" w:space="0" w:color="auto"/>
              <w:right w:val="single" w:sz="12" w:space="0" w:color="auto"/>
            </w:tcBorders>
            <w:hideMark/>
          </w:tcPr>
          <w:p w14:paraId="4A49D5DE" w14:textId="77777777" w:rsidR="00430806" w:rsidRDefault="00430806">
            <w:pPr>
              <w:jc w:val="center"/>
            </w:pPr>
            <w:r>
              <w:t>Text</w:t>
            </w:r>
          </w:p>
        </w:tc>
      </w:tr>
      <w:tr w:rsidR="00430806" w14:paraId="0D74107C" w14:textId="77777777" w:rsidTr="00430806">
        <w:tc>
          <w:tcPr>
            <w:tcW w:w="2188" w:type="dxa"/>
            <w:tcBorders>
              <w:top w:val="single" w:sz="6" w:space="0" w:color="auto"/>
              <w:left w:val="single" w:sz="12" w:space="0" w:color="auto"/>
              <w:bottom w:val="single" w:sz="6" w:space="0" w:color="auto"/>
              <w:right w:val="single" w:sz="6" w:space="0" w:color="auto"/>
            </w:tcBorders>
            <w:hideMark/>
          </w:tcPr>
          <w:p w14:paraId="1514CA02" w14:textId="77777777" w:rsidR="00430806" w:rsidRDefault="00430806">
            <w:pPr>
              <w:jc w:val="center"/>
            </w:pPr>
            <w:r>
              <w:t>02 / 02</w:t>
            </w:r>
          </w:p>
        </w:tc>
        <w:tc>
          <w:tcPr>
            <w:tcW w:w="2188" w:type="dxa"/>
            <w:tcBorders>
              <w:top w:val="single" w:sz="6" w:space="0" w:color="auto"/>
              <w:left w:val="single" w:sz="6" w:space="0" w:color="auto"/>
              <w:bottom w:val="single" w:sz="6" w:space="0" w:color="auto"/>
              <w:right w:val="single" w:sz="6" w:space="0" w:color="auto"/>
            </w:tcBorders>
            <w:hideMark/>
          </w:tcPr>
          <w:p w14:paraId="59965FE1" w14:textId="77777777" w:rsidR="00430806" w:rsidRDefault="00430806">
            <w:pPr>
              <w:jc w:val="center"/>
            </w:pPr>
            <w:r>
              <w:t>640 X 200</w:t>
            </w:r>
          </w:p>
        </w:tc>
        <w:tc>
          <w:tcPr>
            <w:tcW w:w="2188" w:type="dxa"/>
            <w:tcBorders>
              <w:top w:val="single" w:sz="6" w:space="0" w:color="auto"/>
              <w:left w:val="single" w:sz="6" w:space="0" w:color="auto"/>
              <w:bottom w:val="single" w:sz="6" w:space="0" w:color="auto"/>
              <w:right w:val="single" w:sz="6" w:space="0" w:color="auto"/>
            </w:tcBorders>
            <w:hideMark/>
          </w:tcPr>
          <w:p w14:paraId="78E91A92" w14:textId="77777777" w:rsidR="00430806" w:rsidRDefault="00430806">
            <w:pPr>
              <w:jc w:val="center"/>
            </w:pPr>
            <w:r>
              <w:t>16</w:t>
            </w:r>
          </w:p>
        </w:tc>
        <w:tc>
          <w:tcPr>
            <w:tcW w:w="2188" w:type="dxa"/>
            <w:tcBorders>
              <w:top w:val="single" w:sz="6" w:space="0" w:color="auto"/>
              <w:left w:val="single" w:sz="6" w:space="0" w:color="auto"/>
              <w:bottom w:val="single" w:sz="6" w:space="0" w:color="auto"/>
              <w:right w:val="single" w:sz="12" w:space="0" w:color="auto"/>
            </w:tcBorders>
            <w:hideMark/>
          </w:tcPr>
          <w:p w14:paraId="21AD3918" w14:textId="77777777" w:rsidR="00430806" w:rsidRDefault="00430806">
            <w:pPr>
              <w:jc w:val="center"/>
            </w:pPr>
            <w:r>
              <w:t>Text</w:t>
            </w:r>
          </w:p>
        </w:tc>
      </w:tr>
      <w:tr w:rsidR="00430806" w14:paraId="361B1935" w14:textId="77777777" w:rsidTr="00430806">
        <w:tc>
          <w:tcPr>
            <w:tcW w:w="2188" w:type="dxa"/>
            <w:tcBorders>
              <w:top w:val="single" w:sz="6" w:space="0" w:color="auto"/>
              <w:left w:val="single" w:sz="12" w:space="0" w:color="auto"/>
              <w:bottom w:val="single" w:sz="6" w:space="0" w:color="auto"/>
              <w:right w:val="single" w:sz="6" w:space="0" w:color="auto"/>
            </w:tcBorders>
            <w:hideMark/>
          </w:tcPr>
          <w:p w14:paraId="38A91274" w14:textId="77777777" w:rsidR="00430806" w:rsidRDefault="00430806">
            <w:pPr>
              <w:jc w:val="center"/>
            </w:pPr>
            <w:r>
              <w:t>02* / 03*</w:t>
            </w:r>
          </w:p>
        </w:tc>
        <w:tc>
          <w:tcPr>
            <w:tcW w:w="2188" w:type="dxa"/>
            <w:tcBorders>
              <w:top w:val="single" w:sz="6" w:space="0" w:color="auto"/>
              <w:left w:val="single" w:sz="6" w:space="0" w:color="auto"/>
              <w:bottom w:val="single" w:sz="6" w:space="0" w:color="auto"/>
              <w:right w:val="single" w:sz="6" w:space="0" w:color="auto"/>
            </w:tcBorders>
            <w:hideMark/>
          </w:tcPr>
          <w:p w14:paraId="4935C8D4" w14:textId="77777777" w:rsidR="00430806" w:rsidRDefault="00430806">
            <w:pPr>
              <w:jc w:val="center"/>
            </w:pPr>
            <w:r>
              <w:t>640 X 350</w:t>
            </w:r>
          </w:p>
        </w:tc>
        <w:tc>
          <w:tcPr>
            <w:tcW w:w="2188" w:type="dxa"/>
            <w:tcBorders>
              <w:top w:val="single" w:sz="6" w:space="0" w:color="auto"/>
              <w:left w:val="single" w:sz="6" w:space="0" w:color="auto"/>
              <w:bottom w:val="single" w:sz="6" w:space="0" w:color="auto"/>
              <w:right w:val="single" w:sz="6" w:space="0" w:color="auto"/>
            </w:tcBorders>
            <w:hideMark/>
          </w:tcPr>
          <w:p w14:paraId="2F663AF1" w14:textId="77777777" w:rsidR="00430806" w:rsidRDefault="00430806">
            <w:pPr>
              <w:jc w:val="center"/>
            </w:pPr>
            <w:r>
              <w:t>16</w:t>
            </w:r>
          </w:p>
        </w:tc>
        <w:tc>
          <w:tcPr>
            <w:tcW w:w="2188" w:type="dxa"/>
            <w:tcBorders>
              <w:top w:val="single" w:sz="6" w:space="0" w:color="auto"/>
              <w:left w:val="single" w:sz="6" w:space="0" w:color="auto"/>
              <w:bottom w:val="single" w:sz="6" w:space="0" w:color="auto"/>
              <w:right w:val="single" w:sz="12" w:space="0" w:color="auto"/>
            </w:tcBorders>
            <w:hideMark/>
          </w:tcPr>
          <w:p w14:paraId="7FF005CA" w14:textId="77777777" w:rsidR="00430806" w:rsidRDefault="00430806">
            <w:pPr>
              <w:jc w:val="center"/>
            </w:pPr>
            <w:r>
              <w:t>Text</w:t>
            </w:r>
          </w:p>
        </w:tc>
      </w:tr>
      <w:tr w:rsidR="00430806" w14:paraId="3C36DA56" w14:textId="77777777" w:rsidTr="00430806">
        <w:tc>
          <w:tcPr>
            <w:tcW w:w="2188" w:type="dxa"/>
            <w:tcBorders>
              <w:top w:val="single" w:sz="6" w:space="0" w:color="auto"/>
              <w:left w:val="single" w:sz="12" w:space="0" w:color="auto"/>
              <w:bottom w:val="single" w:sz="6" w:space="0" w:color="auto"/>
              <w:right w:val="single" w:sz="6" w:space="0" w:color="auto"/>
            </w:tcBorders>
            <w:hideMark/>
          </w:tcPr>
          <w:p w14:paraId="48A2E5CA" w14:textId="77777777" w:rsidR="00430806" w:rsidRDefault="00430806">
            <w:pPr>
              <w:jc w:val="center"/>
            </w:pPr>
            <w:r>
              <w:t>02+ / 03+</w:t>
            </w:r>
          </w:p>
        </w:tc>
        <w:tc>
          <w:tcPr>
            <w:tcW w:w="2188" w:type="dxa"/>
            <w:tcBorders>
              <w:top w:val="single" w:sz="6" w:space="0" w:color="auto"/>
              <w:left w:val="single" w:sz="6" w:space="0" w:color="auto"/>
              <w:bottom w:val="single" w:sz="6" w:space="0" w:color="auto"/>
              <w:right w:val="single" w:sz="6" w:space="0" w:color="auto"/>
            </w:tcBorders>
            <w:hideMark/>
          </w:tcPr>
          <w:p w14:paraId="2C564090" w14:textId="77777777" w:rsidR="00430806" w:rsidRDefault="00430806">
            <w:pPr>
              <w:jc w:val="center"/>
            </w:pPr>
            <w:r>
              <w:t>720 X 400</w:t>
            </w:r>
          </w:p>
        </w:tc>
        <w:tc>
          <w:tcPr>
            <w:tcW w:w="2188" w:type="dxa"/>
            <w:tcBorders>
              <w:top w:val="single" w:sz="6" w:space="0" w:color="auto"/>
              <w:left w:val="single" w:sz="6" w:space="0" w:color="auto"/>
              <w:bottom w:val="single" w:sz="6" w:space="0" w:color="auto"/>
              <w:right w:val="single" w:sz="6" w:space="0" w:color="auto"/>
            </w:tcBorders>
            <w:hideMark/>
          </w:tcPr>
          <w:p w14:paraId="03F7A769" w14:textId="77777777" w:rsidR="00430806" w:rsidRDefault="00430806">
            <w:pPr>
              <w:jc w:val="center"/>
            </w:pPr>
            <w:r>
              <w:t>16</w:t>
            </w:r>
          </w:p>
        </w:tc>
        <w:tc>
          <w:tcPr>
            <w:tcW w:w="2188" w:type="dxa"/>
            <w:tcBorders>
              <w:top w:val="single" w:sz="6" w:space="0" w:color="auto"/>
              <w:left w:val="single" w:sz="6" w:space="0" w:color="auto"/>
              <w:bottom w:val="single" w:sz="6" w:space="0" w:color="auto"/>
              <w:right w:val="single" w:sz="12" w:space="0" w:color="auto"/>
            </w:tcBorders>
            <w:hideMark/>
          </w:tcPr>
          <w:p w14:paraId="4EDE2B7B" w14:textId="77777777" w:rsidR="00430806" w:rsidRDefault="00430806">
            <w:pPr>
              <w:jc w:val="center"/>
            </w:pPr>
            <w:r>
              <w:t>Text</w:t>
            </w:r>
          </w:p>
        </w:tc>
      </w:tr>
      <w:tr w:rsidR="00430806" w14:paraId="0AFCB488" w14:textId="77777777" w:rsidTr="00430806">
        <w:tc>
          <w:tcPr>
            <w:tcW w:w="2188" w:type="dxa"/>
            <w:tcBorders>
              <w:top w:val="single" w:sz="6" w:space="0" w:color="auto"/>
              <w:left w:val="single" w:sz="12" w:space="0" w:color="auto"/>
              <w:bottom w:val="single" w:sz="6" w:space="0" w:color="auto"/>
              <w:right w:val="single" w:sz="6" w:space="0" w:color="auto"/>
            </w:tcBorders>
            <w:hideMark/>
          </w:tcPr>
          <w:p w14:paraId="1F62E81D" w14:textId="77777777" w:rsidR="00430806" w:rsidRDefault="00430806">
            <w:pPr>
              <w:jc w:val="center"/>
            </w:pPr>
            <w:r>
              <w:t>04 / 05</w:t>
            </w:r>
          </w:p>
        </w:tc>
        <w:tc>
          <w:tcPr>
            <w:tcW w:w="2188" w:type="dxa"/>
            <w:tcBorders>
              <w:top w:val="single" w:sz="6" w:space="0" w:color="auto"/>
              <w:left w:val="single" w:sz="6" w:space="0" w:color="auto"/>
              <w:bottom w:val="single" w:sz="6" w:space="0" w:color="auto"/>
              <w:right w:val="single" w:sz="6" w:space="0" w:color="auto"/>
            </w:tcBorders>
            <w:hideMark/>
          </w:tcPr>
          <w:p w14:paraId="306F7654" w14:textId="77777777" w:rsidR="00430806" w:rsidRDefault="00430806">
            <w:pPr>
              <w:jc w:val="center"/>
            </w:pPr>
            <w:r>
              <w:t>320 X 200</w:t>
            </w:r>
          </w:p>
        </w:tc>
        <w:tc>
          <w:tcPr>
            <w:tcW w:w="2188" w:type="dxa"/>
            <w:tcBorders>
              <w:top w:val="single" w:sz="6" w:space="0" w:color="auto"/>
              <w:left w:val="single" w:sz="6" w:space="0" w:color="auto"/>
              <w:bottom w:val="single" w:sz="6" w:space="0" w:color="auto"/>
              <w:right w:val="single" w:sz="6" w:space="0" w:color="auto"/>
            </w:tcBorders>
            <w:hideMark/>
          </w:tcPr>
          <w:p w14:paraId="3F1B4D88" w14:textId="77777777" w:rsidR="00430806" w:rsidRDefault="00430806">
            <w:pPr>
              <w:jc w:val="center"/>
            </w:pPr>
            <w:r>
              <w:t>4</w:t>
            </w:r>
          </w:p>
        </w:tc>
        <w:tc>
          <w:tcPr>
            <w:tcW w:w="2188" w:type="dxa"/>
            <w:tcBorders>
              <w:top w:val="single" w:sz="6" w:space="0" w:color="auto"/>
              <w:left w:val="single" w:sz="6" w:space="0" w:color="auto"/>
              <w:bottom w:val="single" w:sz="6" w:space="0" w:color="auto"/>
              <w:right w:val="single" w:sz="12" w:space="0" w:color="auto"/>
            </w:tcBorders>
            <w:hideMark/>
          </w:tcPr>
          <w:p w14:paraId="157A2C28" w14:textId="77777777" w:rsidR="00430806" w:rsidRDefault="00430806">
            <w:pPr>
              <w:jc w:val="center"/>
            </w:pPr>
            <w:r>
              <w:t>Graphics</w:t>
            </w:r>
          </w:p>
        </w:tc>
      </w:tr>
      <w:tr w:rsidR="00430806" w14:paraId="7B2F41B7" w14:textId="77777777" w:rsidTr="00430806">
        <w:tc>
          <w:tcPr>
            <w:tcW w:w="2188" w:type="dxa"/>
            <w:tcBorders>
              <w:top w:val="single" w:sz="6" w:space="0" w:color="auto"/>
              <w:left w:val="single" w:sz="12" w:space="0" w:color="auto"/>
              <w:bottom w:val="single" w:sz="6" w:space="0" w:color="auto"/>
              <w:right w:val="single" w:sz="6" w:space="0" w:color="auto"/>
            </w:tcBorders>
            <w:hideMark/>
          </w:tcPr>
          <w:p w14:paraId="1BA66926" w14:textId="77777777" w:rsidR="00430806" w:rsidRDefault="00430806">
            <w:pPr>
              <w:jc w:val="center"/>
            </w:pPr>
            <w:r>
              <w:t>06</w:t>
            </w:r>
          </w:p>
        </w:tc>
        <w:tc>
          <w:tcPr>
            <w:tcW w:w="2188" w:type="dxa"/>
            <w:tcBorders>
              <w:top w:val="single" w:sz="6" w:space="0" w:color="auto"/>
              <w:left w:val="single" w:sz="6" w:space="0" w:color="auto"/>
              <w:bottom w:val="single" w:sz="6" w:space="0" w:color="auto"/>
              <w:right w:val="single" w:sz="6" w:space="0" w:color="auto"/>
            </w:tcBorders>
            <w:hideMark/>
          </w:tcPr>
          <w:p w14:paraId="5A1CA2EE" w14:textId="77777777" w:rsidR="00430806" w:rsidRDefault="00430806">
            <w:pPr>
              <w:jc w:val="center"/>
            </w:pPr>
            <w:r>
              <w:t>640 X 200</w:t>
            </w:r>
          </w:p>
        </w:tc>
        <w:tc>
          <w:tcPr>
            <w:tcW w:w="2188" w:type="dxa"/>
            <w:tcBorders>
              <w:top w:val="single" w:sz="6" w:space="0" w:color="auto"/>
              <w:left w:val="single" w:sz="6" w:space="0" w:color="auto"/>
              <w:bottom w:val="single" w:sz="6" w:space="0" w:color="auto"/>
              <w:right w:val="single" w:sz="6" w:space="0" w:color="auto"/>
            </w:tcBorders>
            <w:hideMark/>
          </w:tcPr>
          <w:p w14:paraId="17A37348" w14:textId="77777777" w:rsidR="00430806" w:rsidRDefault="00430806">
            <w:pPr>
              <w:jc w:val="center"/>
            </w:pPr>
            <w:r>
              <w:t>2</w:t>
            </w:r>
          </w:p>
        </w:tc>
        <w:tc>
          <w:tcPr>
            <w:tcW w:w="2188" w:type="dxa"/>
            <w:tcBorders>
              <w:top w:val="single" w:sz="6" w:space="0" w:color="auto"/>
              <w:left w:val="single" w:sz="6" w:space="0" w:color="auto"/>
              <w:bottom w:val="single" w:sz="6" w:space="0" w:color="auto"/>
              <w:right w:val="single" w:sz="12" w:space="0" w:color="auto"/>
            </w:tcBorders>
            <w:hideMark/>
          </w:tcPr>
          <w:p w14:paraId="748A5D6E" w14:textId="77777777" w:rsidR="00430806" w:rsidRDefault="00430806">
            <w:pPr>
              <w:jc w:val="center"/>
            </w:pPr>
            <w:r>
              <w:t>Graphics</w:t>
            </w:r>
          </w:p>
        </w:tc>
      </w:tr>
      <w:tr w:rsidR="00430806" w14:paraId="5302F6D6" w14:textId="77777777" w:rsidTr="00430806">
        <w:tc>
          <w:tcPr>
            <w:tcW w:w="2188" w:type="dxa"/>
            <w:tcBorders>
              <w:top w:val="single" w:sz="6" w:space="0" w:color="auto"/>
              <w:left w:val="single" w:sz="12" w:space="0" w:color="auto"/>
              <w:bottom w:val="single" w:sz="6" w:space="0" w:color="auto"/>
              <w:right w:val="single" w:sz="6" w:space="0" w:color="auto"/>
            </w:tcBorders>
            <w:hideMark/>
          </w:tcPr>
          <w:p w14:paraId="5EF8F3F4" w14:textId="77777777" w:rsidR="00430806" w:rsidRDefault="00430806">
            <w:pPr>
              <w:jc w:val="center"/>
            </w:pPr>
            <w:r>
              <w:t>07</w:t>
            </w:r>
          </w:p>
        </w:tc>
        <w:tc>
          <w:tcPr>
            <w:tcW w:w="2188" w:type="dxa"/>
            <w:tcBorders>
              <w:top w:val="single" w:sz="6" w:space="0" w:color="auto"/>
              <w:left w:val="single" w:sz="6" w:space="0" w:color="auto"/>
              <w:bottom w:val="single" w:sz="6" w:space="0" w:color="auto"/>
              <w:right w:val="single" w:sz="6" w:space="0" w:color="auto"/>
            </w:tcBorders>
            <w:hideMark/>
          </w:tcPr>
          <w:p w14:paraId="0FB3B5D4" w14:textId="77777777" w:rsidR="00430806" w:rsidRDefault="00430806">
            <w:pPr>
              <w:jc w:val="center"/>
            </w:pPr>
            <w:r>
              <w:t>720 X 350</w:t>
            </w:r>
          </w:p>
        </w:tc>
        <w:tc>
          <w:tcPr>
            <w:tcW w:w="2188" w:type="dxa"/>
            <w:tcBorders>
              <w:top w:val="single" w:sz="6" w:space="0" w:color="auto"/>
              <w:left w:val="single" w:sz="6" w:space="0" w:color="auto"/>
              <w:bottom w:val="single" w:sz="6" w:space="0" w:color="auto"/>
              <w:right w:val="single" w:sz="6" w:space="0" w:color="auto"/>
            </w:tcBorders>
            <w:hideMark/>
          </w:tcPr>
          <w:p w14:paraId="7C5345DA" w14:textId="77777777" w:rsidR="00430806" w:rsidRDefault="00430806">
            <w:pPr>
              <w:jc w:val="center"/>
            </w:pPr>
            <w:r>
              <w:t>2</w:t>
            </w:r>
          </w:p>
        </w:tc>
        <w:tc>
          <w:tcPr>
            <w:tcW w:w="2188" w:type="dxa"/>
            <w:tcBorders>
              <w:top w:val="single" w:sz="6" w:space="0" w:color="auto"/>
              <w:left w:val="single" w:sz="6" w:space="0" w:color="auto"/>
              <w:bottom w:val="single" w:sz="6" w:space="0" w:color="auto"/>
              <w:right w:val="single" w:sz="12" w:space="0" w:color="auto"/>
            </w:tcBorders>
            <w:hideMark/>
          </w:tcPr>
          <w:p w14:paraId="21ABB31C" w14:textId="77777777" w:rsidR="00430806" w:rsidRDefault="00430806">
            <w:pPr>
              <w:jc w:val="center"/>
            </w:pPr>
            <w:r>
              <w:t>Text</w:t>
            </w:r>
          </w:p>
        </w:tc>
      </w:tr>
      <w:tr w:rsidR="00430806" w14:paraId="52027DF6" w14:textId="77777777" w:rsidTr="00430806">
        <w:tc>
          <w:tcPr>
            <w:tcW w:w="2188" w:type="dxa"/>
            <w:tcBorders>
              <w:top w:val="single" w:sz="6" w:space="0" w:color="auto"/>
              <w:left w:val="single" w:sz="12" w:space="0" w:color="auto"/>
              <w:bottom w:val="single" w:sz="6" w:space="0" w:color="auto"/>
              <w:right w:val="single" w:sz="6" w:space="0" w:color="auto"/>
            </w:tcBorders>
            <w:hideMark/>
          </w:tcPr>
          <w:p w14:paraId="33C45C64" w14:textId="77777777" w:rsidR="00430806" w:rsidRDefault="00430806">
            <w:pPr>
              <w:jc w:val="center"/>
            </w:pPr>
            <w:r>
              <w:t>07+</w:t>
            </w:r>
          </w:p>
        </w:tc>
        <w:tc>
          <w:tcPr>
            <w:tcW w:w="2188" w:type="dxa"/>
            <w:tcBorders>
              <w:top w:val="single" w:sz="6" w:space="0" w:color="auto"/>
              <w:left w:val="single" w:sz="6" w:space="0" w:color="auto"/>
              <w:bottom w:val="single" w:sz="6" w:space="0" w:color="auto"/>
              <w:right w:val="single" w:sz="6" w:space="0" w:color="auto"/>
            </w:tcBorders>
            <w:hideMark/>
          </w:tcPr>
          <w:p w14:paraId="0F192A58" w14:textId="77777777" w:rsidR="00430806" w:rsidRDefault="00430806">
            <w:pPr>
              <w:jc w:val="center"/>
            </w:pPr>
            <w:r>
              <w:t>720 X 400</w:t>
            </w:r>
          </w:p>
        </w:tc>
        <w:tc>
          <w:tcPr>
            <w:tcW w:w="2188" w:type="dxa"/>
            <w:tcBorders>
              <w:top w:val="single" w:sz="6" w:space="0" w:color="auto"/>
              <w:left w:val="single" w:sz="6" w:space="0" w:color="auto"/>
              <w:bottom w:val="single" w:sz="6" w:space="0" w:color="auto"/>
              <w:right w:val="single" w:sz="6" w:space="0" w:color="auto"/>
            </w:tcBorders>
            <w:hideMark/>
          </w:tcPr>
          <w:p w14:paraId="537A266B" w14:textId="77777777" w:rsidR="00430806" w:rsidRDefault="00430806">
            <w:pPr>
              <w:jc w:val="center"/>
            </w:pPr>
            <w:r>
              <w:t>2</w:t>
            </w:r>
          </w:p>
        </w:tc>
        <w:tc>
          <w:tcPr>
            <w:tcW w:w="2188" w:type="dxa"/>
            <w:tcBorders>
              <w:top w:val="single" w:sz="6" w:space="0" w:color="auto"/>
              <w:left w:val="single" w:sz="6" w:space="0" w:color="auto"/>
              <w:bottom w:val="single" w:sz="6" w:space="0" w:color="auto"/>
              <w:right w:val="single" w:sz="12" w:space="0" w:color="auto"/>
            </w:tcBorders>
            <w:hideMark/>
          </w:tcPr>
          <w:p w14:paraId="1020B668" w14:textId="77777777" w:rsidR="00430806" w:rsidRDefault="00430806">
            <w:pPr>
              <w:jc w:val="center"/>
            </w:pPr>
            <w:r>
              <w:t>Text</w:t>
            </w:r>
          </w:p>
        </w:tc>
      </w:tr>
      <w:tr w:rsidR="00430806" w14:paraId="2F4F35E9" w14:textId="77777777" w:rsidTr="00430806">
        <w:tc>
          <w:tcPr>
            <w:tcW w:w="2188" w:type="dxa"/>
            <w:tcBorders>
              <w:top w:val="single" w:sz="6" w:space="0" w:color="auto"/>
              <w:left w:val="single" w:sz="12" w:space="0" w:color="auto"/>
              <w:bottom w:val="single" w:sz="6" w:space="0" w:color="auto"/>
              <w:right w:val="single" w:sz="6" w:space="0" w:color="auto"/>
            </w:tcBorders>
            <w:hideMark/>
          </w:tcPr>
          <w:p w14:paraId="44A71976" w14:textId="77777777" w:rsidR="00430806" w:rsidRDefault="00430806">
            <w:pPr>
              <w:jc w:val="center"/>
            </w:pPr>
            <w:r>
              <w:t>0D</w:t>
            </w:r>
          </w:p>
        </w:tc>
        <w:tc>
          <w:tcPr>
            <w:tcW w:w="2188" w:type="dxa"/>
            <w:tcBorders>
              <w:top w:val="single" w:sz="6" w:space="0" w:color="auto"/>
              <w:left w:val="single" w:sz="6" w:space="0" w:color="auto"/>
              <w:bottom w:val="single" w:sz="6" w:space="0" w:color="auto"/>
              <w:right w:val="single" w:sz="6" w:space="0" w:color="auto"/>
            </w:tcBorders>
            <w:hideMark/>
          </w:tcPr>
          <w:p w14:paraId="5988AE90" w14:textId="77777777" w:rsidR="00430806" w:rsidRDefault="00430806">
            <w:pPr>
              <w:jc w:val="center"/>
            </w:pPr>
            <w:r>
              <w:t>320 X 200</w:t>
            </w:r>
          </w:p>
        </w:tc>
        <w:tc>
          <w:tcPr>
            <w:tcW w:w="2188" w:type="dxa"/>
            <w:tcBorders>
              <w:top w:val="single" w:sz="6" w:space="0" w:color="auto"/>
              <w:left w:val="single" w:sz="6" w:space="0" w:color="auto"/>
              <w:bottom w:val="single" w:sz="6" w:space="0" w:color="auto"/>
              <w:right w:val="single" w:sz="6" w:space="0" w:color="auto"/>
            </w:tcBorders>
            <w:hideMark/>
          </w:tcPr>
          <w:p w14:paraId="6B9DBD53" w14:textId="77777777" w:rsidR="00430806" w:rsidRDefault="00430806">
            <w:pPr>
              <w:jc w:val="center"/>
            </w:pPr>
            <w:r>
              <w:t>16</w:t>
            </w:r>
          </w:p>
        </w:tc>
        <w:tc>
          <w:tcPr>
            <w:tcW w:w="2188" w:type="dxa"/>
            <w:tcBorders>
              <w:top w:val="single" w:sz="6" w:space="0" w:color="auto"/>
              <w:left w:val="single" w:sz="6" w:space="0" w:color="auto"/>
              <w:bottom w:val="single" w:sz="6" w:space="0" w:color="auto"/>
              <w:right w:val="single" w:sz="12" w:space="0" w:color="auto"/>
            </w:tcBorders>
            <w:hideMark/>
          </w:tcPr>
          <w:p w14:paraId="1D751264" w14:textId="77777777" w:rsidR="00430806" w:rsidRDefault="00430806">
            <w:pPr>
              <w:jc w:val="center"/>
            </w:pPr>
            <w:r>
              <w:t>Graphics</w:t>
            </w:r>
          </w:p>
        </w:tc>
      </w:tr>
      <w:tr w:rsidR="00430806" w14:paraId="3B662995" w14:textId="77777777" w:rsidTr="00430806">
        <w:tc>
          <w:tcPr>
            <w:tcW w:w="2188" w:type="dxa"/>
            <w:tcBorders>
              <w:top w:val="single" w:sz="6" w:space="0" w:color="auto"/>
              <w:left w:val="single" w:sz="12" w:space="0" w:color="auto"/>
              <w:bottom w:val="single" w:sz="6" w:space="0" w:color="auto"/>
              <w:right w:val="single" w:sz="6" w:space="0" w:color="auto"/>
            </w:tcBorders>
            <w:hideMark/>
          </w:tcPr>
          <w:p w14:paraId="0CD3EC3C" w14:textId="77777777" w:rsidR="00430806" w:rsidRDefault="00430806">
            <w:pPr>
              <w:jc w:val="center"/>
            </w:pPr>
            <w:r>
              <w:t>0E</w:t>
            </w:r>
          </w:p>
        </w:tc>
        <w:tc>
          <w:tcPr>
            <w:tcW w:w="2188" w:type="dxa"/>
            <w:tcBorders>
              <w:top w:val="single" w:sz="6" w:space="0" w:color="auto"/>
              <w:left w:val="single" w:sz="6" w:space="0" w:color="auto"/>
              <w:bottom w:val="single" w:sz="6" w:space="0" w:color="auto"/>
              <w:right w:val="single" w:sz="6" w:space="0" w:color="auto"/>
            </w:tcBorders>
            <w:hideMark/>
          </w:tcPr>
          <w:p w14:paraId="391A834D" w14:textId="77777777" w:rsidR="00430806" w:rsidRDefault="00430806">
            <w:pPr>
              <w:jc w:val="center"/>
            </w:pPr>
            <w:r>
              <w:t>640 X 200</w:t>
            </w:r>
          </w:p>
        </w:tc>
        <w:tc>
          <w:tcPr>
            <w:tcW w:w="2188" w:type="dxa"/>
            <w:tcBorders>
              <w:top w:val="single" w:sz="6" w:space="0" w:color="auto"/>
              <w:left w:val="single" w:sz="6" w:space="0" w:color="auto"/>
              <w:bottom w:val="single" w:sz="6" w:space="0" w:color="auto"/>
              <w:right w:val="single" w:sz="6" w:space="0" w:color="auto"/>
            </w:tcBorders>
            <w:hideMark/>
          </w:tcPr>
          <w:p w14:paraId="492C0214" w14:textId="77777777" w:rsidR="00430806" w:rsidRDefault="00430806">
            <w:pPr>
              <w:jc w:val="center"/>
            </w:pPr>
            <w:r>
              <w:t>16</w:t>
            </w:r>
          </w:p>
        </w:tc>
        <w:tc>
          <w:tcPr>
            <w:tcW w:w="2188" w:type="dxa"/>
            <w:tcBorders>
              <w:top w:val="single" w:sz="6" w:space="0" w:color="auto"/>
              <w:left w:val="single" w:sz="6" w:space="0" w:color="auto"/>
              <w:bottom w:val="single" w:sz="6" w:space="0" w:color="auto"/>
              <w:right w:val="single" w:sz="12" w:space="0" w:color="auto"/>
            </w:tcBorders>
            <w:hideMark/>
          </w:tcPr>
          <w:p w14:paraId="3858A2B1" w14:textId="77777777" w:rsidR="00430806" w:rsidRDefault="00430806">
            <w:pPr>
              <w:jc w:val="center"/>
            </w:pPr>
            <w:r>
              <w:t>Graphics</w:t>
            </w:r>
          </w:p>
        </w:tc>
      </w:tr>
      <w:tr w:rsidR="00430806" w14:paraId="15E27603" w14:textId="77777777" w:rsidTr="00430806">
        <w:tc>
          <w:tcPr>
            <w:tcW w:w="2188" w:type="dxa"/>
            <w:tcBorders>
              <w:top w:val="single" w:sz="6" w:space="0" w:color="auto"/>
              <w:left w:val="single" w:sz="12" w:space="0" w:color="auto"/>
              <w:bottom w:val="single" w:sz="6" w:space="0" w:color="auto"/>
              <w:right w:val="single" w:sz="6" w:space="0" w:color="auto"/>
            </w:tcBorders>
            <w:hideMark/>
          </w:tcPr>
          <w:p w14:paraId="59560554" w14:textId="77777777" w:rsidR="00430806" w:rsidRDefault="00430806">
            <w:pPr>
              <w:jc w:val="center"/>
            </w:pPr>
            <w:r>
              <w:t>0F</w:t>
            </w:r>
          </w:p>
        </w:tc>
        <w:tc>
          <w:tcPr>
            <w:tcW w:w="2188" w:type="dxa"/>
            <w:tcBorders>
              <w:top w:val="single" w:sz="6" w:space="0" w:color="auto"/>
              <w:left w:val="single" w:sz="6" w:space="0" w:color="auto"/>
              <w:bottom w:val="single" w:sz="6" w:space="0" w:color="auto"/>
              <w:right w:val="single" w:sz="6" w:space="0" w:color="auto"/>
            </w:tcBorders>
            <w:hideMark/>
          </w:tcPr>
          <w:p w14:paraId="54175D4D" w14:textId="77777777" w:rsidR="00430806" w:rsidRDefault="00430806">
            <w:pPr>
              <w:jc w:val="center"/>
            </w:pPr>
            <w:r>
              <w:t>640 X 350</w:t>
            </w:r>
          </w:p>
        </w:tc>
        <w:tc>
          <w:tcPr>
            <w:tcW w:w="2188" w:type="dxa"/>
            <w:tcBorders>
              <w:top w:val="single" w:sz="6" w:space="0" w:color="auto"/>
              <w:left w:val="single" w:sz="6" w:space="0" w:color="auto"/>
              <w:bottom w:val="single" w:sz="6" w:space="0" w:color="auto"/>
              <w:right w:val="single" w:sz="6" w:space="0" w:color="auto"/>
            </w:tcBorders>
            <w:hideMark/>
          </w:tcPr>
          <w:p w14:paraId="1F63417F" w14:textId="77777777" w:rsidR="00430806" w:rsidRDefault="00430806">
            <w:pPr>
              <w:jc w:val="center"/>
            </w:pPr>
            <w:r>
              <w:t>2</w:t>
            </w:r>
          </w:p>
        </w:tc>
        <w:tc>
          <w:tcPr>
            <w:tcW w:w="2188" w:type="dxa"/>
            <w:tcBorders>
              <w:top w:val="single" w:sz="6" w:space="0" w:color="auto"/>
              <w:left w:val="single" w:sz="6" w:space="0" w:color="auto"/>
              <w:bottom w:val="single" w:sz="6" w:space="0" w:color="auto"/>
              <w:right w:val="single" w:sz="12" w:space="0" w:color="auto"/>
            </w:tcBorders>
            <w:hideMark/>
          </w:tcPr>
          <w:p w14:paraId="3DD4558A" w14:textId="77777777" w:rsidR="00430806" w:rsidRDefault="00430806">
            <w:pPr>
              <w:jc w:val="center"/>
            </w:pPr>
            <w:r>
              <w:t>Graphics</w:t>
            </w:r>
          </w:p>
        </w:tc>
      </w:tr>
      <w:tr w:rsidR="00430806" w14:paraId="2CCD793F" w14:textId="77777777" w:rsidTr="00430806">
        <w:tc>
          <w:tcPr>
            <w:tcW w:w="2188" w:type="dxa"/>
            <w:tcBorders>
              <w:top w:val="single" w:sz="6" w:space="0" w:color="auto"/>
              <w:left w:val="single" w:sz="12" w:space="0" w:color="auto"/>
              <w:bottom w:val="single" w:sz="6" w:space="0" w:color="auto"/>
              <w:right w:val="single" w:sz="6" w:space="0" w:color="auto"/>
            </w:tcBorders>
            <w:hideMark/>
          </w:tcPr>
          <w:p w14:paraId="2BD613A1" w14:textId="77777777" w:rsidR="00430806" w:rsidRDefault="00430806">
            <w:pPr>
              <w:jc w:val="center"/>
            </w:pPr>
            <w:r>
              <w:t>10</w:t>
            </w:r>
          </w:p>
        </w:tc>
        <w:tc>
          <w:tcPr>
            <w:tcW w:w="2188" w:type="dxa"/>
            <w:tcBorders>
              <w:top w:val="single" w:sz="6" w:space="0" w:color="auto"/>
              <w:left w:val="single" w:sz="6" w:space="0" w:color="auto"/>
              <w:bottom w:val="single" w:sz="6" w:space="0" w:color="auto"/>
              <w:right w:val="single" w:sz="6" w:space="0" w:color="auto"/>
            </w:tcBorders>
            <w:hideMark/>
          </w:tcPr>
          <w:p w14:paraId="4EBBC65A" w14:textId="77777777" w:rsidR="00430806" w:rsidRDefault="00430806">
            <w:pPr>
              <w:jc w:val="center"/>
            </w:pPr>
            <w:r>
              <w:t>640 X 350</w:t>
            </w:r>
          </w:p>
        </w:tc>
        <w:tc>
          <w:tcPr>
            <w:tcW w:w="2188" w:type="dxa"/>
            <w:tcBorders>
              <w:top w:val="single" w:sz="6" w:space="0" w:color="auto"/>
              <w:left w:val="single" w:sz="6" w:space="0" w:color="auto"/>
              <w:bottom w:val="single" w:sz="6" w:space="0" w:color="auto"/>
              <w:right w:val="single" w:sz="6" w:space="0" w:color="auto"/>
            </w:tcBorders>
            <w:hideMark/>
          </w:tcPr>
          <w:p w14:paraId="14B553BF" w14:textId="77777777" w:rsidR="00430806" w:rsidRDefault="00430806">
            <w:pPr>
              <w:jc w:val="center"/>
            </w:pPr>
            <w:r>
              <w:t>16</w:t>
            </w:r>
          </w:p>
        </w:tc>
        <w:tc>
          <w:tcPr>
            <w:tcW w:w="2188" w:type="dxa"/>
            <w:tcBorders>
              <w:top w:val="single" w:sz="6" w:space="0" w:color="auto"/>
              <w:left w:val="single" w:sz="6" w:space="0" w:color="auto"/>
              <w:bottom w:val="single" w:sz="6" w:space="0" w:color="auto"/>
              <w:right w:val="single" w:sz="12" w:space="0" w:color="auto"/>
            </w:tcBorders>
            <w:hideMark/>
          </w:tcPr>
          <w:p w14:paraId="0B5A9331" w14:textId="77777777" w:rsidR="00430806" w:rsidRDefault="00430806">
            <w:pPr>
              <w:jc w:val="center"/>
            </w:pPr>
            <w:r>
              <w:t>Graphics</w:t>
            </w:r>
          </w:p>
        </w:tc>
      </w:tr>
      <w:tr w:rsidR="00430806" w14:paraId="37E33309" w14:textId="77777777" w:rsidTr="00430806">
        <w:tc>
          <w:tcPr>
            <w:tcW w:w="2188" w:type="dxa"/>
            <w:tcBorders>
              <w:top w:val="single" w:sz="6" w:space="0" w:color="auto"/>
              <w:left w:val="single" w:sz="12" w:space="0" w:color="auto"/>
              <w:bottom w:val="single" w:sz="6" w:space="0" w:color="auto"/>
              <w:right w:val="single" w:sz="6" w:space="0" w:color="auto"/>
            </w:tcBorders>
            <w:hideMark/>
          </w:tcPr>
          <w:p w14:paraId="61B13370" w14:textId="77777777" w:rsidR="00430806" w:rsidRDefault="00430806">
            <w:pPr>
              <w:jc w:val="center"/>
            </w:pPr>
            <w:r>
              <w:t>11</w:t>
            </w:r>
          </w:p>
        </w:tc>
        <w:tc>
          <w:tcPr>
            <w:tcW w:w="2188" w:type="dxa"/>
            <w:tcBorders>
              <w:top w:val="single" w:sz="6" w:space="0" w:color="auto"/>
              <w:left w:val="single" w:sz="6" w:space="0" w:color="auto"/>
              <w:bottom w:val="single" w:sz="6" w:space="0" w:color="auto"/>
              <w:right w:val="single" w:sz="6" w:space="0" w:color="auto"/>
            </w:tcBorders>
            <w:hideMark/>
          </w:tcPr>
          <w:p w14:paraId="660F2973" w14:textId="77777777" w:rsidR="00430806" w:rsidRDefault="00430806">
            <w:pPr>
              <w:jc w:val="center"/>
            </w:pPr>
            <w:r>
              <w:t>640 X 480</w:t>
            </w:r>
          </w:p>
        </w:tc>
        <w:tc>
          <w:tcPr>
            <w:tcW w:w="2188" w:type="dxa"/>
            <w:tcBorders>
              <w:top w:val="single" w:sz="6" w:space="0" w:color="auto"/>
              <w:left w:val="single" w:sz="6" w:space="0" w:color="auto"/>
              <w:bottom w:val="single" w:sz="6" w:space="0" w:color="auto"/>
              <w:right w:val="single" w:sz="6" w:space="0" w:color="auto"/>
            </w:tcBorders>
            <w:hideMark/>
          </w:tcPr>
          <w:p w14:paraId="6EB611D7" w14:textId="77777777" w:rsidR="00430806" w:rsidRDefault="00430806">
            <w:pPr>
              <w:jc w:val="center"/>
            </w:pPr>
            <w:r>
              <w:t>2</w:t>
            </w:r>
          </w:p>
        </w:tc>
        <w:tc>
          <w:tcPr>
            <w:tcW w:w="2188" w:type="dxa"/>
            <w:tcBorders>
              <w:top w:val="single" w:sz="6" w:space="0" w:color="auto"/>
              <w:left w:val="single" w:sz="6" w:space="0" w:color="auto"/>
              <w:bottom w:val="single" w:sz="6" w:space="0" w:color="auto"/>
              <w:right w:val="single" w:sz="12" w:space="0" w:color="auto"/>
            </w:tcBorders>
            <w:hideMark/>
          </w:tcPr>
          <w:p w14:paraId="59D768FA" w14:textId="77777777" w:rsidR="00430806" w:rsidRDefault="00430806">
            <w:pPr>
              <w:jc w:val="center"/>
            </w:pPr>
            <w:r>
              <w:t>Graphics</w:t>
            </w:r>
          </w:p>
        </w:tc>
      </w:tr>
      <w:tr w:rsidR="00430806" w14:paraId="192FE488" w14:textId="77777777" w:rsidTr="00430806">
        <w:tc>
          <w:tcPr>
            <w:tcW w:w="2188" w:type="dxa"/>
            <w:tcBorders>
              <w:top w:val="single" w:sz="6" w:space="0" w:color="auto"/>
              <w:left w:val="single" w:sz="12" w:space="0" w:color="auto"/>
              <w:bottom w:val="single" w:sz="6" w:space="0" w:color="auto"/>
              <w:right w:val="single" w:sz="6" w:space="0" w:color="auto"/>
            </w:tcBorders>
            <w:hideMark/>
          </w:tcPr>
          <w:p w14:paraId="2229AF8C" w14:textId="77777777" w:rsidR="00430806" w:rsidRDefault="00430806">
            <w:pPr>
              <w:jc w:val="center"/>
            </w:pPr>
            <w:r>
              <w:t>12</w:t>
            </w:r>
          </w:p>
        </w:tc>
        <w:tc>
          <w:tcPr>
            <w:tcW w:w="2188" w:type="dxa"/>
            <w:tcBorders>
              <w:top w:val="single" w:sz="6" w:space="0" w:color="auto"/>
              <w:left w:val="single" w:sz="6" w:space="0" w:color="auto"/>
              <w:bottom w:val="single" w:sz="6" w:space="0" w:color="auto"/>
              <w:right w:val="single" w:sz="6" w:space="0" w:color="auto"/>
            </w:tcBorders>
            <w:hideMark/>
          </w:tcPr>
          <w:p w14:paraId="34404814" w14:textId="77777777" w:rsidR="00430806" w:rsidRDefault="00430806">
            <w:pPr>
              <w:jc w:val="center"/>
            </w:pPr>
            <w:r>
              <w:t>640 X 480</w:t>
            </w:r>
          </w:p>
        </w:tc>
        <w:tc>
          <w:tcPr>
            <w:tcW w:w="2188" w:type="dxa"/>
            <w:tcBorders>
              <w:top w:val="single" w:sz="6" w:space="0" w:color="auto"/>
              <w:left w:val="single" w:sz="6" w:space="0" w:color="auto"/>
              <w:bottom w:val="single" w:sz="6" w:space="0" w:color="auto"/>
              <w:right w:val="single" w:sz="6" w:space="0" w:color="auto"/>
            </w:tcBorders>
            <w:hideMark/>
          </w:tcPr>
          <w:p w14:paraId="211A0647" w14:textId="77777777" w:rsidR="00430806" w:rsidRDefault="00430806">
            <w:pPr>
              <w:jc w:val="center"/>
            </w:pPr>
            <w:r>
              <w:t>16</w:t>
            </w:r>
          </w:p>
        </w:tc>
        <w:tc>
          <w:tcPr>
            <w:tcW w:w="2188" w:type="dxa"/>
            <w:tcBorders>
              <w:top w:val="single" w:sz="6" w:space="0" w:color="auto"/>
              <w:left w:val="single" w:sz="6" w:space="0" w:color="auto"/>
              <w:bottom w:val="single" w:sz="6" w:space="0" w:color="auto"/>
              <w:right w:val="single" w:sz="12" w:space="0" w:color="auto"/>
            </w:tcBorders>
            <w:hideMark/>
          </w:tcPr>
          <w:p w14:paraId="7E6F918E" w14:textId="77777777" w:rsidR="00430806" w:rsidRDefault="00430806">
            <w:pPr>
              <w:jc w:val="center"/>
            </w:pPr>
            <w:r>
              <w:t>Graphics</w:t>
            </w:r>
          </w:p>
        </w:tc>
      </w:tr>
      <w:tr w:rsidR="00430806" w14:paraId="4064E40E" w14:textId="77777777" w:rsidTr="00430806">
        <w:tc>
          <w:tcPr>
            <w:tcW w:w="2188" w:type="dxa"/>
            <w:tcBorders>
              <w:top w:val="single" w:sz="6" w:space="0" w:color="auto"/>
              <w:left w:val="single" w:sz="12" w:space="0" w:color="auto"/>
              <w:bottom w:val="single" w:sz="12" w:space="0" w:color="auto"/>
              <w:right w:val="single" w:sz="6" w:space="0" w:color="auto"/>
            </w:tcBorders>
            <w:hideMark/>
          </w:tcPr>
          <w:p w14:paraId="5D5EF744" w14:textId="77777777" w:rsidR="00430806" w:rsidRDefault="00430806">
            <w:pPr>
              <w:jc w:val="center"/>
            </w:pPr>
            <w:r>
              <w:t>13</w:t>
            </w:r>
          </w:p>
        </w:tc>
        <w:tc>
          <w:tcPr>
            <w:tcW w:w="2188" w:type="dxa"/>
            <w:tcBorders>
              <w:top w:val="single" w:sz="6" w:space="0" w:color="auto"/>
              <w:left w:val="single" w:sz="6" w:space="0" w:color="auto"/>
              <w:bottom w:val="single" w:sz="12" w:space="0" w:color="auto"/>
              <w:right w:val="single" w:sz="6" w:space="0" w:color="auto"/>
            </w:tcBorders>
            <w:hideMark/>
          </w:tcPr>
          <w:p w14:paraId="1F40DEF2" w14:textId="77777777" w:rsidR="00430806" w:rsidRDefault="00430806">
            <w:pPr>
              <w:jc w:val="center"/>
            </w:pPr>
            <w:r>
              <w:t>320 X 200</w:t>
            </w:r>
          </w:p>
        </w:tc>
        <w:tc>
          <w:tcPr>
            <w:tcW w:w="2188" w:type="dxa"/>
            <w:tcBorders>
              <w:top w:val="single" w:sz="6" w:space="0" w:color="auto"/>
              <w:left w:val="single" w:sz="6" w:space="0" w:color="auto"/>
              <w:bottom w:val="single" w:sz="12" w:space="0" w:color="auto"/>
              <w:right w:val="single" w:sz="6" w:space="0" w:color="auto"/>
            </w:tcBorders>
            <w:hideMark/>
          </w:tcPr>
          <w:p w14:paraId="16B5AB54" w14:textId="77777777" w:rsidR="00430806" w:rsidRDefault="00430806">
            <w:pPr>
              <w:jc w:val="center"/>
            </w:pPr>
            <w:r>
              <w:t>256</w:t>
            </w:r>
          </w:p>
        </w:tc>
        <w:tc>
          <w:tcPr>
            <w:tcW w:w="2188" w:type="dxa"/>
            <w:tcBorders>
              <w:top w:val="single" w:sz="6" w:space="0" w:color="auto"/>
              <w:left w:val="single" w:sz="6" w:space="0" w:color="auto"/>
              <w:bottom w:val="single" w:sz="12" w:space="0" w:color="auto"/>
              <w:right w:val="single" w:sz="12" w:space="0" w:color="auto"/>
            </w:tcBorders>
            <w:hideMark/>
          </w:tcPr>
          <w:p w14:paraId="527A7EF2" w14:textId="77777777" w:rsidR="00430806" w:rsidRDefault="00430806">
            <w:pPr>
              <w:jc w:val="center"/>
            </w:pPr>
            <w:r>
              <w:t>Graphics</w:t>
            </w:r>
          </w:p>
        </w:tc>
      </w:tr>
    </w:tbl>
    <w:p w14:paraId="798DB444" w14:textId="77777777" w:rsidR="00430806" w:rsidRDefault="00430806" w:rsidP="00430806">
      <w:pPr>
        <w:pStyle w:val="BodyText"/>
        <w:spacing w:before="120"/>
        <w:rPr>
          <w:sz w:val="20"/>
          <w:szCs w:val="20"/>
        </w:rPr>
      </w:pPr>
      <w:r>
        <w:t>*EGA Compatibility using 14 line font   +Enhanced VGA modes using 16 line font</w:t>
      </w:r>
    </w:p>
    <w:p w14:paraId="4C4983F9" w14:textId="54226A15" w:rsidR="00430806" w:rsidRDefault="00430806" w:rsidP="00430806">
      <w:pPr>
        <w:pStyle w:val="Heading2"/>
        <w:spacing w:after="240"/>
      </w:pPr>
      <w:r>
        <w:rPr>
          <w:b w:val="0"/>
          <w:sz w:val="24"/>
        </w:rPr>
        <w:br w:type="page"/>
      </w:r>
      <w:r>
        <w:t>D.2</w:t>
      </w:r>
      <w:r>
        <w:tab/>
      </w:r>
      <w:r w:rsidR="00E82776">
        <w:t>GPLGPU</w:t>
      </w:r>
      <w:r>
        <w:t xml:space="preserve">/VGA Architecture </w:t>
      </w:r>
    </w:p>
    <w:p w14:paraId="3B58B742" w14:textId="3CD01FAF" w:rsidR="00430806" w:rsidRDefault="00430806" w:rsidP="00430806">
      <w:pPr>
        <w:pStyle w:val="BodyText"/>
      </w:pPr>
      <w:r>
        <w:t xml:space="preserve">The block diagram below shows how the VGA core subsystem interfaces into the rest of the </w:t>
      </w:r>
      <w:r w:rsidR="008E348E">
        <w:t xml:space="preserve">GPLGPU </w:t>
      </w:r>
      <w:r>
        <w:t>Design:</w:t>
      </w:r>
    </w:p>
    <w:p w14:paraId="557B239C" w14:textId="4CC50E2C" w:rsidR="00430806" w:rsidRDefault="00430806" w:rsidP="00430806">
      <w:pPr>
        <w:pStyle w:val="Heading2"/>
        <w:spacing w:after="240"/>
      </w:pPr>
      <w:r>
        <w:br w:type="page"/>
        <w:t>D.2.1</w:t>
      </w:r>
      <w:r>
        <w:tab/>
      </w:r>
      <w:r w:rsidR="008E348E">
        <w:t>GPLGPU</w:t>
      </w:r>
      <w:r>
        <w:t xml:space="preserve"> VGA Architecture </w:t>
      </w:r>
    </w:p>
    <w:p w14:paraId="70120032" w14:textId="061971F6" w:rsidR="00430806" w:rsidRDefault="00430806" w:rsidP="00430806">
      <w:pPr>
        <w:pStyle w:val="BodyText"/>
        <w:tabs>
          <w:tab w:val="left" w:pos="720"/>
        </w:tabs>
      </w:pPr>
      <w:r>
        <w:t xml:space="preserve">The VGA subsystem in </w:t>
      </w:r>
      <w:r w:rsidR="008E348E">
        <w:t>GPLGPU</w:t>
      </w:r>
      <w:r>
        <w:t xml:space="preserve"> consists of three parts: the VGA core,  the VGA host interface, and the VGA memory interface.  The VGA host interface accepts decoded PCI cycles from the PCI Host Interface block.  The decoded cycles are then presented to the VGA core which </w:t>
      </w:r>
      <w:r>
        <w:tab/>
        <w:t>processes the cycles.  The VGA core will then request memory cycles to the VGA memory interface.  The VGA memory interface in turn will generate the actual memory timing.  The VGA subsystem runs off of the memory controller clock.  The VGA video timing is generated from the CRT clock.</w:t>
      </w:r>
    </w:p>
    <w:p w14:paraId="7D9E66E9" w14:textId="4551E41C" w:rsidR="00430806" w:rsidRDefault="00430806" w:rsidP="00430806">
      <w:pPr>
        <w:pStyle w:val="Heading2"/>
        <w:spacing w:after="240"/>
      </w:pPr>
      <w:r>
        <w:t>D.2.2</w:t>
      </w:r>
      <w:r>
        <w:tab/>
      </w:r>
      <w:r w:rsidR="00E82776">
        <w:t>GPLGPU</w:t>
      </w:r>
      <w:r>
        <w:t xml:space="preserve"> VGA Operation </w:t>
      </w:r>
    </w:p>
    <w:p w14:paraId="40DEF673" w14:textId="37BBE73D" w:rsidR="00430806" w:rsidRDefault="00430806" w:rsidP="00430806">
      <w:pPr>
        <w:pStyle w:val="BodyText"/>
        <w:tabs>
          <w:tab w:val="left" w:pos="720"/>
        </w:tabs>
      </w:pPr>
      <w:r>
        <w:t xml:space="preserve">The VGA core subsystem in </w:t>
      </w:r>
      <w:r w:rsidR="008E348E">
        <w:t>GPLPGU</w:t>
      </w:r>
      <w:r>
        <w:t xml:space="preserve"> is controlled by the VGA_CTRL register.  (The programmer interface for the VGA_CTRL register  is shown at the end of this document.)  Before enabling VGA, the chip must be initialized  for normal operation: enable the appropriate register block and memory window decode in CONFIG1, set the memory bus control in CONFIG2, and program the appropriate wait states also in CONFIG2.</w:t>
      </w:r>
    </w:p>
    <w:p w14:paraId="44A172B8" w14:textId="77777777" w:rsidR="00430806" w:rsidRDefault="00430806" w:rsidP="00430806">
      <w:pPr>
        <w:pStyle w:val="BodyText"/>
        <w:tabs>
          <w:tab w:val="left" w:pos="720"/>
        </w:tabs>
      </w:pPr>
      <w:r>
        <w:t>On power up, the VGA_CTRL register is reset to zero, indicating that all VGA cycle decode on the PCI Bus is disabled.  If the PCI device class was set to VGA (CP[28]=1), the following settings in the VGA_CTRL register  will enable VGA operation:</w:t>
      </w:r>
    </w:p>
    <w:p w14:paraId="00BAC7A0" w14:textId="77777777" w:rsidR="00430806" w:rsidRDefault="00430806" w:rsidP="00430806">
      <w:pPr>
        <w:pStyle w:val="List"/>
        <w:tabs>
          <w:tab w:val="left" w:pos="720"/>
        </w:tabs>
      </w:pPr>
      <w:r>
        <w:rPr>
          <w:b/>
        </w:rPr>
        <w:t xml:space="preserve">Set VGA_EN  = 1. </w:t>
      </w:r>
      <w:r>
        <w:t xml:space="preserve"> This bit enables PCI decode of VGA cycles.  If this bit is left in its default state of 0, all VGA decode, both memory and I/O, is disabled.</w:t>
      </w:r>
    </w:p>
    <w:p w14:paraId="1889033E" w14:textId="77777777" w:rsidR="00430806" w:rsidRDefault="00430806" w:rsidP="00430806">
      <w:pPr>
        <w:pStyle w:val="List"/>
        <w:tabs>
          <w:tab w:val="left" w:pos="720"/>
          <w:tab w:val="left" w:pos="2880"/>
          <w:tab w:val="left" w:pos="3600"/>
        </w:tabs>
      </w:pPr>
    </w:p>
    <w:p w14:paraId="5B4E2B41" w14:textId="4D0E73C5" w:rsidR="00430806" w:rsidRDefault="00430806" w:rsidP="00430806">
      <w:pPr>
        <w:pStyle w:val="List"/>
        <w:tabs>
          <w:tab w:val="left" w:pos="720"/>
          <w:tab w:val="left" w:pos="2880"/>
        </w:tabs>
      </w:pPr>
      <w:r>
        <w:rPr>
          <w:b/>
        </w:rPr>
        <w:t>Set  VGA_MUX = 1.</w:t>
      </w:r>
      <w:r>
        <w:t xml:space="preserve">  Setting this bit to 1 enables the VGA generated memory timing signals to be present on the memory bus.  Leaving this bit a 0 allows </w:t>
      </w:r>
      <w:r w:rsidR="00E82776">
        <w:t>GPLGPU</w:t>
      </w:r>
      <w:r>
        <w:t xml:space="preserve"> memory signals to be present on the memory bus. Setting this bit to 1 also  enables the VGA generated video timing and data signals to be present on the sync/blank pins and pixel data bus of an external/internal RAMDAC. Leaving this bit a 0 allows </w:t>
      </w:r>
      <w:r w:rsidR="00E82776">
        <w:t>GPLGPU</w:t>
      </w:r>
      <w:r>
        <w:t xml:space="preserve"> generated video timing  to be present on the sync/blank pins of an external/internal RAMDAC. </w:t>
      </w:r>
    </w:p>
    <w:p w14:paraId="60DE37C3" w14:textId="77777777" w:rsidR="00430806" w:rsidRDefault="00430806" w:rsidP="00430806">
      <w:pPr>
        <w:pStyle w:val="List"/>
        <w:tabs>
          <w:tab w:val="left" w:pos="720"/>
          <w:tab w:val="left" w:pos="2880"/>
        </w:tabs>
      </w:pPr>
    </w:p>
    <w:p w14:paraId="480E1F96" w14:textId="77777777" w:rsidR="00430806" w:rsidRDefault="00430806" w:rsidP="00430806">
      <w:pPr>
        <w:pStyle w:val="List"/>
        <w:tabs>
          <w:tab w:val="left" w:pos="720"/>
          <w:tab w:val="left" w:pos="2880"/>
        </w:tabs>
      </w:pPr>
      <w:r>
        <w:t xml:space="preserve">In DDC1 mode, the VSYNC pin is not affected by this bit. </w:t>
      </w:r>
    </w:p>
    <w:p w14:paraId="60DE9EF9" w14:textId="77777777" w:rsidR="00430806" w:rsidRDefault="00430806" w:rsidP="00430806">
      <w:pPr>
        <w:pStyle w:val="List"/>
        <w:tabs>
          <w:tab w:val="left" w:pos="720"/>
          <w:tab w:val="left" w:pos="2880"/>
        </w:tabs>
      </w:pPr>
    </w:p>
    <w:p w14:paraId="57859C5C" w14:textId="3DA34C5B" w:rsidR="00430806" w:rsidRDefault="00430806" w:rsidP="00430806">
      <w:pPr>
        <w:pStyle w:val="BodyText"/>
        <w:tabs>
          <w:tab w:val="left" w:pos="720"/>
          <w:tab w:val="left" w:pos="2880"/>
        </w:tabs>
      </w:pPr>
      <w:r>
        <w:t xml:space="preserve">RAMDAC and PROM timing are always generated from the </w:t>
      </w:r>
      <w:r w:rsidR="00E82776">
        <w:t>GPLGPU</w:t>
      </w:r>
      <w:r>
        <w:t xml:space="preserve"> host bus controller, not from the VGA subsystem. </w:t>
      </w:r>
    </w:p>
    <w:p w14:paraId="3BCC5076" w14:textId="77777777" w:rsidR="00430806" w:rsidRDefault="00430806" w:rsidP="00430806">
      <w:pPr>
        <w:pStyle w:val="BodyText"/>
        <w:tabs>
          <w:tab w:val="left" w:pos="720"/>
          <w:tab w:val="left" w:pos="2880"/>
        </w:tabs>
      </w:pPr>
      <w:r>
        <w:rPr>
          <w:b/>
        </w:rPr>
        <w:t xml:space="preserve">Set MEM_EN = 1.  </w:t>
      </w:r>
      <w:r>
        <w:t>This enables VGA memory decode.</w:t>
      </w:r>
    </w:p>
    <w:p w14:paraId="28378CF2" w14:textId="77777777" w:rsidR="00430806" w:rsidRDefault="00430806" w:rsidP="00430806">
      <w:pPr>
        <w:pStyle w:val="BodyText"/>
        <w:tabs>
          <w:tab w:val="left" w:pos="720"/>
        </w:tabs>
      </w:pPr>
      <w:r>
        <w:rPr>
          <w:b/>
        </w:rPr>
        <w:t xml:space="preserve">Set VDE = 1. </w:t>
      </w:r>
      <w:r>
        <w:t>This enables VGA DAC access.</w:t>
      </w:r>
    </w:p>
    <w:p w14:paraId="7626DDBA" w14:textId="77777777" w:rsidR="00430806" w:rsidRDefault="00430806" w:rsidP="00430806">
      <w:pPr>
        <w:pStyle w:val="Heading2"/>
        <w:spacing w:after="240"/>
      </w:pPr>
      <w:r>
        <w:rPr>
          <w:b w:val="0"/>
          <w:sz w:val="24"/>
        </w:rPr>
        <w:br w:type="page"/>
      </w:r>
      <w:r>
        <w:t>D.2.3</w:t>
      </w:r>
      <w:r>
        <w:tab/>
        <w:t xml:space="preserve">VGA Decode </w:t>
      </w:r>
    </w:p>
    <w:p w14:paraId="4C152327" w14:textId="16A867CD" w:rsidR="00430806" w:rsidRDefault="00430806" w:rsidP="00430806">
      <w:pPr>
        <w:pStyle w:val="BodyText"/>
        <w:tabs>
          <w:tab w:val="left" w:pos="720"/>
        </w:tabs>
      </w:pPr>
      <w:r>
        <w:t xml:space="preserve">The VGA subsystem in </w:t>
      </w:r>
      <w:r w:rsidR="008E348E">
        <w:t>GPLGPU</w:t>
      </w:r>
      <w:r>
        <w:t xml:space="preserve"> has a number of options that determine what I/O and memory space is decoded on the PCI bus.  For any VGA decode to be enabl</w:t>
      </w:r>
      <w:r w:rsidR="00B0055F">
        <w:t xml:space="preserve">ed, both the device class must </w:t>
      </w:r>
      <w:r>
        <w:t xml:space="preserve">be set to VGA (via configuration </w:t>
      </w:r>
      <w:r w:rsidR="00B0055F">
        <w:t>parameter</w:t>
      </w:r>
      <w:r>
        <w:t>) and VGA_EN must be set to 1.  If either of these conditions is n</w:t>
      </w:r>
      <w:r w:rsidR="00B0055F">
        <w:t xml:space="preserve">ot true, then no memory or I/O </w:t>
      </w:r>
      <w:r>
        <w:t>decode will be enabled.  Please note that this means that VGA DAC decode (IO x3C6 - x3C9) will also be completely disabled.</w:t>
      </w:r>
    </w:p>
    <w:p w14:paraId="61F26F4D" w14:textId="77777777" w:rsidR="00430806" w:rsidRDefault="00430806" w:rsidP="00430806">
      <w:pPr>
        <w:pStyle w:val="BodyText"/>
        <w:tabs>
          <w:tab w:val="left" w:pos="720"/>
        </w:tabs>
      </w:pPr>
      <w:r>
        <w:t>Memory decode is based on the VGA mode.  The VGA will decode one of the following ranges, based on the VGA register GR6, bits [3:2]:</w:t>
      </w:r>
    </w:p>
    <w:p w14:paraId="2CA4B889" w14:textId="77777777" w:rsidR="00430806" w:rsidRDefault="00430806" w:rsidP="00430806">
      <w:pPr>
        <w:pStyle w:val="Heading5"/>
        <w:rPr>
          <w:rFonts w:ascii="Times New Roman" w:hAnsi="Times New Roman"/>
          <w:sz w:val="20"/>
        </w:rPr>
      </w:pPr>
      <w:r>
        <w:rPr>
          <w:rFonts w:ascii="Times New Roman" w:hAnsi="Times New Roman"/>
          <w:sz w:val="20"/>
        </w:rPr>
        <w:t>0xA0000 - 0xBFFFF</w:t>
      </w:r>
    </w:p>
    <w:p w14:paraId="46483843" w14:textId="77777777" w:rsidR="00430806" w:rsidRDefault="00430806" w:rsidP="00430806">
      <w:pPr>
        <w:spacing w:before="120"/>
      </w:pPr>
      <w:r>
        <w:t>0xA0000 - 0xAFFFF</w:t>
      </w:r>
    </w:p>
    <w:p w14:paraId="5BA329AC" w14:textId="77777777" w:rsidR="00430806" w:rsidRDefault="00430806" w:rsidP="00430806">
      <w:pPr>
        <w:spacing w:before="120"/>
      </w:pPr>
      <w:r>
        <w:t>0xB0000 - oxB7FFF</w:t>
      </w:r>
    </w:p>
    <w:p w14:paraId="1D828254" w14:textId="77777777" w:rsidR="00430806" w:rsidRDefault="00430806" w:rsidP="00430806">
      <w:pPr>
        <w:spacing w:before="120"/>
      </w:pPr>
      <w:r>
        <w:t>0xB8000 - 0xBFFFF</w:t>
      </w:r>
    </w:p>
    <w:p w14:paraId="32CE9800" w14:textId="77777777" w:rsidR="00430806" w:rsidRDefault="00430806" w:rsidP="00430806">
      <w:pPr>
        <w:spacing w:before="120"/>
        <w:rPr>
          <w:sz w:val="24"/>
        </w:rPr>
      </w:pPr>
    </w:p>
    <w:p w14:paraId="3AA9F66A" w14:textId="055B927B" w:rsidR="00430806" w:rsidRDefault="00430806" w:rsidP="00430806">
      <w:pPr>
        <w:pStyle w:val="BodyText"/>
        <w:tabs>
          <w:tab w:val="left" w:pos="720"/>
        </w:tabs>
        <w:rPr>
          <w:sz w:val="20"/>
        </w:rPr>
      </w:pPr>
      <w:r>
        <w:t>All VGA memory decode may be disabled by setting the MEM_EN bit in VGA_CTRL to 0. Doing so will not affect the I/O decode.  This feature is provided so that linear memory window 1 may be programmed to decode VGA memory space.  This can be achieved by programming the MW1 registers through I/O space.  Scratch registers are also provide</w:t>
      </w:r>
      <w:r w:rsidR="00B0055F">
        <w:t xml:space="preserve">d in I/O space so the original </w:t>
      </w:r>
      <w:r>
        <w:t xml:space="preserve">MW1 values may be preserved.  The I/O mapping </w:t>
      </w:r>
      <w:r w:rsidR="00B0055F">
        <w:t>of the</w:t>
      </w:r>
      <w:r>
        <w:t xml:space="preserve"> DDC, VGA_CTRL, MW1, SCRATCH, and DAC registers is attached at the end of this document.</w:t>
      </w:r>
    </w:p>
    <w:p w14:paraId="255F261D" w14:textId="77777777" w:rsidR="00430806" w:rsidRDefault="00430806" w:rsidP="00430806">
      <w:pPr>
        <w:pStyle w:val="BodyText"/>
      </w:pPr>
      <w:r>
        <w:t xml:space="preserve">VGA I/O decode is also dependent on the mode.  The following I/O locations are decoded for the </w:t>
      </w:r>
      <w:r>
        <w:tab/>
        <w:t>VGA subsystem.  An X indicates “B” for monochrome modes and “D” for color modes:</w:t>
      </w:r>
    </w:p>
    <w:p w14:paraId="4E45E5B3" w14:textId="77777777" w:rsidR="00430806" w:rsidRDefault="00430806" w:rsidP="00430806">
      <w:pPr>
        <w:pStyle w:val="Heading5"/>
        <w:rPr>
          <w:rFonts w:ascii="Times New Roman" w:hAnsi="Times New Roman"/>
        </w:rPr>
      </w:pPr>
      <w:r>
        <w:rPr>
          <w:rFonts w:ascii="Times New Roman" w:hAnsi="Times New Roman"/>
        </w:rPr>
        <w:t>3C0, 3C1, 3C2, 3C4, 3C5, 3CA, 3CC, 3CE, 3CF</w:t>
      </w:r>
    </w:p>
    <w:p w14:paraId="6A89E296" w14:textId="77777777" w:rsidR="00430806" w:rsidRDefault="00430806" w:rsidP="00430806">
      <w:pPr>
        <w:pStyle w:val="Heading6"/>
      </w:pPr>
      <w:r>
        <w:t>3XA, 3X4, 3X5</w:t>
      </w:r>
    </w:p>
    <w:p w14:paraId="46C6772C" w14:textId="77777777" w:rsidR="00430806" w:rsidRDefault="00430806" w:rsidP="00430806">
      <w:pPr>
        <w:pStyle w:val="BodyText"/>
        <w:rPr>
          <w:rFonts w:ascii="Times New Roman" w:hAnsi="Times New Roman"/>
        </w:rPr>
      </w:pPr>
      <w:r>
        <w:t>I/O 3C6 - 3C9 are decoded to the normal DAC decode logic and not to the VGA subsystem.</w:t>
      </w:r>
    </w:p>
    <w:p w14:paraId="46D6B54A" w14:textId="4FFBCB23" w:rsidR="00430806" w:rsidRDefault="00430806" w:rsidP="00430806">
      <w:pPr>
        <w:pStyle w:val="BodyText"/>
        <w:rPr>
          <w:b/>
        </w:rPr>
      </w:pPr>
      <w:r>
        <w:rPr>
          <w:sz w:val="24"/>
        </w:rPr>
        <w:br w:type="page"/>
      </w:r>
      <w:r w:rsidR="00B0055F">
        <w:rPr>
          <w:b/>
        </w:rPr>
        <w:t>GPLGPU</w:t>
      </w:r>
      <w:r>
        <w:rPr>
          <w:b/>
        </w:rPr>
        <w:t xml:space="preserve">  VGA Control Register</w:t>
      </w:r>
    </w:p>
    <w:p w14:paraId="35F5BDB6" w14:textId="77777777" w:rsidR="00430806" w:rsidRDefault="00430806" w:rsidP="00430806">
      <w:pPr>
        <w:pStyle w:val="BodyText"/>
        <w:rPr>
          <w:b/>
        </w:rPr>
      </w:pPr>
      <w:r>
        <w:rPr>
          <w:b/>
        </w:rPr>
        <w:t>read /write at address = PCIB4 + 0x30</w:t>
      </w:r>
    </w:p>
    <w:p w14:paraId="2F7BC330" w14:textId="77777777" w:rsidR="00430806" w:rsidRDefault="00430806" w:rsidP="00430806">
      <w:pPr>
        <w:pStyle w:val="BodyText"/>
        <w:rPr>
          <w:b/>
        </w:rPr>
      </w:pPr>
      <w:r>
        <w:rPr>
          <w:b/>
        </w:rPr>
        <w:t>all registers default to 0 on reset.</w:t>
      </w:r>
    </w:p>
    <w:p w14:paraId="39FBDAA2" w14:textId="77777777" w:rsidR="00430806" w:rsidRDefault="00430806" w:rsidP="00430806">
      <w:pPr>
        <w:jc w:val="center"/>
        <w:rPr>
          <w:b/>
        </w:rPr>
      </w:pPr>
    </w:p>
    <w:tbl>
      <w:tblPr>
        <w:tblW w:w="0" w:type="auto"/>
        <w:tblInd w:w="-11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107"/>
        <w:gridCol w:w="1107"/>
        <w:gridCol w:w="1107"/>
        <w:gridCol w:w="1107"/>
        <w:gridCol w:w="1107"/>
        <w:gridCol w:w="1107"/>
        <w:gridCol w:w="1107"/>
        <w:gridCol w:w="1107"/>
      </w:tblGrid>
      <w:tr w:rsidR="00430806" w14:paraId="0256B014" w14:textId="77777777" w:rsidTr="00430806">
        <w:tc>
          <w:tcPr>
            <w:tcW w:w="1107" w:type="dxa"/>
            <w:tcBorders>
              <w:top w:val="single" w:sz="6" w:space="0" w:color="auto"/>
              <w:left w:val="single" w:sz="6" w:space="0" w:color="auto"/>
              <w:bottom w:val="single" w:sz="6" w:space="0" w:color="auto"/>
              <w:right w:val="single" w:sz="6" w:space="0" w:color="auto"/>
            </w:tcBorders>
            <w:hideMark/>
          </w:tcPr>
          <w:p w14:paraId="0DFF5CA9" w14:textId="77777777" w:rsidR="00430806" w:rsidRDefault="00430806">
            <w:pPr>
              <w:jc w:val="center"/>
              <w:rPr>
                <w:b/>
              </w:rPr>
            </w:pPr>
            <w:r>
              <w:rPr>
                <w:b/>
              </w:rPr>
              <w:t>7</w:t>
            </w:r>
          </w:p>
        </w:tc>
        <w:tc>
          <w:tcPr>
            <w:tcW w:w="1107" w:type="dxa"/>
            <w:tcBorders>
              <w:top w:val="single" w:sz="6" w:space="0" w:color="auto"/>
              <w:left w:val="single" w:sz="6" w:space="0" w:color="auto"/>
              <w:bottom w:val="single" w:sz="6" w:space="0" w:color="auto"/>
              <w:right w:val="single" w:sz="6" w:space="0" w:color="auto"/>
            </w:tcBorders>
            <w:hideMark/>
          </w:tcPr>
          <w:p w14:paraId="189270C6" w14:textId="77777777" w:rsidR="00430806" w:rsidRDefault="00430806">
            <w:pPr>
              <w:jc w:val="center"/>
              <w:rPr>
                <w:b/>
              </w:rPr>
            </w:pPr>
            <w:r>
              <w:rPr>
                <w:b/>
              </w:rPr>
              <w:t>6</w:t>
            </w:r>
          </w:p>
        </w:tc>
        <w:tc>
          <w:tcPr>
            <w:tcW w:w="1107" w:type="dxa"/>
            <w:tcBorders>
              <w:top w:val="single" w:sz="6" w:space="0" w:color="auto"/>
              <w:left w:val="single" w:sz="6" w:space="0" w:color="auto"/>
              <w:bottom w:val="single" w:sz="6" w:space="0" w:color="auto"/>
              <w:right w:val="single" w:sz="6" w:space="0" w:color="auto"/>
            </w:tcBorders>
            <w:hideMark/>
          </w:tcPr>
          <w:p w14:paraId="44FD2A4E" w14:textId="77777777" w:rsidR="00430806" w:rsidRDefault="00430806">
            <w:pPr>
              <w:jc w:val="center"/>
              <w:rPr>
                <w:b/>
              </w:rPr>
            </w:pPr>
            <w:r>
              <w:rPr>
                <w:b/>
              </w:rPr>
              <w:t>5</w:t>
            </w:r>
          </w:p>
        </w:tc>
        <w:tc>
          <w:tcPr>
            <w:tcW w:w="1107" w:type="dxa"/>
            <w:tcBorders>
              <w:top w:val="single" w:sz="6" w:space="0" w:color="auto"/>
              <w:left w:val="single" w:sz="6" w:space="0" w:color="auto"/>
              <w:bottom w:val="single" w:sz="6" w:space="0" w:color="auto"/>
              <w:right w:val="single" w:sz="6" w:space="0" w:color="auto"/>
            </w:tcBorders>
            <w:hideMark/>
          </w:tcPr>
          <w:p w14:paraId="3F4CCC07" w14:textId="77777777" w:rsidR="00430806" w:rsidRDefault="00430806">
            <w:pPr>
              <w:jc w:val="center"/>
              <w:rPr>
                <w:b/>
              </w:rPr>
            </w:pPr>
            <w:r>
              <w:rPr>
                <w:b/>
              </w:rPr>
              <w:t>4</w:t>
            </w:r>
          </w:p>
        </w:tc>
        <w:tc>
          <w:tcPr>
            <w:tcW w:w="1107" w:type="dxa"/>
            <w:tcBorders>
              <w:top w:val="single" w:sz="6" w:space="0" w:color="auto"/>
              <w:left w:val="single" w:sz="6" w:space="0" w:color="auto"/>
              <w:bottom w:val="single" w:sz="6" w:space="0" w:color="auto"/>
              <w:right w:val="single" w:sz="6" w:space="0" w:color="auto"/>
            </w:tcBorders>
            <w:hideMark/>
          </w:tcPr>
          <w:p w14:paraId="003BEC48" w14:textId="77777777" w:rsidR="00430806" w:rsidRDefault="00430806">
            <w:pPr>
              <w:jc w:val="center"/>
              <w:rPr>
                <w:b/>
              </w:rPr>
            </w:pPr>
            <w:r>
              <w:rPr>
                <w:b/>
              </w:rPr>
              <w:t>3</w:t>
            </w:r>
          </w:p>
        </w:tc>
        <w:tc>
          <w:tcPr>
            <w:tcW w:w="1107" w:type="dxa"/>
            <w:tcBorders>
              <w:top w:val="single" w:sz="6" w:space="0" w:color="auto"/>
              <w:left w:val="single" w:sz="6" w:space="0" w:color="auto"/>
              <w:bottom w:val="single" w:sz="6" w:space="0" w:color="auto"/>
              <w:right w:val="single" w:sz="6" w:space="0" w:color="auto"/>
            </w:tcBorders>
            <w:hideMark/>
          </w:tcPr>
          <w:p w14:paraId="15E4416D" w14:textId="77777777" w:rsidR="00430806" w:rsidRDefault="00430806">
            <w:pPr>
              <w:jc w:val="center"/>
              <w:rPr>
                <w:b/>
              </w:rPr>
            </w:pPr>
            <w:r>
              <w:rPr>
                <w:b/>
              </w:rPr>
              <w:t>2</w:t>
            </w:r>
          </w:p>
        </w:tc>
        <w:tc>
          <w:tcPr>
            <w:tcW w:w="1107" w:type="dxa"/>
            <w:tcBorders>
              <w:top w:val="single" w:sz="6" w:space="0" w:color="auto"/>
              <w:left w:val="single" w:sz="6" w:space="0" w:color="auto"/>
              <w:bottom w:val="single" w:sz="6" w:space="0" w:color="auto"/>
              <w:right w:val="single" w:sz="6" w:space="0" w:color="auto"/>
            </w:tcBorders>
            <w:hideMark/>
          </w:tcPr>
          <w:p w14:paraId="70AEC013" w14:textId="77777777" w:rsidR="00430806" w:rsidRDefault="00430806">
            <w:pPr>
              <w:jc w:val="center"/>
              <w:rPr>
                <w:b/>
              </w:rPr>
            </w:pPr>
            <w:r>
              <w:rPr>
                <w:b/>
              </w:rPr>
              <w:t>1</w:t>
            </w:r>
          </w:p>
        </w:tc>
        <w:tc>
          <w:tcPr>
            <w:tcW w:w="1107" w:type="dxa"/>
            <w:tcBorders>
              <w:top w:val="single" w:sz="6" w:space="0" w:color="auto"/>
              <w:left w:val="single" w:sz="6" w:space="0" w:color="auto"/>
              <w:bottom w:val="single" w:sz="6" w:space="0" w:color="auto"/>
              <w:right w:val="single" w:sz="6" w:space="0" w:color="auto"/>
            </w:tcBorders>
            <w:hideMark/>
          </w:tcPr>
          <w:p w14:paraId="7B0B7A10" w14:textId="77777777" w:rsidR="00430806" w:rsidRDefault="00430806">
            <w:pPr>
              <w:jc w:val="center"/>
              <w:rPr>
                <w:b/>
              </w:rPr>
            </w:pPr>
            <w:r>
              <w:rPr>
                <w:b/>
              </w:rPr>
              <w:t>0</w:t>
            </w:r>
          </w:p>
        </w:tc>
      </w:tr>
      <w:tr w:rsidR="00430806" w14:paraId="7826F931" w14:textId="77777777" w:rsidTr="00430806">
        <w:tc>
          <w:tcPr>
            <w:tcW w:w="1107" w:type="dxa"/>
            <w:tcBorders>
              <w:top w:val="single" w:sz="6" w:space="0" w:color="auto"/>
              <w:left w:val="single" w:sz="6" w:space="0" w:color="auto"/>
              <w:bottom w:val="single" w:sz="6" w:space="0" w:color="auto"/>
              <w:right w:val="single" w:sz="6" w:space="0" w:color="auto"/>
            </w:tcBorders>
            <w:hideMark/>
          </w:tcPr>
          <w:p w14:paraId="52AD90E8" w14:textId="77777777" w:rsidR="00430806" w:rsidRDefault="00430806">
            <w:pPr>
              <w:jc w:val="center"/>
              <w:rPr>
                <w:b/>
              </w:rPr>
            </w:pPr>
            <w:r>
              <w:rPr>
                <w:b/>
              </w:rPr>
              <w:t>vde</w:t>
            </w:r>
          </w:p>
        </w:tc>
        <w:tc>
          <w:tcPr>
            <w:tcW w:w="1107" w:type="dxa"/>
            <w:tcBorders>
              <w:top w:val="single" w:sz="6" w:space="0" w:color="auto"/>
              <w:left w:val="single" w:sz="6" w:space="0" w:color="auto"/>
              <w:bottom w:val="single" w:sz="6" w:space="0" w:color="auto"/>
              <w:right w:val="single" w:sz="6" w:space="0" w:color="auto"/>
            </w:tcBorders>
            <w:hideMark/>
          </w:tcPr>
          <w:p w14:paraId="679D037A" w14:textId="02BC0311" w:rsidR="00430806" w:rsidRDefault="00B0055F">
            <w:pPr>
              <w:jc w:val="center"/>
              <w:rPr>
                <w:b/>
              </w:rPr>
            </w:pPr>
            <w:r>
              <w:rPr>
                <w:b/>
              </w:rPr>
              <w:t>reserved</w:t>
            </w:r>
          </w:p>
        </w:tc>
        <w:tc>
          <w:tcPr>
            <w:tcW w:w="1107" w:type="dxa"/>
            <w:tcBorders>
              <w:top w:val="single" w:sz="6" w:space="0" w:color="auto"/>
              <w:left w:val="single" w:sz="6" w:space="0" w:color="auto"/>
              <w:bottom w:val="single" w:sz="6" w:space="0" w:color="auto"/>
              <w:right w:val="single" w:sz="6" w:space="0" w:color="auto"/>
            </w:tcBorders>
            <w:hideMark/>
          </w:tcPr>
          <w:p w14:paraId="0D9B3F15" w14:textId="62160AE7" w:rsidR="00430806" w:rsidRDefault="00B0055F">
            <w:pPr>
              <w:jc w:val="center"/>
              <w:rPr>
                <w:b/>
              </w:rPr>
            </w:pPr>
            <w:r>
              <w:rPr>
                <w:b/>
              </w:rPr>
              <w:t>reserved</w:t>
            </w:r>
          </w:p>
        </w:tc>
        <w:tc>
          <w:tcPr>
            <w:tcW w:w="1107" w:type="dxa"/>
            <w:tcBorders>
              <w:top w:val="single" w:sz="6" w:space="0" w:color="auto"/>
              <w:left w:val="single" w:sz="6" w:space="0" w:color="auto"/>
              <w:bottom w:val="single" w:sz="6" w:space="0" w:color="auto"/>
              <w:right w:val="single" w:sz="6" w:space="0" w:color="auto"/>
            </w:tcBorders>
            <w:hideMark/>
          </w:tcPr>
          <w:p w14:paraId="17CFC15A" w14:textId="77777777" w:rsidR="00430806" w:rsidRDefault="00430806">
            <w:pPr>
              <w:jc w:val="center"/>
              <w:rPr>
                <w:b/>
              </w:rPr>
            </w:pPr>
            <w:r>
              <w:rPr>
                <w:b/>
              </w:rPr>
              <w:t>reserved</w:t>
            </w:r>
          </w:p>
        </w:tc>
        <w:tc>
          <w:tcPr>
            <w:tcW w:w="1107" w:type="dxa"/>
            <w:tcBorders>
              <w:top w:val="single" w:sz="6" w:space="0" w:color="auto"/>
              <w:left w:val="single" w:sz="6" w:space="0" w:color="auto"/>
              <w:bottom w:val="single" w:sz="6" w:space="0" w:color="auto"/>
              <w:right w:val="single" w:sz="6" w:space="0" w:color="auto"/>
            </w:tcBorders>
            <w:hideMark/>
          </w:tcPr>
          <w:p w14:paraId="1839606E" w14:textId="77777777" w:rsidR="00430806" w:rsidRDefault="00430806">
            <w:pPr>
              <w:jc w:val="center"/>
              <w:rPr>
                <w:b/>
              </w:rPr>
            </w:pPr>
            <w:r>
              <w:rPr>
                <w:b/>
              </w:rPr>
              <w:t>mem_en</w:t>
            </w:r>
          </w:p>
        </w:tc>
        <w:tc>
          <w:tcPr>
            <w:tcW w:w="1107" w:type="dxa"/>
            <w:tcBorders>
              <w:top w:val="single" w:sz="6" w:space="0" w:color="auto"/>
              <w:left w:val="single" w:sz="6" w:space="0" w:color="auto"/>
              <w:bottom w:val="single" w:sz="6" w:space="0" w:color="auto"/>
              <w:right w:val="single" w:sz="6" w:space="0" w:color="auto"/>
            </w:tcBorders>
            <w:hideMark/>
          </w:tcPr>
          <w:p w14:paraId="6C35216B" w14:textId="77777777" w:rsidR="00430806" w:rsidRDefault="00430806">
            <w:pPr>
              <w:jc w:val="center"/>
              <w:rPr>
                <w:b/>
              </w:rPr>
            </w:pPr>
            <w:r>
              <w:rPr>
                <w:b/>
              </w:rPr>
              <w:t>reserved</w:t>
            </w:r>
          </w:p>
        </w:tc>
        <w:tc>
          <w:tcPr>
            <w:tcW w:w="1107" w:type="dxa"/>
            <w:tcBorders>
              <w:top w:val="single" w:sz="6" w:space="0" w:color="auto"/>
              <w:left w:val="single" w:sz="6" w:space="0" w:color="auto"/>
              <w:bottom w:val="single" w:sz="6" w:space="0" w:color="auto"/>
              <w:right w:val="single" w:sz="6" w:space="0" w:color="auto"/>
            </w:tcBorders>
            <w:hideMark/>
          </w:tcPr>
          <w:p w14:paraId="4D4FEE52" w14:textId="77777777" w:rsidR="00430806" w:rsidRDefault="00430806">
            <w:pPr>
              <w:jc w:val="center"/>
              <w:rPr>
                <w:b/>
              </w:rPr>
            </w:pPr>
            <w:r>
              <w:rPr>
                <w:b/>
              </w:rPr>
              <w:t>vga_en</w:t>
            </w:r>
          </w:p>
        </w:tc>
        <w:tc>
          <w:tcPr>
            <w:tcW w:w="1107" w:type="dxa"/>
            <w:tcBorders>
              <w:top w:val="single" w:sz="6" w:space="0" w:color="auto"/>
              <w:left w:val="single" w:sz="6" w:space="0" w:color="auto"/>
              <w:bottom w:val="single" w:sz="6" w:space="0" w:color="auto"/>
              <w:right w:val="single" w:sz="6" w:space="0" w:color="auto"/>
            </w:tcBorders>
            <w:hideMark/>
          </w:tcPr>
          <w:p w14:paraId="0E76A1B9" w14:textId="77777777" w:rsidR="00430806" w:rsidRDefault="00430806">
            <w:pPr>
              <w:jc w:val="center"/>
              <w:rPr>
                <w:b/>
              </w:rPr>
            </w:pPr>
            <w:r>
              <w:rPr>
                <w:b/>
              </w:rPr>
              <w:t>vga_mux</w:t>
            </w:r>
          </w:p>
        </w:tc>
      </w:tr>
    </w:tbl>
    <w:p w14:paraId="0A32B57B" w14:textId="77777777" w:rsidR="00430806" w:rsidRDefault="00430806" w:rsidP="00430806">
      <w:pPr>
        <w:jc w:val="center"/>
        <w:rPr>
          <w:b/>
        </w:rPr>
      </w:pPr>
    </w:p>
    <w:p w14:paraId="5668D9B8" w14:textId="77777777" w:rsidR="00430806" w:rsidRDefault="00430806" w:rsidP="00430806"/>
    <w:p w14:paraId="0F753DDD" w14:textId="77777777" w:rsidR="00430806" w:rsidRDefault="00430806" w:rsidP="00430806">
      <w:pPr>
        <w:tabs>
          <w:tab w:val="left" w:pos="1440"/>
        </w:tabs>
      </w:pPr>
      <w:r>
        <w:rPr>
          <w:b/>
        </w:rPr>
        <w:t>vde</w:t>
      </w:r>
      <w:r>
        <w:tab/>
        <w:t xml:space="preserve">This bit controls whether VGA DAC accesses are decoded.  If VGA DAC accesses </w:t>
      </w:r>
      <w:r>
        <w:tab/>
        <w:t xml:space="preserve">are enabled, then the cycles will be “owned” or “snooped’ based on the PCI DAC </w:t>
      </w:r>
      <w:r>
        <w:tab/>
        <w:t xml:space="preserve">snoop bit in the PCI command register.  All DAC accesses are routed to the </w:t>
      </w:r>
      <w:r>
        <w:tab/>
        <w:t>nternal/external RAMDAC.</w:t>
      </w:r>
    </w:p>
    <w:p w14:paraId="1FD30ED8" w14:textId="77777777" w:rsidR="00430806" w:rsidRDefault="00430806" w:rsidP="00430806">
      <w:pPr>
        <w:tabs>
          <w:tab w:val="left" w:pos="1440"/>
          <w:tab w:val="left" w:pos="2880"/>
        </w:tabs>
        <w:spacing w:before="120"/>
      </w:pPr>
      <w:r>
        <w:tab/>
        <w:t>vde = 1</w:t>
      </w:r>
      <w:r>
        <w:tab/>
        <w:t>VGA DAC cycles are decoded</w:t>
      </w:r>
    </w:p>
    <w:p w14:paraId="7EED39D9" w14:textId="77777777" w:rsidR="00430806" w:rsidRDefault="00430806" w:rsidP="00430806">
      <w:pPr>
        <w:tabs>
          <w:tab w:val="left" w:pos="1440"/>
          <w:tab w:val="left" w:pos="2880"/>
        </w:tabs>
      </w:pPr>
      <w:r>
        <w:tab/>
        <w:t>vde = 0</w:t>
      </w:r>
      <w:r>
        <w:tab/>
        <w:t>VGA DAC cycles are ignored  (default)</w:t>
      </w:r>
    </w:p>
    <w:p w14:paraId="095D9977" w14:textId="77777777" w:rsidR="00430806" w:rsidRDefault="00430806" w:rsidP="00430806">
      <w:pPr>
        <w:tabs>
          <w:tab w:val="left" w:pos="1440"/>
        </w:tabs>
        <w:rPr>
          <w:b/>
        </w:rPr>
      </w:pPr>
    </w:p>
    <w:p w14:paraId="66D5244C" w14:textId="77777777" w:rsidR="00430806" w:rsidRDefault="00430806" w:rsidP="00430806">
      <w:pPr>
        <w:tabs>
          <w:tab w:val="left" w:pos="1440"/>
        </w:tabs>
      </w:pPr>
      <w:r>
        <w:rPr>
          <w:b/>
        </w:rPr>
        <w:t>mem_en</w:t>
      </w:r>
      <w:r>
        <w:tab/>
        <w:t xml:space="preserve">This bit enables overall VGA decode of the A000 and B000 segments of memory. If </w:t>
      </w:r>
    </w:p>
    <w:p w14:paraId="19DE6F0C" w14:textId="77777777" w:rsidR="00430806" w:rsidRDefault="00430806" w:rsidP="00430806">
      <w:pPr>
        <w:tabs>
          <w:tab w:val="left" w:pos="1440"/>
        </w:tabs>
      </w:pPr>
      <w:r>
        <w:tab/>
        <w:t>enabled, the appropriate portion of A000 or B000 segments will be decoded, depending</w:t>
      </w:r>
    </w:p>
    <w:p w14:paraId="0556E75F" w14:textId="77777777" w:rsidR="00430806" w:rsidRDefault="00430806" w:rsidP="00430806">
      <w:pPr>
        <w:tabs>
          <w:tab w:val="left" w:pos="1440"/>
        </w:tabs>
      </w:pPr>
      <w:r>
        <w:tab/>
        <w:t xml:space="preserve">on the setting of VGA register GR6[3:2].  If disabled, the VGA subsystem will not </w:t>
      </w:r>
    </w:p>
    <w:p w14:paraId="71F6C9FA" w14:textId="77777777" w:rsidR="00430806" w:rsidRDefault="00430806" w:rsidP="00430806">
      <w:pPr>
        <w:tabs>
          <w:tab w:val="left" w:pos="1440"/>
        </w:tabs>
      </w:pPr>
      <w:r>
        <w:tab/>
        <w:t>decode any memory  space, although I/O access will still be enabled.</w:t>
      </w:r>
    </w:p>
    <w:p w14:paraId="23AF6AF1" w14:textId="77777777" w:rsidR="00430806" w:rsidRDefault="00430806" w:rsidP="00430806">
      <w:pPr>
        <w:tabs>
          <w:tab w:val="left" w:pos="1440"/>
          <w:tab w:val="left" w:pos="2880"/>
        </w:tabs>
        <w:spacing w:before="120"/>
      </w:pPr>
      <w:r>
        <w:tab/>
        <w:t>mem_en = 1</w:t>
      </w:r>
      <w:r>
        <w:tab/>
      </w:r>
      <w:r>
        <w:tab/>
        <w:t>VGA Memory decode enabled</w:t>
      </w:r>
    </w:p>
    <w:p w14:paraId="1BA6616A" w14:textId="77777777" w:rsidR="00430806" w:rsidRDefault="00430806" w:rsidP="00430806">
      <w:pPr>
        <w:tabs>
          <w:tab w:val="left" w:pos="1440"/>
          <w:tab w:val="left" w:pos="2880"/>
        </w:tabs>
      </w:pPr>
      <w:r>
        <w:tab/>
        <w:t>mem_en = 0</w:t>
      </w:r>
      <w:r>
        <w:tab/>
      </w:r>
      <w:r>
        <w:tab/>
        <w:t>VGA Memory decode disabled (default)</w:t>
      </w:r>
    </w:p>
    <w:p w14:paraId="58F3EC62" w14:textId="77777777" w:rsidR="00430806" w:rsidRDefault="00430806" w:rsidP="00430806">
      <w:pPr>
        <w:rPr>
          <w:sz w:val="24"/>
        </w:rPr>
      </w:pPr>
    </w:p>
    <w:p w14:paraId="20C05361" w14:textId="77777777" w:rsidR="00430806" w:rsidRDefault="00430806" w:rsidP="00430806">
      <w:pPr>
        <w:tabs>
          <w:tab w:val="left" w:pos="1440"/>
        </w:tabs>
      </w:pPr>
      <w:r>
        <w:rPr>
          <w:b/>
        </w:rPr>
        <w:t>vga_en</w:t>
      </w:r>
      <w:r>
        <w:tab/>
        <w:t xml:space="preserve">This is the VGA master decode enable.  If this bit is 0, all VGA decode on the PCI </w:t>
      </w:r>
      <w:r>
        <w:tab/>
        <w:t>Bus is disabled.</w:t>
      </w:r>
    </w:p>
    <w:p w14:paraId="0D4B79AC" w14:textId="77777777" w:rsidR="00430806" w:rsidRDefault="00430806" w:rsidP="00430806">
      <w:pPr>
        <w:spacing w:before="120"/>
      </w:pPr>
      <w:r>
        <w:tab/>
      </w:r>
      <w:r>
        <w:tab/>
        <w:t>vga_en   = 1</w:t>
      </w:r>
      <w:r>
        <w:tab/>
      </w:r>
      <w:r>
        <w:tab/>
        <w:t>Enable PCI VGA Decode</w:t>
      </w:r>
    </w:p>
    <w:p w14:paraId="23876F43" w14:textId="77777777" w:rsidR="00430806" w:rsidRDefault="00430806" w:rsidP="00430806">
      <w:r>
        <w:tab/>
      </w:r>
      <w:r>
        <w:tab/>
        <w:t>vga_en   = 0</w:t>
      </w:r>
      <w:r>
        <w:tab/>
      </w:r>
      <w:r>
        <w:tab/>
        <w:t>Disable PCI VGA Decode</w:t>
      </w:r>
      <w:r>
        <w:tab/>
        <w:t xml:space="preserve"> (default)</w:t>
      </w:r>
    </w:p>
    <w:p w14:paraId="1DC42486" w14:textId="77777777" w:rsidR="00430806" w:rsidRDefault="00430806" w:rsidP="00430806">
      <w:pPr>
        <w:rPr>
          <w:sz w:val="24"/>
        </w:rPr>
      </w:pPr>
    </w:p>
    <w:p w14:paraId="08B9F197" w14:textId="4998DEEA" w:rsidR="00430806" w:rsidRDefault="00430806" w:rsidP="00430806">
      <w:pPr>
        <w:tabs>
          <w:tab w:val="left" w:pos="1440"/>
        </w:tabs>
      </w:pPr>
      <w:r>
        <w:rPr>
          <w:b/>
        </w:rPr>
        <w:t>vga_mux</w:t>
      </w:r>
      <w:r>
        <w:tab/>
        <w:t xml:space="preserve">This bit controls whether the VGA or </w:t>
      </w:r>
      <w:r w:rsidR="00B0055F">
        <w:t>GPLGPU</w:t>
      </w:r>
      <w:r>
        <w:t xml:space="preserve"> high resolution subsystem has access to the frame </w:t>
      </w:r>
      <w:r>
        <w:tab/>
        <w:t xml:space="preserve">buffer and the RAMDAC (syncs and video data).  </w:t>
      </w:r>
    </w:p>
    <w:p w14:paraId="6075D737" w14:textId="77777777" w:rsidR="00430806" w:rsidRDefault="00430806" w:rsidP="00430806">
      <w:pPr>
        <w:spacing w:before="120"/>
      </w:pPr>
      <w:r>
        <w:tab/>
      </w:r>
      <w:r>
        <w:tab/>
        <w:t>vga_mux = 1</w:t>
      </w:r>
      <w:r>
        <w:tab/>
      </w:r>
      <w:r>
        <w:tab/>
        <w:t xml:space="preserve">VGA subsystem has access to  the frame buffer and DAC </w:t>
      </w:r>
    </w:p>
    <w:p w14:paraId="23CE3D03" w14:textId="08CE5525" w:rsidR="00430806" w:rsidRDefault="00430806" w:rsidP="00430806">
      <w:r>
        <w:tab/>
      </w:r>
      <w:r>
        <w:tab/>
        <w:t>vga_mux = 0</w:t>
      </w:r>
      <w:r>
        <w:tab/>
      </w:r>
      <w:r>
        <w:tab/>
      </w:r>
      <w:r w:rsidR="00E82776">
        <w:t>GPLGPU</w:t>
      </w:r>
      <w:r>
        <w:t xml:space="preserve"> has Frame buffer/DAC access (default)</w:t>
      </w:r>
    </w:p>
    <w:p w14:paraId="3A076260" w14:textId="77777777" w:rsidR="00430806" w:rsidRDefault="00430806" w:rsidP="00430806">
      <w:pPr>
        <w:rPr>
          <w:sz w:val="24"/>
        </w:rPr>
      </w:pPr>
    </w:p>
    <w:p w14:paraId="4855BEE3" w14:textId="52D428DE" w:rsidR="00430806" w:rsidRDefault="00430806" w:rsidP="00430806">
      <w:pPr>
        <w:pStyle w:val="Heading7"/>
        <w:spacing w:after="120"/>
        <w:rPr>
          <w:rFonts w:ascii="Times New Roman" w:hAnsi="Times New Roman"/>
          <w:b/>
        </w:rPr>
      </w:pPr>
      <w:r>
        <w:rPr>
          <w:sz w:val="24"/>
        </w:rPr>
        <w:br w:type="page"/>
      </w:r>
      <w:r w:rsidR="00E82776">
        <w:rPr>
          <w:rFonts w:ascii="Times New Roman" w:hAnsi="Times New Roman"/>
          <w:b/>
        </w:rPr>
        <w:t>GPLGPU</w:t>
      </w:r>
      <w:r>
        <w:rPr>
          <w:rFonts w:ascii="Times New Roman" w:hAnsi="Times New Roman"/>
          <w:b/>
        </w:rPr>
        <w:t xml:space="preserve"> I/O Registers</w:t>
      </w:r>
    </w:p>
    <w:tbl>
      <w:tblPr>
        <w:tblW w:w="0" w:type="auto"/>
        <w:tblInd w:w="-1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4374"/>
        <w:gridCol w:w="4374"/>
      </w:tblGrid>
      <w:tr w:rsidR="00430806" w14:paraId="43A2C4B2" w14:textId="77777777" w:rsidTr="00430806">
        <w:tc>
          <w:tcPr>
            <w:tcW w:w="4374" w:type="dxa"/>
            <w:tcBorders>
              <w:top w:val="single" w:sz="12" w:space="0" w:color="auto"/>
              <w:left w:val="single" w:sz="12" w:space="0" w:color="auto"/>
              <w:bottom w:val="single" w:sz="6" w:space="0" w:color="auto"/>
              <w:right w:val="single" w:sz="6" w:space="0" w:color="auto"/>
            </w:tcBorders>
            <w:hideMark/>
          </w:tcPr>
          <w:p w14:paraId="1C88E548" w14:textId="77777777" w:rsidR="00430806" w:rsidRDefault="00430806">
            <w:pPr>
              <w:jc w:val="center"/>
            </w:pPr>
            <w:r>
              <w:t>Address   ( PCIB4 + x)</w:t>
            </w:r>
          </w:p>
        </w:tc>
        <w:tc>
          <w:tcPr>
            <w:tcW w:w="4374" w:type="dxa"/>
            <w:tcBorders>
              <w:top w:val="single" w:sz="12" w:space="0" w:color="auto"/>
              <w:left w:val="single" w:sz="6" w:space="0" w:color="auto"/>
              <w:bottom w:val="single" w:sz="6" w:space="0" w:color="auto"/>
              <w:right w:val="single" w:sz="12" w:space="0" w:color="auto"/>
            </w:tcBorders>
            <w:hideMark/>
          </w:tcPr>
          <w:p w14:paraId="4AD0B454" w14:textId="77777777" w:rsidR="00430806" w:rsidRDefault="00430806">
            <w:pPr>
              <w:jc w:val="center"/>
            </w:pPr>
            <w:r>
              <w:t>Name</w:t>
            </w:r>
          </w:p>
        </w:tc>
      </w:tr>
      <w:tr w:rsidR="00430806" w14:paraId="77F5FEFF" w14:textId="77777777" w:rsidTr="00430806">
        <w:tc>
          <w:tcPr>
            <w:tcW w:w="4374" w:type="dxa"/>
            <w:tcBorders>
              <w:top w:val="single" w:sz="6" w:space="0" w:color="auto"/>
              <w:left w:val="single" w:sz="12" w:space="0" w:color="auto"/>
              <w:bottom w:val="single" w:sz="6" w:space="0" w:color="auto"/>
              <w:right w:val="single" w:sz="6" w:space="0" w:color="auto"/>
            </w:tcBorders>
            <w:hideMark/>
          </w:tcPr>
          <w:p w14:paraId="5660B3C2" w14:textId="77777777" w:rsidR="00430806" w:rsidRDefault="00430806">
            <w:pPr>
              <w:ind w:left="1728"/>
            </w:pPr>
            <w:r>
              <w:t>0x2C</w:t>
            </w:r>
          </w:p>
        </w:tc>
        <w:tc>
          <w:tcPr>
            <w:tcW w:w="4374" w:type="dxa"/>
            <w:tcBorders>
              <w:top w:val="single" w:sz="6" w:space="0" w:color="auto"/>
              <w:left w:val="single" w:sz="6" w:space="0" w:color="auto"/>
              <w:bottom w:val="single" w:sz="6" w:space="0" w:color="auto"/>
              <w:right w:val="single" w:sz="12" w:space="0" w:color="auto"/>
            </w:tcBorders>
            <w:hideMark/>
          </w:tcPr>
          <w:p w14:paraId="56DD042C" w14:textId="77777777" w:rsidR="00430806" w:rsidRDefault="00430806">
            <w:pPr>
              <w:ind w:left="1296"/>
            </w:pPr>
            <w:r>
              <w:t>DDC</w:t>
            </w:r>
          </w:p>
        </w:tc>
      </w:tr>
      <w:tr w:rsidR="00430806" w14:paraId="6E9F9497" w14:textId="77777777" w:rsidTr="00430806">
        <w:tc>
          <w:tcPr>
            <w:tcW w:w="4374" w:type="dxa"/>
            <w:tcBorders>
              <w:top w:val="single" w:sz="6" w:space="0" w:color="auto"/>
              <w:left w:val="single" w:sz="12" w:space="0" w:color="auto"/>
              <w:bottom w:val="single" w:sz="6" w:space="0" w:color="auto"/>
              <w:right w:val="single" w:sz="6" w:space="0" w:color="auto"/>
            </w:tcBorders>
            <w:hideMark/>
          </w:tcPr>
          <w:p w14:paraId="334475DF" w14:textId="77777777" w:rsidR="00430806" w:rsidRDefault="00430806">
            <w:pPr>
              <w:ind w:left="1728"/>
            </w:pPr>
            <w:r>
              <w:t>0x30</w:t>
            </w:r>
          </w:p>
        </w:tc>
        <w:tc>
          <w:tcPr>
            <w:tcW w:w="4374" w:type="dxa"/>
            <w:tcBorders>
              <w:top w:val="single" w:sz="6" w:space="0" w:color="auto"/>
              <w:left w:val="single" w:sz="6" w:space="0" w:color="auto"/>
              <w:bottom w:val="single" w:sz="6" w:space="0" w:color="auto"/>
              <w:right w:val="single" w:sz="12" w:space="0" w:color="auto"/>
            </w:tcBorders>
            <w:hideMark/>
          </w:tcPr>
          <w:p w14:paraId="646AC1F4" w14:textId="77777777" w:rsidR="00430806" w:rsidRDefault="00430806">
            <w:pPr>
              <w:ind w:left="1296"/>
            </w:pPr>
            <w:r>
              <w:t>VGA_CTRL</w:t>
            </w:r>
          </w:p>
        </w:tc>
      </w:tr>
      <w:tr w:rsidR="00430806" w14:paraId="50B1AC6E" w14:textId="77777777" w:rsidTr="00430806">
        <w:tc>
          <w:tcPr>
            <w:tcW w:w="4374" w:type="dxa"/>
            <w:tcBorders>
              <w:top w:val="single" w:sz="6" w:space="0" w:color="auto"/>
              <w:left w:val="single" w:sz="12" w:space="0" w:color="auto"/>
              <w:bottom w:val="single" w:sz="6" w:space="0" w:color="auto"/>
              <w:right w:val="single" w:sz="6" w:space="0" w:color="auto"/>
            </w:tcBorders>
            <w:hideMark/>
          </w:tcPr>
          <w:p w14:paraId="7B1454B8" w14:textId="77777777" w:rsidR="00430806" w:rsidRDefault="00430806">
            <w:pPr>
              <w:ind w:left="1728"/>
            </w:pPr>
            <w:r>
              <w:t>0x40</w:t>
            </w:r>
          </w:p>
        </w:tc>
        <w:tc>
          <w:tcPr>
            <w:tcW w:w="4374" w:type="dxa"/>
            <w:tcBorders>
              <w:top w:val="single" w:sz="6" w:space="0" w:color="auto"/>
              <w:left w:val="single" w:sz="6" w:space="0" w:color="auto"/>
              <w:bottom w:val="single" w:sz="6" w:space="0" w:color="auto"/>
              <w:right w:val="single" w:sz="12" w:space="0" w:color="auto"/>
            </w:tcBorders>
            <w:hideMark/>
          </w:tcPr>
          <w:p w14:paraId="56031E63" w14:textId="77777777" w:rsidR="00430806" w:rsidRDefault="00430806">
            <w:pPr>
              <w:ind w:left="1296"/>
            </w:pPr>
            <w:r>
              <w:t>MW1_CTRL</w:t>
            </w:r>
          </w:p>
        </w:tc>
      </w:tr>
      <w:tr w:rsidR="00430806" w14:paraId="2B7EB5DC" w14:textId="77777777" w:rsidTr="00430806">
        <w:tc>
          <w:tcPr>
            <w:tcW w:w="4374" w:type="dxa"/>
            <w:tcBorders>
              <w:top w:val="single" w:sz="6" w:space="0" w:color="auto"/>
              <w:left w:val="single" w:sz="12" w:space="0" w:color="auto"/>
              <w:bottom w:val="single" w:sz="6" w:space="0" w:color="auto"/>
              <w:right w:val="single" w:sz="6" w:space="0" w:color="auto"/>
            </w:tcBorders>
            <w:hideMark/>
          </w:tcPr>
          <w:p w14:paraId="4B30EA73" w14:textId="77777777" w:rsidR="00430806" w:rsidRDefault="00430806">
            <w:pPr>
              <w:ind w:left="1728"/>
            </w:pPr>
            <w:r>
              <w:t>0x44</w:t>
            </w:r>
          </w:p>
        </w:tc>
        <w:tc>
          <w:tcPr>
            <w:tcW w:w="4374" w:type="dxa"/>
            <w:tcBorders>
              <w:top w:val="single" w:sz="6" w:space="0" w:color="auto"/>
              <w:left w:val="single" w:sz="6" w:space="0" w:color="auto"/>
              <w:bottom w:val="single" w:sz="6" w:space="0" w:color="auto"/>
              <w:right w:val="single" w:sz="12" w:space="0" w:color="auto"/>
            </w:tcBorders>
            <w:hideMark/>
          </w:tcPr>
          <w:p w14:paraId="2E9F2C99" w14:textId="77777777" w:rsidR="00430806" w:rsidRDefault="00430806">
            <w:pPr>
              <w:ind w:left="1296"/>
            </w:pPr>
            <w:r>
              <w:t>MW1_ADDR</w:t>
            </w:r>
          </w:p>
        </w:tc>
      </w:tr>
      <w:tr w:rsidR="00430806" w14:paraId="0562B803" w14:textId="77777777" w:rsidTr="00430806">
        <w:tc>
          <w:tcPr>
            <w:tcW w:w="4374" w:type="dxa"/>
            <w:tcBorders>
              <w:top w:val="single" w:sz="6" w:space="0" w:color="auto"/>
              <w:left w:val="single" w:sz="12" w:space="0" w:color="auto"/>
              <w:bottom w:val="single" w:sz="6" w:space="0" w:color="auto"/>
              <w:right w:val="single" w:sz="6" w:space="0" w:color="auto"/>
            </w:tcBorders>
            <w:hideMark/>
          </w:tcPr>
          <w:p w14:paraId="37138F51" w14:textId="77777777" w:rsidR="00430806" w:rsidRDefault="00430806">
            <w:pPr>
              <w:ind w:left="1728"/>
            </w:pPr>
            <w:r>
              <w:t>0x48</w:t>
            </w:r>
          </w:p>
        </w:tc>
        <w:tc>
          <w:tcPr>
            <w:tcW w:w="4374" w:type="dxa"/>
            <w:tcBorders>
              <w:top w:val="single" w:sz="6" w:space="0" w:color="auto"/>
              <w:left w:val="single" w:sz="6" w:space="0" w:color="auto"/>
              <w:bottom w:val="single" w:sz="6" w:space="0" w:color="auto"/>
              <w:right w:val="single" w:sz="12" w:space="0" w:color="auto"/>
            </w:tcBorders>
            <w:hideMark/>
          </w:tcPr>
          <w:p w14:paraId="046DDA77" w14:textId="77777777" w:rsidR="00430806" w:rsidRDefault="00430806">
            <w:pPr>
              <w:ind w:left="1296"/>
            </w:pPr>
            <w:r>
              <w:t>MW1_SZ</w:t>
            </w:r>
          </w:p>
        </w:tc>
      </w:tr>
      <w:tr w:rsidR="00430806" w14:paraId="7B6C01D5" w14:textId="77777777" w:rsidTr="00430806">
        <w:tc>
          <w:tcPr>
            <w:tcW w:w="4374" w:type="dxa"/>
            <w:tcBorders>
              <w:top w:val="single" w:sz="6" w:space="0" w:color="auto"/>
              <w:left w:val="single" w:sz="12" w:space="0" w:color="auto"/>
              <w:bottom w:val="single" w:sz="6" w:space="0" w:color="auto"/>
              <w:right w:val="single" w:sz="6" w:space="0" w:color="auto"/>
            </w:tcBorders>
            <w:hideMark/>
          </w:tcPr>
          <w:p w14:paraId="373A0815" w14:textId="77777777" w:rsidR="00430806" w:rsidRDefault="00430806">
            <w:pPr>
              <w:ind w:left="1728"/>
            </w:pPr>
            <w:r>
              <w:t>0x50</w:t>
            </w:r>
          </w:p>
        </w:tc>
        <w:tc>
          <w:tcPr>
            <w:tcW w:w="4374" w:type="dxa"/>
            <w:tcBorders>
              <w:top w:val="single" w:sz="6" w:space="0" w:color="auto"/>
              <w:left w:val="single" w:sz="6" w:space="0" w:color="auto"/>
              <w:bottom w:val="single" w:sz="6" w:space="0" w:color="auto"/>
              <w:right w:val="single" w:sz="12" w:space="0" w:color="auto"/>
            </w:tcBorders>
            <w:hideMark/>
          </w:tcPr>
          <w:p w14:paraId="4854E1EC" w14:textId="77777777" w:rsidR="00430806" w:rsidRDefault="00430806">
            <w:pPr>
              <w:ind w:left="1296"/>
            </w:pPr>
            <w:r>
              <w:t>MW1_ORG</w:t>
            </w:r>
          </w:p>
        </w:tc>
      </w:tr>
      <w:tr w:rsidR="00430806" w14:paraId="574B2E4E" w14:textId="77777777" w:rsidTr="00430806">
        <w:tc>
          <w:tcPr>
            <w:tcW w:w="4374" w:type="dxa"/>
            <w:tcBorders>
              <w:top w:val="single" w:sz="6" w:space="0" w:color="auto"/>
              <w:left w:val="single" w:sz="12" w:space="0" w:color="auto"/>
              <w:bottom w:val="single" w:sz="6" w:space="0" w:color="auto"/>
              <w:right w:val="single" w:sz="6" w:space="0" w:color="auto"/>
            </w:tcBorders>
            <w:hideMark/>
          </w:tcPr>
          <w:p w14:paraId="798F462E" w14:textId="77777777" w:rsidR="00430806" w:rsidRDefault="00430806">
            <w:pPr>
              <w:ind w:left="1728"/>
            </w:pPr>
            <w:r>
              <w:t>0x54</w:t>
            </w:r>
          </w:p>
        </w:tc>
        <w:tc>
          <w:tcPr>
            <w:tcW w:w="4374" w:type="dxa"/>
            <w:tcBorders>
              <w:top w:val="single" w:sz="6" w:space="0" w:color="auto"/>
              <w:left w:val="single" w:sz="6" w:space="0" w:color="auto"/>
              <w:bottom w:val="single" w:sz="6" w:space="0" w:color="auto"/>
              <w:right w:val="single" w:sz="12" w:space="0" w:color="auto"/>
            </w:tcBorders>
            <w:hideMark/>
          </w:tcPr>
          <w:p w14:paraId="08845205" w14:textId="77777777" w:rsidR="00430806" w:rsidRDefault="00430806">
            <w:pPr>
              <w:ind w:left="1296"/>
            </w:pPr>
            <w:r>
              <w:t>MW1_ORG</w:t>
            </w:r>
          </w:p>
        </w:tc>
      </w:tr>
      <w:tr w:rsidR="00430806" w14:paraId="47BA5D96" w14:textId="77777777" w:rsidTr="00430806">
        <w:tc>
          <w:tcPr>
            <w:tcW w:w="4374" w:type="dxa"/>
            <w:tcBorders>
              <w:top w:val="single" w:sz="6" w:space="0" w:color="auto"/>
              <w:left w:val="single" w:sz="12" w:space="0" w:color="auto"/>
              <w:bottom w:val="single" w:sz="6" w:space="0" w:color="auto"/>
              <w:right w:val="single" w:sz="6" w:space="0" w:color="auto"/>
            </w:tcBorders>
            <w:hideMark/>
          </w:tcPr>
          <w:p w14:paraId="7A3C51C8" w14:textId="77777777" w:rsidR="00430806" w:rsidRDefault="00430806">
            <w:pPr>
              <w:ind w:left="1728"/>
            </w:pPr>
            <w:r>
              <w:t>0x64</w:t>
            </w:r>
          </w:p>
        </w:tc>
        <w:tc>
          <w:tcPr>
            <w:tcW w:w="4374" w:type="dxa"/>
            <w:tcBorders>
              <w:top w:val="single" w:sz="6" w:space="0" w:color="auto"/>
              <w:left w:val="single" w:sz="6" w:space="0" w:color="auto"/>
              <w:bottom w:val="single" w:sz="6" w:space="0" w:color="auto"/>
              <w:right w:val="single" w:sz="12" w:space="0" w:color="auto"/>
            </w:tcBorders>
            <w:hideMark/>
          </w:tcPr>
          <w:p w14:paraId="771A51A0" w14:textId="77777777" w:rsidR="00430806" w:rsidRDefault="00430806">
            <w:pPr>
              <w:ind w:left="1296"/>
            </w:pPr>
            <w:r>
              <w:t>MW1_MASK</w:t>
            </w:r>
          </w:p>
        </w:tc>
      </w:tr>
      <w:tr w:rsidR="00430806" w14:paraId="394C8FC6" w14:textId="77777777" w:rsidTr="00430806">
        <w:tc>
          <w:tcPr>
            <w:tcW w:w="4374" w:type="dxa"/>
            <w:tcBorders>
              <w:top w:val="single" w:sz="6" w:space="0" w:color="auto"/>
              <w:left w:val="single" w:sz="12" w:space="0" w:color="auto"/>
              <w:bottom w:val="single" w:sz="6" w:space="0" w:color="auto"/>
              <w:right w:val="single" w:sz="6" w:space="0" w:color="auto"/>
            </w:tcBorders>
            <w:hideMark/>
          </w:tcPr>
          <w:p w14:paraId="53A52413" w14:textId="77777777" w:rsidR="00430806" w:rsidRDefault="00430806">
            <w:pPr>
              <w:ind w:left="1728"/>
            </w:pPr>
            <w:r>
              <w:t>0x68</w:t>
            </w:r>
          </w:p>
        </w:tc>
        <w:tc>
          <w:tcPr>
            <w:tcW w:w="4374" w:type="dxa"/>
            <w:tcBorders>
              <w:top w:val="single" w:sz="6" w:space="0" w:color="auto"/>
              <w:left w:val="single" w:sz="6" w:space="0" w:color="auto"/>
              <w:bottom w:val="single" w:sz="6" w:space="0" w:color="auto"/>
              <w:right w:val="single" w:sz="12" w:space="0" w:color="auto"/>
            </w:tcBorders>
            <w:hideMark/>
          </w:tcPr>
          <w:p w14:paraId="0165CBEA" w14:textId="77777777" w:rsidR="00430806" w:rsidRDefault="00430806">
            <w:pPr>
              <w:ind w:left="1296"/>
            </w:pPr>
            <w:r>
              <w:t>SCRATCH_1</w:t>
            </w:r>
          </w:p>
        </w:tc>
      </w:tr>
      <w:tr w:rsidR="00430806" w14:paraId="0933DA7E" w14:textId="77777777" w:rsidTr="00430806">
        <w:tc>
          <w:tcPr>
            <w:tcW w:w="4374" w:type="dxa"/>
            <w:tcBorders>
              <w:top w:val="single" w:sz="6" w:space="0" w:color="auto"/>
              <w:left w:val="single" w:sz="12" w:space="0" w:color="auto"/>
              <w:bottom w:val="single" w:sz="6" w:space="0" w:color="auto"/>
              <w:right w:val="single" w:sz="6" w:space="0" w:color="auto"/>
            </w:tcBorders>
            <w:hideMark/>
          </w:tcPr>
          <w:p w14:paraId="49346883" w14:textId="77777777" w:rsidR="00430806" w:rsidRDefault="00430806">
            <w:pPr>
              <w:ind w:left="1728"/>
            </w:pPr>
            <w:r>
              <w:t>0x6C</w:t>
            </w:r>
          </w:p>
        </w:tc>
        <w:tc>
          <w:tcPr>
            <w:tcW w:w="4374" w:type="dxa"/>
            <w:tcBorders>
              <w:top w:val="single" w:sz="6" w:space="0" w:color="auto"/>
              <w:left w:val="single" w:sz="6" w:space="0" w:color="auto"/>
              <w:bottom w:val="single" w:sz="6" w:space="0" w:color="auto"/>
              <w:right w:val="single" w:sz="12" w:space="0" w:color="auto"/>
            </w:tcBorders>
            <w:hideMark/>
          </w:tcPr>
          <w:p w14:paraId="7A9A36C3" w14:textId="77777777" w:rsidR="00430806" w:rsidRDefault="00430806">
            <w:pPr>
              <w:ind w:left="1296"/>
            </w:pPr>
            <w:r>
              <w:t>SCRATCH_2</w:t>
            </w:r>
          </w:p>
        </w:tc>
      </w:tr>
      <w:tr w:rsidR="00430806" w14:paraId="4C3EDA08" w14:textId="77777777" w:rsidTr="00430806">
        <w:tc>
          <w:tcPr>
            <w:tcW w:w="4374" w:type="dxa"/>
            <w:tcBorders>
              <w:top w:val="single" w:sz="6" w:space="0" w:color="auto"/>
              <w:left w:val="single" w:sz="12" w:space="0" w:color="auto"/>
              <w:bottom w:val="single" w:sz="6" w:space="0" w:color="auto"/>
              <w:right w:val="single" w:sz="6" w:space="0" w:color="auto"/>
            </w:tcBorders>
            <w:hideMark/>
          </w:tcPr>
          <w:p w14:paraId="2551CCCC" w14:textId="77777777" w:rsidR="00430806" w:rsidRDefault="00430806">
            <w:pPr>
              <w:ind w:left="1728"/>
            </w:pPr>
            <w:r>
              <w:t>0x70</w:t>
            </w:r>
          </w:p>
        </w:tc>
        <w:tc>
          <w:tcPr>
            <w:tcW w:w="4374" w:type="dxa"/>
            <w:tcBorders>
              <w:top w:val="single" w:sz="6" w:space="0" w:color="auto"/>
              <w:left w:val="single" w:sz="6" w:space="0" w:color="auto"/>
              <w:bottom w:val="single" w:sz="6" w:space="0" w:color="auto"/>
              <w:right w:val="single" w:sz="12" w:space="0" w:color="auto"/>
            </w:tcBorders>
            <w:hideMark/>
          </w:tcPr>
          <w:p w14:paraId="4E2A6A5A" w14:textId="77777777" w:rsidR="00430806" w:rsidRDefault="00430806">
            <w:pPr>
              <w:ind w:left="1296"/>
            </w:pPr>
            <w:r>
              <w:t>SCRATCH_3</w:t>
            </w:r>
          </w:p>
        </w:tc>
      </w:tr>
      <w:tr w:rsidR="00430806" w14:paraId="1373C256" w14:textId="77777777" w:rsidTr="00430806">
        <w:tc>
          <w:tcPr>
            <w:tcW w:w="4374" w:type="dxa"/>
            <w:tcBorders>
              <w:top w:val="single" w:sz="6" w:space="0" w:color="auto"/>
              <w:left w:val="single" w:sz="12" w:space="0" w:color="auto"/>
              <w:bottom w:val="single" w:sz="6" w:space="0" w:color="auto"/>
              <w:right w:val="single" w:sz="6" w:space="0" w:color="auto"/>
            </w:tcBorders>
            <w:hideMark/>
          </w:tcPr>
          <w:p w14:paraId="223F4EDB" w14:textId="77777777" w:rsidR="00430806" w:rsidRDefault="00430806">
            <w:pPr>
              <w:ind w:left="1728"/>
            </w:pPr>
            <w:r>
              <w:t>0x74</w:t>
            </w:r>
          </w:p>
        </w:tc>
        <w:tc>
          <w:tcPr>
            <w:tcW w:w="4374" w:type="dxa"/>
            <w:tcBorders>
              <w:top w:val="single" w:sz="6" w:space="0" w:color="auto"/>
              <w:left w:val="single" w:sz="6" w:space="0" w:color="auto"/>
              <w:bottom w:val="single" w:sz="6" w:space="0" w:color="auto"/>
              <w:right w:val="single" w:sz="12" w:space="0" w:color="auto"/>
            </w:tcBorders>
            <w:hideMark/>
          </w:tcPr>
          <w:p w14:paraId="71C0FB40" w14:textId="77777777" w:rsidR="00430806" w:rsidRDefault="00430806">
            <w:pPr>
              <w:ind w:left="1296"/>
            </w:pPr>
            <w:r>
              <w:t>SCRATCH_4</w:t>
            </w:r>
          </w:p>
        </w:tc>
      </w:tr>
      <w:tr w:rsidR="00430806" w14:paraId="76B180B6" w14:textId="77777777" w:rsidTr="00430806">
        <w:tc>
          <w:tcPr>
            <w:tcW w:w="4374" w:type="dxa"/>
            <w:tcBorders>
              <w:top w:val="single" w:sz="6" w:space="0" w:color="auto"/>
              <w:left w:val="single" w:sz="12" w:space="0" w:color="auto"/>
              <w:bottom w:val="single" w:sz="6" w:space="0" w:color="auto"/>
              <w:right w:val="single" w:sz="6" w:space="0" w:color="auto"/>
            </w:tcBorders>
            <w:hideMark/>
          </w:tcPr>
          <w:p w14:paraId="5AF308ED" w14:textId="77777777" w:rsidR="00430806" w:rsidRDefault="00430806">
            <w:pPr>
              <w:ind w:left="1728"/>
            </w:pPr>
            <w:r>
              <w:t>0x80</w:t>
            </w:r>
          </w:p>
        </w:tc>
        <w:tc>
          <w:tcPr>
            <w:tcW w:w="4374" w:type="dxa"/>
            <w:tcBorders>
              <w:top w:val="single" w:sz="6" w:space="0" w:color="auto"/>
              <w:left w:val="single" w:sz="6" w:space="0" w:color="auto"/>
              <w:bottom w:val="single" w:sz="6" w:space="0" w:color="auto"/>
              <w:right w:val="single" w:sz="12" w:space="0" w:color="auto"/>
            </w:tcBorders>
            <w:hideMark/>
          </w:tcPr>
          <w:p w14:paraId="38AA41F7" w14:textId="77777777" w:rsidR="00430806" w:rsidRDefault="00430806">
            <w:pPr>
              <w:ind w:left="1296"/>
            </w:pPr>
            <w:r>
              <w:t>DAC0</w:t>
            </w:r>
          </w:p>
        </w:tc>
      </w:tr>
      <w:tr w:rsidR="00430806" w14:paraId="3C2E6114" w14:textId="77777777" w:rsidTr="00430806">
        <w:tc>
          <w:tcPr>
            <w:tcW w:w="4374" w:type="dxa"/>
            <w:tcBorders>
              <w:top w:val="single" w:sz="6" w:space="0" w:color="auto"/>
              <w:left w:val="single" w:sz="12" w:space="0" w:color="auto"/>
              <w:bottom w:val="single" w:sz="6" w:space="0" w:color="auto"/>
              <w:right w:val="single" w:sz="6" w:space="0" w:color="auto"/>
            </w:tcBorders>
            <w:hideMark/>
          </w:tcPr>
          <w:p w14:paraId="12A3BA1C" w14:textId="77777777" w:rsidR="00430806" w:rsidRDefault="00430806">
            <w:pPr>
              <w:ind w:left="1728"/>
            </w:pPr>
            <w:r>
              <w:t>0x84</w:t>
            </w:r>
          </w:p>
        </w:tc>
        <w:tc>
          <w:tcPr>
            <w:tcW w:w="4374" w:type="dxa"/>
            <w:tcBorders>
              <w:top w:val="single" w:sz="6" w:space="0" w:color="auto"/>
              <w:left w:val="single" w:sz="6" w:space="0" w:color="auto"/>
              <w:bottom w:val="single" w:sz="6" w:space="0" w:color="auto"/>
              <w:right w:val="single" w:sz="12" w:space="0" w:color="auto"/>
            </w:tcBorders>
            <w:hideMark/>
          </w:tcPr>
          <w:p w14:paraId="2E277E8B" w14:textId="77777777" w:rsidR="00430806" w:rsidRDefault="00430806">
            <w:pPr>
              <w:ind w:left="1296"/>
            </w:pPr>
            <w:r>
              <w:t>DAC1</w:t>
            </w:r>
          </w:p>
        </w:tc>
      </w:tr>
      <w:tr w:rsidR="00430806" w14:paraId="693E2D2B" w14:textId="77777777" w:rsidTr="00430806">
        <w:tc>
          <w:tcPr>
            <w:tcW w:w="4374" w:type="dxa"/>
            <w:tcBorders>
              <w:top w:val="single" w:sz="6" w:space="0" w:color="auto"/>
              <w:left w:val="single" w:sz="12" w:space="0" w:color="auto"/>
              <w:bottom w:val="single" w:sz="6" w:space="0" w:color="auto"/>
              <w:right w:val="single" w:sz="6" w:space="0" w:color="auto"/>
            </w:tcBorders>
            <w:hideMark/>
          </w:tcPr>
          <w:p w14:paraId="5A4F1A26" w14:textId="77777777" w:rsidR="00430806" w:rsidRDefault="00430806">
            <w:pPr>
              <w:ind w:left="1728"/>
            </w:pPr>
            <w:r>
              <w:t>0x88</w:t>
            </w:r>
          </w:p>
        </w:tc>
        <w:tc>
          <w:tcPr>
            <w:tcW w:w="4374" w:type="dxa"/>
            <w:tcBorders>
              <w:top w:val="single" w:sz="6" w:space="0" w:color="auto"/>
              <w:left w:val="single" w:sz="6" w:space="0" w:color="auto"/>
              <w:bottom w:val="single" w:sz="6" w:space="0" w:color="auto"/>
              <w:right w:val="single" w:sz="12" w:space="0" w:color="auto"/>
            </w:tcBorders>
            <w:hideMark/>
          </w:tcPr>
          <w:p w14:paraId="27AB1480" w14:textId="77777777" w:rsidR="00430806" w:rsidRDefault="00430806">
            <w:pPr>
              <w:ind w:left="1296"/>
            </w:pPr>
            <w:r>
              <w:t>DAC2</w:t>
            </w:r>
          </w:p>
        </w:tc>
      </w:tr>
      <w:tr w:rsidR="00430806" w14:paraId="33BB5CF3" w14:textId="77777777" w:rsidTr="00430806">
        <w:tc>
          <w:tcPr>
            <w:tcW w:w="4374" w:type="dxa"/>
            <w:tcBorders>
              <w:top w:val="single" w:sz="6" w:space="0" w:color="auto"/>
              <w:left w:val="single" w:sz="12" w:space="0" w:color="auto"/>
              <w:bottom w:val="single" w:sz="6" w:space="0" w:color="auto"/>
              <w:right w:val="single" w:sz="6" w:space="0" w:color="auto"/>
            </w:tcBorders>
            <w:hideMark/>
          </w:tcPr>
          <w:p w14:paraId="1157AD14" w14:textId="77777777" w:rsidR="00430806" w:rsidRDefault="00430806">
            <w:pPr>
              <w:ind w:left="1728"/>
            </w:pPr>
            <w:r>
              <w:t>0x8C</w:t>
            </w:r>
          </w:p>
        </w:tc>
        <w:tc>
          <w:tcPr>
            <w:tcW w:w="4374" w:type="dxa"/>
            <w:tcBorders>
              <w:top w:val="single" w:sz="6" w:space="0" w:color="auto"/>
              <w:left w:val="single" w:sz="6" w:space="0" w:color="auto"/>
              <w:bottom w:val="single" w:sz="6" w:space="0" w:color="auto"/>
              <w:right w:val="single" w:sz="12" w:space="0" w:color="auto"/>
            </w:tcBorders>
            <w:hideMark/>
          </w:tcPr>
          <w:p w14:paraId="6B97A5AA" w14:textId="77777777" w:rsidR="00430806" w:rsidRDefault="00430806">
            <w:pPr>
              <w:ind w:left="1296"/>
            </w:pPr>
            <w:r>
              <w:t>DAC3</w:t>
            </w:r>
          </w:p>
        </w:tc>
      </w:tr>
      <w:tr w:rsidR="00430806" w14:paraId="0C69EC7E" w14:textId="77777777" w:rsidTr="00430806">
        <w:tc>
          <w:tcPr>
            <w:tcW w:w="4374" w:type="dxa"/>
            <w:tcBorders>
              <w:top w:val="single" w:sz="6" w:space="0" w:color="auto"/>
              <w:left w:val="single" w:sz="12" w:space="0" w:color="auto"/>
              <w:bottom w:val="single" w:sz="6" w:space="0" w:color="auto"/>
              <w:right w:val="single" w:sz="6" w:space="0" w:color="auto"/>
            </w:tcBorders>
            <w:hideMark/>
          </w:tcPr>
          <w:p w14:paraId="35E9A939" w14:textId="77777777" w:rsidR="00430806" w:rsidRDefault="00430806">
            <w:pPr>
              <w:ind w:left="1728"/>
            </w:pPr>
            <w:r>
              <w:t>0x90</w:t>
            </w:r>
          </w:p>
        </w:tc>
        <w:tc>
          <w:tcPr>
            <w:tcW w:w="4374" w:type="dxa"/>
            <w:tcBorders>
              <w:top w:val="single" w:sz="6" w:space="0" w:color="auto"/>
              <w:left w:val="single" w:sz="6" w:space="0" w:color="auto"/>
              <w:bottom w:val="single" w:sz="6" w:space="0" w:color="auto"/>
              <w:right w:val="single" w:sz="12" w:space="0" w:color="auto"/>
            </w:tcBorders>
            <w:hideMark/>
          </w:tcPr>
          <w:p w14:paraId="600DCC77" w14:textId="77777777" w:rsidR="00430806" w:rsidRDefault="00430806">
            <w:pPr>
              <w:ind w:left="1296"/>
            </w:pPr>
            <w:r>
              <w:t>DAC4</w:t>
            </w:r>
          </w:p>
        </w:tc>
      </w:tr>
      <w:tr w:rsidR="00430806" w14:paraId="31ADFD63" w14:textId="77777777" w:rsidTr="00430806">
        <w:tc>
          <w:tcPr>
            <w:tcW w:w="4374" w:type="dxa"/>
            <w:tcBorders>
              <w:top w:val="single" w:sz="6" w:space="0" w:color="auto"/>
              <w:left w:val="single" w:sz="12" w:space="0" w:color="auto"/>
              <w:bottom w:val="single" w:sz="6" w:space="0" w:color="auto"/>
              <w:right w:val="single" w:sz="6" w:space="0" w:color="auto"/>
            </w:tcBorders>
            <w:hideMark/>
          </w:tcPr>
          <w:p w14:paraId="56A24988" w14:textId="77777777" w:rsidR="00430806" w:rsidRDefault="00430806">
            <w:pPr>
              <w:ind w:left="1728"/>
            </w:pPr>
            <w:r>
              <w:t>0x94</w:t>
            </w:r>
          </w:p>
        </w:tc>
        <w:tc>
          <w:tcPr>
            <w:tcW w:w="4374" w:type="dxa"/>
            <w:tcBorders>
              <w:top w:val="single" w:sz="6" w:space="0" w:color="auto"/>
              <w:left w:val="single" w:sz="6" w:space="0" w:color="auto"/>
              <w:bottom w:val="single" w:sz="6" w:space="0" w:color="auto"/>
              <w:right w:val="single" w:sz="12" w:space="0" w:color="auto"/>
            </w:tcBorders>
            <w:hideMark/>
          </w:tcPr>
          <w:p w14:paraId="2AEBC33E" w14:textId="77777777" w:rsidR="00430806" w:rsidRDefault="00430806">
            <w:pPr>
              <w:ind w:left="1296"/>
            </w:pPr>
            <w:r>
              <w:t>DAC5</w:t>
            </w:r>
          </w:p>
        </w:tc>
      </w:tr>
      <w:tr w:rsidR="00430806" w14:paraId="1DA741E5" w14:textId="77777777" w:rsidTr="00430806">
        <w:tc>
          <w:tcPr>
            <w:tcW w:w="4374" w:type="dxa"/>
            <w:tcBorders>
              <w:top w:val="single" w:sz="6" w:space="0" w:color="auto"/>
              <w:left w:val="single" w:sz="12" w:space="0" w:color="auto"/>
              <w:bottom w:val="single" w:sz="6" w:space="0" w:color="auto"/>
              <w:right w:val="single" w:sz="6" w:space="0" w:color="auto"/>
            </w:tcBorders>
            <w:hideMark/>
          </w:tcPr>
          <w:p w14:paraId="7ADE8CF6" w14:textId="77777777" w:rsidR="00430806" w:rsidRDefault="00430806">
            <w:pPr>
              <w:ind w:left="1728"/>
            </w:pPr>
            <w:r>
              <w:t>0x98</w:t>
            </w:r>
          </w:p>
        </w:tc>
        <w:tc>
          <w:tcPr>
            <w:tcW w:w="4374" w:type="dxa"/>
            <w:tcBorders>
              <w:top w:val="single" w:sz="6" w:space="0" w:color="auto"/>
              <w:left w:val="single" w:sz="6" w:space="0" w:color="auto"/>
              <w:bottom w:val="single" w:sz="6" w:space="0" w:color="auto"/>
              <w:right w:val="single" w:sz="12" w:space="0" w:color="auto"/>
            </w:tcBorders>
            <w:hideMark/>
          </w:tcPr>
          <w:p w14:paraId="46D2BCF1" w14:textId="77777777" w:rsidR="00430806" w:rsidRDefault="00430806">
            <w:pPr>
              <w:ind w:left="1296"/>
            </w:pPr>
            <w:r>
              <w:t>DAC6</w:t>
            </w:r>
          </w:p>
        </w:tc>
      </w:tr>
      <w:tr w:rsidR="00430806" w14:paraId="108D6880" w14:textId="77777777" w:rsidTr="00430806">
        <w:tc>
          <w:tcPr>
            <w:tcW w:w="4374" w:type="dxa"/>
            <w:tcBorders>
              <w:top w:val="single" w:sz="6" w:space="0" w:color="auto"/>
              <w:left w:val="single" w:sz="12" w:space="0" w:color="auto"/>
              <w:bottom w:val="single" w:sz="6" w:space="0" w:color="auto"/>
              <w:right w:val="single" w:sz="6" w:space="0" w:color="auto"/>
            </w:tcBorders>
            <w:hideMark/>
          </w:tcPr>
          <w:p w14:paraId="3497A796" w14:textId="77777777" w:rsidR="00430806" w:rsidRDefault="00430806">
            <w:pPr>
              <w:ind w:left="1728"/>
            </w:pPr>
            <w:r>
              <w:t>0x9C</w:t>
            </w:r>
          </w:p>
        </w:tc>
        <w:tc>
          <w:tcPr>
            <w:tcW w:w="4374" w:type="dxa"/>
            <w:tcBorders>
              <w:top w:val="single" w:sz="6" w:space="0" w:color="auto"/>
              <w:left w:val="single" w:sz="6" w:space="0" w:color="auto"/>
              <w:bottom w:val="single" w:sz="6" w:space="0" w:color="auto"/>
              <w:right w:val="single" w:sz="12" w:space="0" w:color="auto"/>
            </w:tcBorders>
            <w:hideMark/>
          </w:tcPr>
          <w:p w14:paraId="39050494" w14:textId="77777777" w:rsidR="00430806" w:rsidRDefault="00430806">
            <w:pPr>
              <w:ind w:left="1296"/>
            </w:pPr>
            <w:r>
              <w:t>DAC7</w:t>
            </w:r>
          </w:p>
        </w:tc>
      </w:tr>
      <w:tr w:rsidR="00430806" w14:paraId="0D3ED9ED" w14:textId="77777777" w:rsidTr="00430806">
        <w:tc>
          <w:tcPr>
            <w:tcW w:w="4374" w:type="dxa"/>
            <w:tcBorders>
              <w:top w:val="single" w:sz="6" w:space="0" w:color="auto"/>
              <w:left w:val="single" w:sz="12" w:space="0" w:color="auto"/>
              <w:bottom w:val="single" w:sz="6" w:space="0" w:color="auto"/>
              <w:right w:val="single" w:sz="6" w:space="0" w:color="auto"/>
            </w:tcBorders>
            <w:hideMark/>
          </w:tcPr>
          <w:p w14:paraId="1BEEBBF6" w14:textId="77777777" w:rsidR="00430806" w:rsidRDefault="00430806">
            <w:pPr>
              <w:ind w:left="1728"/>
            </w:pPr>
            <w:r>
              <w:t>0xA0</w:t>
            </w:r>
          </w:p>
        </w:tc>
        <w:tc>
          <w:tcPr>
            <w:tcW w:w="4374" w:type="dxa"/>
            <w:tcBorders>
              <w:top w:val="single" w:sz="6" w:space="0" w:color="auto"/>
              <w:left w:val="single" w:sz="6" w:space="0" w:color="auto"/>
              <w:bottom w:val="single" w:sz="6" w:space="0" w:color="auto"/>
              <w:right w:val="single" w:sz="12" w:space="0" w:color="auto"/>
            </w:tcBorders>
            <w:hideMark/>
          </w:tcPr>
          <w:p w14:paraId="30AD8E75" w14:textId="77777777" w:rsidR="00430806" w:rsidRDefault="00430806">
            <w:pPr>
              <w:ind w:left="1296"/>
            </w:pPr>
            <w:r>
              <w:t>DAC8</w:t>
            </w:r>
          </w:p>
        </w:tc>
      </w:tr>
      <w:tr w:rsidR="00430806" w14:paraId="5FEDA2FE" w14:textId="77777777" w:rsidTr="00430806">
        <w:tc>
          <w:tcPr>
            <w:tcW w:w="4374" w:type="dxa"/>
            <w:tcBorders>
              <w:top w:val="single" w:sz="6" w:space="0" w:color="auto"/>
              <w:left w:val="single" w:sz="12" w:space="0" w:color="auto"/>
              <w:bottom w:val="single" w:sz="6" w:space="0" w:color="auto"/>
              <w:right w:val="single" w:sz="6" w:space="0" w:color="auto"/>
            </w:tcBorders>
            <w:hideMark/>
          </w:tcPr>
          <w:p w14:paraId="3F3B0E26" w14:textId="77777777" w:rsidR="00430806" w:rsidRDefault="00430806">
            <w:pPr>
              <w:ind w:left="1728"/>
            </w:pPr>
            <w:r>
              <w:t>0xA4</w:t>
            </w:r>
          </w:p>
        </w:tc>
        <w:tc>
          <w:tcPr>
            <w:tcW w:w="4374" w:type="dxa"/>
            <w:tcBorders>
              <w:top w:val="single" w:sz="6" w:space="0" w:color="auto"/>
              <w:left w:val="single" w:sz="6" w:space="0" w:color="auto"/>
              <w:bottom w:val="single" w:sz="6" w:space="0" w:color="auto"/>
              <w:right w:val="single" w:sz="12" w:space="0" w:color="auto"/>
            </w:tcBorders>
            <w:hideMark/>
          </w:tcPr>
          <w:p w14:paraId="579A925B" w14:textId="77777777" w:rsidR="00430806" w:rsidRDefault="00430806">
            <w:pPr>
              <w:ind w:left="1296"/>
            </w:pPr>
            <w:r>
              <w:t>DAC9</w:t>
            </w:r>
          </w:p>
        </w:tc>
      </w:tr>
      <w:tr w:rsidR="00430806" w14:paraId="13900A22" w14:textId="77777777" w:rsidTr="00430806">
        <w:tc>
          <w:tcPr>
            <w:tcW w:w="4374" w:type="dxa"/>
            <w:tcBorders>
              <w:top w:val="single" w:sz="6" w:space="0" w:color="auto"/>
              <w:left w:val="single" w:sz="12" w:space="0" w:color="auto"/>
              <w:bottom w:val="single" w:sz="6" w:space="0" w:color="auto"/>
              <w:right w:val="single" w:sz="6" w:space="0" w:color="auto"/>
            </w:tcBorders>
            <w:hideMark/>
          </w:tcPr>
          <w:p w14:paraId="3A92E6BB" w14:textId="77777777" w:rsidR="00430806" w:rsidRDefault="00430806">
            <w:pPr>
              <w:ind w:left="1728"/>
            </w:pPr>
            <w:r>
              <w:t>0xA8</w:t>
            </w:r>
          </w:p>
        </w:tc>
        <w:tc>
          <w:tcPr>
            <w:tcW w:w="4374" w:type="dxa"/>
            <w:tcBorders>
              <w:top w:val="single" w:sz="6" w:space="0" w:color="auto"/>
              <w:left w:val="single" w:sz="6" w:space="0" w:color="auto"/>
              <w:bottom w:val="single" w:sz="6" w:space="0" w:color="auto"/>
              <w:right w:val="single" w:sz="12" w:space="0" w:color="auto"/>
            </w:tcBorders>
            <w:hideMark/>
          </w:tcPr>
          <w:p w14:paraId="30AA6276" w14:textId="77777777" w:rsidR="00430806" w:rsidRDefault="00430806">
            <w:pPr>
              <w:ind w:left="1296"/>
            </w:pPr>
            <w:r>
              <w:t>DAC10</w:t>
            </w:r>
          </w:p>
        </w:tc>
      </w:tr>
      <w:tr w:rsidR="00430806" w14:paraId="30838EA1" w14:textId="77777777" w:rsidTr="00430806">
        <w:tc>
          <w:tcPr>
            <w:tcW w:w="4374" w:type="dxa"/>
            <w:tcBorders>
              <w:top w:val="single" w:sz="6" w:space="0" w:color="auto"/>
              <w:left w:val="single" w:sz="12" w:space="0" w:color="auto"/>
              <w:bottom w:val="single" w:sz="6" w:space="0" w:color="auto"/>
              <w:right w:val="single" w:sz="6" w:space="0" w:color="auto"/>
            </w:tcBorders>
            <w:hideMark/>
          </w:tcPr>
          <w:p w14:paraId="17E175D9" w14:textId="77777777" w:rsidR="00430806" w:rsidRDefault="00430806">
            <w:pPr>
              <w:ind w:left="1728"/>
            </w:pPr>
            <w:r>
              <w:t>0xAC</w:t>
            </w:r>
          </w:p>
        </w:tc>
        <w:tc>
          <w:tcPr>
            <w:tcW w:w="4374" w:type="dxa"/>
            <w:tcBorders>
              <w:top w:val="single" w:sz="6" w:space="0" w:color="auto"/>
              <w:left w:val="single" w:sz="6" w:space="0" w:color="auto"/>
              <w:bottom w:val="single" w:sz="6" w:space="0" w:color="auto"/>
              <w:right w:val="single" w:sz="12" w:space="0" w:color="auto"/>
            </w:tcBorders>
            <w:hideMark/>
          </w:tcPr>
          <w:p w14:paraId="3F72C1DA" w14:textId="77777777" w:rsidR="00430806" w:rsidRDefault="00430806">
            <w:pPr>
              <w:ind w:left="1296"/>
            </w:pPr>
            <w:r>
              <w:t>DAC11</w:t>
            </w:r>
          </w:p>
        </w:tc>
      </w:tr>
      <w:tr w:rsidR="00430806" w14:paraId="428C4942" w14:textId="77777777" w:rsidTr="00430806">
        <w:tc>
          <w:tcPr>
            <w:tcW w:w="4374" w:type="dxa"/>
            <w:tcBorders>
              <w:top w:val="single" w:sz="6" w:space="0" w:color="auto"/>
              <w:left w:val="single" w:sz="12" w:space="0" w:color="auto"/>
              <w:bottom w:val="single" w:sz="6" w:space="0" w:color="auto"/>
              <w:right w:val="single" w:sz="6" w:space="0" w:color="auto"/>
            </w:tcBorders>
            <w:hideMark/>
          </w:tcPr>
          <w:p w14:paraId="42038670" w14:textId="77777777" w:rsidR="00430806" w:rsidRDefault="00430806">
            <w:pPr>
              <w:ind w:left="1728"/>
            </w:pPr>
            <w:r>
              <w:t>0xB0</w:t>
            </w:r>
          </w:p>
        </w:tc>
        <w:tc>
          <w:tcPr>
            <w:tcW w:w="4374" w:type="dxa"/>
            <w:tcBorders>
              <w:top w:val="single" w:sz="6" w:space="0" w:color="auto"/>
              <w:left w:val="single" w:sz="6" w:space="0" w:color="auto"/>
              <w:bottom w:val="single" w:sz="6" w:space="0" w:color="auto"/>
              <w:right w:val="single" w:sz="12" w:space="0" w:color="auto"/>
            </w:tcBorders>
            <w:hideMark/>
          </w:tcPr>
          <w:p w14:paraId="1C494943" w14:textId="77777777" w:rsidR="00430806" w:rsidRDefault="00430806">
            <w:pPr>
              <w:ind w:left="1296"/>
            </w:pPr>
            <w:r>
              <w:t>DAC12</w:t>
            </w:r>
          </w:p>
        </w:tc>
      </w:tr>
      <w:tr w:rsidR="00430806" w14:paraId="3103C31F" w14:textId="77777777" w:rsidTr="00430806">
        <w:tc>
          <w:tcPr>
            <w:tcW w:w="4374" w:type="dxa"/>
            <w:tcBorders>
              <w:top w:val="single" w:sz="6" w:space="0" w:color="auto"/>
              <w:left w:val="single" w:sz="12" w:space="0" w:color="auto"/>
              <w:bottom w:val="single" w:sz="6" w:space="0" w:color="auto"/>
              <w:right w:val="single" w:sz="6" w:space="0" w:color="auto"/>
            </w:tcBorders>
            <w:hideMark/>
          </w:tcPr>
          <w:p w14:paraId="1AE3527A" w14:textId="77777777" w:rsidR="00430806" w:rsidRDefault="00430806">
            <w:pPr>
              <w:ind w:left="1728"/>
            </w:pPr>
            <w:r>
              <w:t>0xB4</w:t>
            </w:r>
          </w:p>
        </w:tc>
        <w:tc>
          <w:tcPr>
            <w:tcW w:w="4374" w:type="dxa"/>
            <w:tcBorders>
              <w:top w:val="single" w:sz="6" w:space="0" w:color="auto"/>
              <w:left w:val="single" w:sz="6" w:space="0" w:color="auto"/>
              <w:bottom w:val="single" w:sz="6" w:space="0" w:color="auto"/>
              <w:right w:val="single" w:sz="12" w:space="0" w:color="auto"/>
            </w:tcBorders>
            <w:hideMark/>
          </w:tcPr>
          <w:p w14:paraId="1DDFE292" w14:textId="77777777" w:rsidR="00430806" w:rsidRDefault="00430806">
            <w:pPr>
              <w:ind w:left="1296"/>
            </w:pPr>
            <w:r>
              <w:t>DAC13</w:t>
            </w:r>
          </w:p>
        </w:tc>
      </w:tr>
      <w:tr w:rsidR="00430806" w14:paraId="3D5CEBF1" w14:textId="77777777" w:rsidTr="00430806">
        <w:tc>
          <w:tcPr>
            <w:tcW w:w="4374" w:type="dxa"/>
            <w:tcBorders>
              <w:top w:val="single" w:sz="6" w:space="0" w:color="auto"/>
              <w:left w:val="single" w:sz="12" w:space="0" w:color="auto"/>
              <w:bottom w:val="single" w:sz="6" w:space="0" w:color="auto"/>
              <w:right w:val="single" w:sz="6" w:space="0" w:color="auto"/>
            </w:tcBorders>
            <w:hideMark/>
          </w:tcPr>
          <w:p w14:paraId="78614C0F" w14:textId="77777777" w:rsidR="00430806" w:rsidRDefault="00430806">
            <w:pPr>
              <w:ind w:left="1728"/>
            </w:pPr>
            <w:r>
              <w:t>0xB8</w:t>
            </w:r>
          </w:p>
        </w:tc>
        <w:tc>
          <w:tcPr>
            <w:tcW w:w="4374" w:type="dxa"/>
            <w:tcBorders>
              <w:top w:val="single" w:sz="6" w:space="0" w:color="auto"/>
              <w:left w:val="single" w:sz="6" w:space="0" w:color="auto"/>
              <w:bottom w:val="single" w:sz="6" w:space="0" w:color="auto"/>
              <w:right w:val="single" w:sz="12" w:space="0" w:color="auto"/>
            </w:tcBorders>
            <w:hideMark/>
          </w:tcPr>
          <w:p w14:paraId="47AFC672" w14:textId="77777777" w:rsidR="00430806" w:rsidRDefault="00430806">
            <w:pPr>
              <w:ind w:left="1296"/>
            </w:pPr>
            <w:r>
              <w:t>DAC14</w:t>
            </w:r>
          </w:p>
        </w:tc>
      </w:tr>
      <w:tr w:rsidR="00430806" w14:paraId="04D8BD9E" w14:textId="77777777" w:rsidTr="00430806">
        <w:tc>
          <w:tcPr>
            <w:tcW w:w="4374" w:type="dxa"/>
            <w:tcBorders>
              <w:top w:val="single" w:sz="6" w:space="0" w:color="auto"/>
              <w:left w:val="single" w:sz="12" w:space="0" w:color="auto"/>
              <w:bottom w:val="single" w:sz="12" w:space="0" w:color="auto"/>
              <w:right w:val="single" w:sz="6" w:space="0" w:color="auto"/>
            </w:tcBorders>
            <w:hideMark/>
          </w:tcPr>
          <w:p w14:paraId="30D43EF0" w14:textId="77777777" w:rsidR="00430806" w:rsidRDefault="00430806">
            <w:pPr>
              <w:ind w:left="1728"/>
            </w:pPr>
            <w:r>
              <w:t>0xBC</w:t>
            </w:r>
          </w:p>
        </w:tc>
        <w:tc>
          <w:tcPr>
            <w:tcW w:w="4374" w:type="dxa"/>
            <w:tcBorders>
              <w:top w:val="single" w:sz="6" w:space="0" w:color="auto"/>
              <w:left w:val="single" w:sz="6" w:space="0" w:color="auto"/>
              <w:bottom w:val="single" w:sz="12" w:space="0" w:color="auto"/>
              <w:right w:val="single" w:sz="12" w:space="0" w:color="auto"/>
            </w:tcBorders>
            <w:hideMark/>
          </w:tcPr>
          <w:p w14:paraId="597F547A" w14:textId="77777777" w:rsidR="00430806" w:rsidRDefault="00430806">
            <w:pPr>
              <w:ind w:left="1296"/>
            </w:pPr>
            <w:r>
              <w:t>DAC15</w:t>
            </w:r>
          </w:p>
        </w:tc>
      </w:tr>
    </w:tbl>
    <w:p w14:paraId="09EEFC17" w14:textId="77777777" w:rsidR="00430806" w:rsidRDefault="00430806" w:rsidP="00430806"/>
    <w:p w14:paraId="179BD1A4" w14:textId="08384C3A" w:rsidR="00430806" w:rsidRDefault="00430806">
      <w:pPr>
        <w:overflowPunct/>
        <w:autoSpaceDE/>
        <w:autoSpaceDN/>
        <w:adjustRightInd/>
        <w:textAlignment w:val="auto"/>
      </w:pPr>
      <w:r>
        <w:br w:type="page"/>
      </w:r>
    </w:p>
    <w:p w14:paraId="5514E34B" w14:textId="77777777" w:rsidR="00430806" w:rsidRDefault="00430806" w:rsidP="00430806">
      <w:pPr>
        <w:pStyle w:val="Heading1"/>
        <w:ind w:hanging="504"/>
        <w:rPr>
          <w:rFonts w:ascii="Times New Roman" w:hAnsi="Times New Roman"/>
          <w:sz w:val="52"/>
          <w:szCs w:val="52"/>
        </w:rPr>
      </w:pPr>
      <w:r>
        <w:rPr>
          <w:rFonts w:ascii="Times New Roman" w:hAnsi="Times New Roman"/>
          <w:sz w:val="52"/>
          <w:szCs w:val="52"/>
        </w:rPr>
        <w:tab/>
        <w:t>APPENDIX E</w:t>
      </w:r>
    </w:p>
    <w:p w14:paraId="1D608A31" w14:textId="77777777" w:rsidR="00430806" w:rsidRDefault="00430806" w:rsidP="00430806"/>
    <w:p w14:paraId="1BA23A64" w14:textId="77777777" w:rsidR="00430806" w:rsidRDefault="00430806" w:rsidP="00430806"/>
    <w:p w14:paraId="39A6D7D5" w14:textId="77777777" w:rsidR="00430806" w:rsidRDefault="00430806" w:rsidP="00430806"/>
    <w:p w14:paraId="50B2E77C" w14:textId="77777777" w:rsidR="00430806" w:rsidRDefault="00430806" w:rsidP="00430806">
      <w:r>
        <w:t>_____________________________________________________________________________________</w:t>
      </w:r>
    </w:p>
    <w:p w14:paraId="7A676978" w14:textId="77777777" w:rsidR="00430806" w:rsidRDefault="00430806" w:rsidP="00430806"/>
    <w:p w14:paraId="6C46103C" w14:textId="5DA58FDF" w:rsidR="00430806" w:rsidRDefault="00B0055F" w:rsidP="00430806">
      <w:pPr>
        <w:pStyle w:val="Heading1"/>
        <w:ind w:hanging="504"/>
        <w:jc w:val="center"/>
        <w:rPr>
          <w:rFonts w:ascii="Times New Roman" w:hAnsi="Times New Roman"/>
          <w:i/>
          <w:iCs/>
          <w:sz w:val="72"/>
          <w:szCs w:val="72"/>
        </w:rPr>
      </w:pPr>
      <w:r>
        <w:rPr>
          <w:rFonts w:ascii="Times New Roman" w:hAnsi="Times New Roman"/>
          <w:i/>
          <w:iCs/>
          <w:sz w:val="72"/>
          <w:szCs w:val="72"/>
        </w:rPr>
        <w:t>GPLGPU</w:t>
      </w:r>
      <w:r w:rsidR="00430806">
        <w:rPr>
          <w:rFonts w:ascii="Times New Roman" w:hAnsi="Times New Roman"/>
          <w:i/>
          <w:iCs/>
          <w:sz w:val="72"/>
          <w:szCs w:val="72"/>
        </w:rPr>
        <w:t xml:space="preserve"> Errata</w:t>
      </w:r>
    </w:p>
    <w:p w14:paraId="56E9C083" w14:textId="77777777" w:rsidR="00430806" w:rsidRDefault="00430806" w:rsidP="00430806">
      <w:r>
        <w:t>_____________________________________________________________________________________</w:t>
      </w:r>
    </w:p>
    <w:p w14:paraId="608B3F06" w14:textId="77777777" w:rsidR="00430806" w:rsidRDefault="00430806" w:rsidP="00430806">
      <w:pPr>
        <w:pStyle w:val="Heading1"/>
        <w:tabs>
          <w:tab w:val="left" w:pos="1080"/>
        </w:tabs>
        <w:rPr>
          <w:rFonts w:ascii="Times New Roman" w:hAnsi="Times New Roman"/>
        </w:rPr>
      </w:pPr>
    </w:p>
    <w:p w14:paraId="58FDB66D" w14:textId="77777777" w:rsidR="00430806" w:rsidRDefault="00430806" w:rsidP="00430806"/>
    <w:p w14:paraId="3DDF7250" w14:textId="4A6A96B6" w:rsidR="00430806" w:rsidRDefault="00B0055F" w:rsidP="00B0055F">
      <w:pPr>
        <w:pStyle w:val="Heading1"/>
        <w:tabs>
          <w:tab w:val="left" w:pos="1080"/>
        </w:tabs>
      </w:pPr>
      <w:r>
        <w:t xml:space="preserve"> </w:t>
      </w:r>
    </w:p>
    <w:p w14:paraId="72D0F35B" w14:textId="77777777" w:rsidR="007D5BD0" w:rsidRDefault="007D5BD0" w:rsidP="007D5BD0"/>
    <w:sectPr w:rsidR="007D5BD0">
      <w:headerReference w:type="even" r:id="rId304"/>
      <w:headerReference w:type="default" r:id="rId305"/>
      <w:footerReference w:type="even" r:id="rId306"/>
      <w:footerReference w:type="default" r:id="rId307"/>
      <w:pgSz w:w="12240" w:h="15840"/>
      <w:pgMar w:top="1440" w:right="1800" w:bottom="1440" w:left="1800" w:header="720" w:footer="720" w:gutter="0"/>
      <w:pgNumType w:start="2"/>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FC107E0" w14:textId="77777777" w:rsidR="0092756E" w:rsidRDefault="0092756E">
      <w:r>
        <w:separator/>
      </w:r>
    </w:p>
  </w:endnote>
  <w:endnote w:type="continuationSeparator" w:id="0">
    <w:p w14:paraId="6FFC581C" w14:textId="77777777" w:rsidR="0092756E" w:rsidRDefault="009275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MS Sans Serif">
    <w:altName w:val="Arial"/>
    <w:panose1 w:val="00000000000000000000"/>
    <w:charset w:val="4D"/>
    <w:family w:val="swiss"/>
    <w:notTrueType/>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Ottawa">
    <w:altName w:val="Cambria"/>
    <w:panose1 w:val="00000000000000000000"/>
    <w:charset w:val="00"/>
    <w:family w:val="auto"/>
    <w:notTrueType/>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Georgia">
    <w:panose1 w:val="02040502050405020303"/>
    <w:charset w:val="00"/>
    <w:family w:val="auto"/>
    <w:pitch w:val="variable"/>
    <w:sig w:usb0="00000287" w:usb1="00000000" w:usb2="00000000" w:usb3="00000000" w:csb0="0000009F" w:csb1="00000000"/>
  </w:font>
  <w:font w:name="MS Serif">
    <w:panose1 w:val="00000000000000000000"/>
    <w:charset w:val="4D"/>
    <w:family w:val="roman"/>
    <w:notTrueType/>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Wingdings">
    <w:panose1 w:val="05000000000000000000"/>
    <w:charset w:val="02"/>
    <w:family w:val="auto"/>
    <w:pitch w:val="variable"/>
    <w:sig w:usb0="00000000" w:usb1="10000000" w:usb2="00000000" w:usb3="00000000" w:csb0="80000000" w:csb1="00000000"/>
  </w:font>
  <w:font w:name="ZapfDingbats">
    <w:altName w:val="Zapf Dingbats"/>
    <w:panose1 w:val="00000000000000000000"/>
    <w:charset w:val="02"/>
    <w:family w:val="decorative"/>
    <w:notTrueType/>
    <w:pitch w:val="variable"/>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B97303" w14:textId="77777777" w:rsidR="0092756E" w:rsidRDefault="0092756E">
    <w:pPr>
      <w:pStyle w:val="Footer"/>
      <w:rPr>
        <w:b/>
      </w:rPr>
    </w:pPr>
    <w:r>
      <w:rPr>
        <w:b/>
      </w:rPr>
      <w:t>_____________________________________________________________________________________</w:t>
    </w:r>
  </w:p>
  <w:p w14:paraId="337E0F36" w14:textId="77777777" w:rsidR="0092756E" w:rsidRDefault="0092756E">
    <w:pPr>
      <w:pStyle w:val="Footer"/>
      <w:ind w:right="360"/>
      <w:rPr>
        <w:ins w:id="343" w:author="Number Nine" w:date="1997-10-09T18:39:00Z"/>
        <w:b/>
      </w:rPr>
    </w:pPr>
    <w:r>
      <w:rPr>
        <w:b/>
      </w:rPr>
      <w:t>1-</w:t>
    </w:r>
    <w:r>
      <w:rPr>
        <w:rStyle w:val="PageNumber"/>
        <w:b/>
      </w:rPr>
      <w:t>3</w:t>
    </w:r>
    <w:r>
      <w:tab/>
    </w:r>
    <w:r>
      <w:tab/>
    </w:r>
    <w:r>
      <w:rPr>
        <w:b/>
      </w:rPr>
      <w:t>Section 1: General Information</w:t>
    </w:r>
  </w:p>
  <w:p w14:paraId="061A4B49" w14:textId="77777777" w:rsidR="0092756E" w:rsidRDefault="0092756E">
    <w:pPr>
      <w:pStyle w:val="Footer"/>
      <w:ind w:right="360"/>
      <w:rPr>
        <w:b/>
      </w:rPr>
    </w:pPr>
    <w:r>
      <w:rPr>
        <w:b/>
      </w:rPr>
      <w:fldChar w:fldCharType="begin"/>
    </w:r>
    <w:ins w:id="344" w:author="Number Nine" w:date="1997-10-09T18:39:00Z">
      <w:r>
        <w:rPr>
          <w:b/>
        </w:rPr>
        <w:instrText xml:space="preserve"> DATE </w:instrText>
      </w:r>
    </w:ins>
    <w:r>
      <w:rPr>
        <w:b/>
      </w:rPr>
      <w:fldChar w:fldCharType="separate"/>
    </w:r>
    <w:r w:rsidR="00433F73">
      <w:rPr>
        <w:b/>
        <w:noProof/>
      </w:rPr>
      <w:t>8/3/14</w:t>
    </w:r>
    <w:r>
      <w:rPr>
        <w:b/>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97D27A" w14:textId="77777777" w:rsidR="0092756E" w:rsidRDefault="0092756E">
    <w:pPr>
      <w:pStyle w:val="Footer"/>
      <w:rPr>
        <w:b/>
      </w:rPr>
    </w:pPr>
    <w:r>
      <w:rPr>
        <w:b/>
      </w:rPr>
      <w:t>_____________________________________________________________________________________</w:t>
    </w:r>
  </w:p>
  <w:p w14:paraId="077255C2" w14:textId="77777777" w:rsidR="0092756E" w:rsidRDefault="0092756E">
    <w:pPr>
      <w:pStyle w:val="Footer"/>
      <w:ind w:right="360"/>
      <w:rPr>
        <w:ins w:id="345" w:author="Number Nine" w:date="1997-10-09T18:39:00Z"/>
        <w:b/>
      </w:rPr>
    </w:pPr>
    <w:r>
      <w:rPr>
        <w:b/>
      </w:rPr>
      <w:t>Section 1: General Information</w:t>
    </w:r>
    <w:r>
      <w:rPr>
        <w:b/>
      </w:rPr>
      <w:tab/>
    </w:r>
    <w:r>
      <w:rPr>
        <w:b/>
      </w:rPr>
      <w:tab/>
      <w:t>1-2</w:t>
    </w:r>
  </w:p>
  <w:p w14:paraId="4850B93C" w14:textId="77777777" w:rsidR="0092756E" w:rsidRDefault="0092756E">
    <w:pPr>
      <w:pStyle w:val="Footer"/>
      <w:ind w:right="360"/>
    </w:pPr>
    <w:r>
      <w:fldChar w:fldCharType="begin"/>
    </w:r>
    <w:ins w:id="346" w:author="Number Nine" w:date="1997-10-09T18:38:00Z">
      <w:r>
        <w:instrText xml:space="preserve"> DATE </w:instrText>
      </w:r>
    </w:ins>
    <w:r>
      <w:fldChar w:fldCharType="separate"/>
    </w:r>
    <w:r w:rsidR="00433F73">
      <w:rPr>
        <w:noProof/>
      </w:rPr>
      <w:t>8/3/14</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7B71DF7" w14:textId="77777777" w:rsidR="0092756E" w:rsidRDefault="0092756E">
      <w:r>
        <w:separator/>
      </w:r>
    </w:p>
  </w:footnote>
  <w:footnote w:type="continuationSeparator" w:id="0">
    <w:p w14:paraId="25E09957" w14:textId="77777777" w:rsidR="0092756E" w:rsidRDefault="0092756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0F255B" w14:textId="4615CE1A" w:rsidR="0092756E" w:rsidRPr="00D40C8E" w:rsidRDefault="0092756E">
    <w:pPr>
      <w:pStyle w:val="Header"/>
    </w:pPr>
    <w:r>
      <w:rPr>
        <w:b/>
      </w:rPr>
      <w:t xml:space="preserve">ASIC Solutions               </w:t>
    </w:r>
    <w:r>
      <w:rPr>
        <w:b/>
      </w:rPr>
      <w:tab/>
    </w:r>
    <w:r w:rsidRPr="004D4649">
      <w:rPr>
        <w:b/>
        <w:noProof/>
      </w:rPr>
      <w:drawing>
        <wp:inline distT="0" distB="0" distL="0" distR="0" wp14:anchorId="7B4B503C" wp14:editId="13521139">
          <wp:extent cx="1064240" cy="418487"/>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ownloads\SSI_logo.jp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067673" cy="419837"/>
                  </a:xfrm>
                  <a:prstGeom prst="rect">
                    <a:avLst/>
                  </a:prstGeom>
                  <a:noFill/>
                  <a:ln>
                    <a:noFill/>
                  </a:ln>
                </pic:spPr>
              </pic:pic>
            </a:graphicData>
          </a:graphic>
        </wp:inline>
      </w:drawing>
    </w:r>
    <w:r>
      <w:rPr>
        <w:b/>
      </w:rPr>
      <w:tab/>
      <w:t xml:space="preserve"> </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83F019" w14:textId="1F98A9B1" w:rsidR="0092756E" w:rsidRPr="00D40C8E" w:rsidRDefault="0092756E">
    <w:pPr>
      <w:pStyle w:val="Header"/>
    </w:pPr>
    <w:r>
      <w:rPr>
        <w:b/>
      </w:rPr>
      <w:t xml:space="preserve">ASIC Solutions               </w:t>
    </w:r>
    <w:r>
      <w:rPr>
        <w:b/>
      </w:rPr>
      <w:tab/>
    </w:r>
    <w:r w:rsidRPr="004D4649">
      <w:rPr>
        <w:b/>
        <w:noProof/>
      </w:rPr>
      <w:drawing>
        <wp:inline distT="0" distB="0" distL="0" distR="0" wp14:anchorId="79F17A23" wp14:editId="3FE79BA2">
          <wp:extent cx="1064240" cy="418487"/>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ownloads\SSI_logo.jp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067673" cy="419837"/>
                  </a:xfrm>
                  <a:prstGeom prst="rect">
                    <a:avLst/>
                  </a:prstGeom>
                  <a:noFill/>
                  <a:ln>
                    <a:noFill/>
                  </a:ln>
                </pic:spPr>
              </pic:pic>
            </a:graphicData>
          </a:graphic>
        </wp:inline>
      </w:drawing>
    </w:r>
    <w:r>
      <w:rPr>
        <w:b/>
      </w:rPr>
      <w:tab/>
      <w:t xml:space="preserv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210E9B30"/>
    <w:lvl w:ilvl="0">
      <w:numFmt w:val="bullet"/>
      <w:lvlText w:val="*"/>
      <w:lvlJc w:val="left"/>
    </w:lvl>
  </w:abstractNum>
  <w:abstractNum w:abstractNumId="1">
    <w:nsid w:val="059F4976"/>
    <w:multiLevelType w:val="singleLevel"/>
    <w:tmpl w:val="DE749A5C"/>
    <w:lvl w:ilvl="0">
      <w:start w:val="1"/>
      <w:numFmt w:val="decimal"/>
      <w:lvlText w:val="%1) "/>
      <w:legacy w:legacy="1" w:legacySpace="0" w:legacyIndent="360"/>
      <w:lvlJc w:val="left"/>
      <w:pPr>
        <w:ind w:left="1800" w:hanging="360"/>
      </w:pPr>
      <w:rPr>
        <w:rFonts w:ascii="Arial" w:hAnsi="Arial" w:cs="Arial" w:hint="default"/>
        <w:b w:val="0"/>
        <w:i/>
        <w:sz w:val="20"/>
      </w:rPr>
    </w:lvl>
  </w:abstractNum>
  <w:abstractNum w:abstractNumId="2">
    <w:nsid w:val="15453053"/>
    <w:multiLevelType w:val="singleLevel"/>
    <w:tmpl w:val="32066368"/>
    <w:lvl w:ilvl="0">
      <w:start w:val="2"/>
      <w:numFmt w:val="lowerLetter"/>
      <w:lvlText w:val="%1) "/>
      <w:legacy w:legacy="1" w:legacySpace="0" w:legacyIndent="360"/>
      <w:lvlJc w:val="left"/>
      <w:pPr>
        <w:ind w:left="1080" w:hanging="360"/>
      </w:pPr>
      <w:rPr>
        <w:rFonts w:ascii="Times New Roman" w:hAnsi="Times New Roman" w:cs="Times New Roman" w:hint="default"/>
        <w:b w:val="0"/>
        <w:i w:val="0"/>
        <w:sz w:val="20"/>
      </w:rPr>
    </w:lvl>
  </w:abstractNum>
  <w:abstractNum w:abstractNumId="3">
    <w:nsid w:val="15EA6DE8"/>
    <w:multiLevelType w:val="singleLevel"/>
    <w:tmpl w:val="7578E62E"/>
    <w:lvl w:ilvl="0">
      <w:start w:val="2"/>
      <w:numFmt w:val="decimal"/>
      <w:lvlText w:val="%1) "/>
      <w:legacy w:legacy="1" w:legacySpace="0" w:legacyIndent="360"/>
      <w:lvlJc w:val="left"/>
      <w:pPr>
        <w:ind w:left="1800" w:hanging="360"/>
      </w:pPr>
      <w:rPr>
        <w:rFonts w:ascii="Times New Roman" w:hAnsi="Times New Roman" w:cs="Times New Roman" w:hint="default"/>
        <w:b w:val="0"/>
        <w:i w:val="0"/>
        <w:sz w:val="20"/>
      </w:rPr>
    </w:lvl>
  </w:abstractNum>
  <w:abstractNum w:abstractNumId="4">
    <w:nsid w:val="16A86609"/>
    <w:multiLevelType w:val="singleLevel"/>
    <w:tmpl w:val="32066368"/>
    <w:lvl w:ilvl="0">
      <w:start w:val="1"/>
      <w:numFmt w:val="lowerLetter"/>
      <w:lvlText w:val="%1) "/>
      <w:legacy w:legacy="1" w:legacySpace="0" w:legacyIndent="360"/>
      <w:lvlJc w:val="left"/>
      <w:pPr>
        <w:ind w:left="1080" w:hanging="360"/>
      </w:pPr>
      <w:rPr>
        <w:rFonts w:ascii="Times New Roman" w:hAnsi="Times New Roman" w:cs="Times New Roman" w:hint="default"/>
        <w:b w:val="0"/>
        <w:i w:val="0"/>
        <w:sz w:val="20"/>
      </w:rPr>
    </w:lvl>
  </w:abstractNum>
  <w:abstractNum w:abstractNumId="5">
    <w:nsid w:val="1A270113"/>
    <w:multiLevelType w:val="singleLevel"/>
    <w:tmpl w:val="2A6E35DA"/>
    <w:lvl w:ilvl="0">
      <w:numFmt w:val="decimal"/>
      <w:lvlText w:val="0.%1 "/>
      <w:legacy w:legacy="1" w:legacySpace="0" w:legacyIndent="360"/>
      <w:lvlJc w:val="left"/>
      <w:pPr>
        <w:ind w:left="360" w:hanging="360"/>
      </w:pPr>
      <w:rPr>
        <w:rFonts w:ascii="Times New Roman" w:hAnsi="Times New Roman" w:cs="Times New Roman" w:hint="default"/>
        <w:b w:val="0"/>
        <w:i w:val="0"/>
        <w:sz w:val="20"/>
        <w:u w:val="none"/>
      </w:rPr>
    </w:lvl>
  </w:abstractNum>
  <w:abstractNum w:abstractNumId="6">
    <w:nsid w:val="1A8E7310"/>
    <w:multiLevelType w:val="singleLevel"/>
    <w:tmpl w:val="14EE34F8"/>
    <w:lvl w:ilvl="0">
      <w:start w:val="1"/>
      <w:numFmt w:val="decimal"/>
      <w:lvlText w:val="%1) "/>
      <w:legacy w:legacy="1" w:legacySpace="0" w:legacyIndent="360"/>
      <w:lvlJc w:val="left"/>
      <w:pPr>
        <w:ind w:left="1080" w:hanging="360"/>
      </w:pPr>
      <w:rPr>
        <w:rFonts w:ascii="Times" w:hAnsi="Times" w:hint="default"/>
        <w:b/>
        <w:i/>
        <w:sz w:val="22"/>
      </w:rPr>
    </w:lvl>
  </w:abstractNum>
  <w:abstractNum w:abstractNumId="7">
    <w:nsid w:val="36313BC2"/>
    <w:multiLevelType w:val="singleLevel"/>
    <w:tmpl w:val="7578E62E"/>
    <w:lvl w:ilvl="0">
      <w:start w:val="2"/>
      <w:numFmt w:val="decimal"/>
      <w:lvlText w:val="%1) "/>
      <w:legacy w:legacy="1" w:legacySpace="0" w:legacyIndent="360"/>
      <w:lvlJc w:val="left"/>
      <w:pPr>
        <w:ind w:left="1800" w:hanging="360"/>
      </w:pPr>
      <w:rPr>
        <w:rFonts w:ascii="Times New Roman" w:hAnsi="Times New Roman" w:cs="Times New Roman" w:hint="default"/>
        <w:b w:val="0"/>
        <w:i w:val="0"/>
        <w:sz w:val="20"/>
      </w:rPr>
    </w:lvl>
  </w:abstractNum>
  <w:abstractNum w:abstractNumId="8">
    <w:nsid w:val="372F3BF2"/>
    <w:multiLevelType w:val="singleLevel"/>
    <w:tmpl w:val="2D50C55E"/>
    <w:lvl w:ilvl="0">
      <w:start w:val="1"/>
      <w:numFmt w:val="decimal"/>
      <w:lvlText w:val="%1) "/>
      <w:legacy w:legacy="1" w:legacySpace="0" w:legacyIndent="360"/>
      <w:lvlJc w:val="left"/>
      <w:pPr>
        <w:ind w:left="360" w:hanging="360"/>
      </w:pPr>
      <w:rPr>
        <w:rFonts w:ascii="Times New Roman" w:hAnsi="Times New Roman" w:cs="Times New Roman" w:hint="default"/>
        <w:b/>
        <w:i w:val="0"/>
        <w:sz w:val="20"/>
      </w:rPr>
    </w:lvl>
  </w:abstractNum>
  <w:abstractNum w:abstractNumId="9">
    <w:nsid w:val="3DF35FAD"/>
    <w:multiLevelType w:val="singleLevel"/>
    <w:tmpl w:val="66DEEBBA"/>
    <w:lvl w:ilvl="0">
      <w:start w:val="1"/>
      <w:numFmt w:val="decimal"/>
      <w:lvlText w:val="%1) "/>
      <w:legacy w:legacy="1" w:legacySpace="0" w:legacyIndent="360"/>
      <w:lvlJc w:val="left"/>
      <w:pPr>
        <w:ind w:left="360" w:hanging="360"/>
      </w:pPr>
      <w:rPr>
        <w:rFonts w:ascii="Times" w:hAnsi="Times" w:hint="default"/>
        <w:b w:val="0"/>
        <w:i w:val="0"/>
        <w:sz w:val="20"/>
      </w:rPr>
    </w:lvl>
  </w:abstractNum>
  <w:abstractNum w:abstractNumId="10">
    <w:nsid w:val="6D3F6BED"/>
    <w:multiLevelType w:val="multilevel"/>
    <w:tmpl w:val="6812147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upperLetter"/>
      <w:lvlText w:val="%1.%2.%3"/>
      <w:lvlJc w:val="left"/>
      <w:pPr>
        <w:ind w:left="720" w:hanging="720"/>
      </w:pPr>
      <w:rPr>
        <w:rFonts w:hint="default"/>
      </w:rPr>
    </w:lvl>
    <w:lvl w:ilvl="3">
      <w:start w:val="1"/>
      <w:numFmt w:val="upperLetter"/>
      <w:lvlText w:val="%1.%2.%3.%4"/>
      <w:lvlJc w:val="left"/>
      <w:pPr>
        <w:ind w:left="720" w:hanging="720"/>
      </w:pPr>
      <w:rPr>
        <w:rFonts w:hint="default"/>
      </w:rPr>
    </w:lvl>
    <w:lvl w:ilvl="4">
      <w:start w:val="1"/>
      <w:numFmt w:val="upperLetter"/>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nsid w:val="6E6B4F0B"/>
    <w:multiLevelType w:val="singleLevel"/>
    <w:tmpl w:val="2D50C55E"/>
    <w:lvl w:ilvl="0">
      <w:start w:val="1"/>
      <w:numFmt w:val="decimal"/>
      <w:lvlText w:val="%1) "/>
      <w:legacy w:legacy="1" w:legacySpace="0" w:legacyIndent="360"/>
      <w:lvlJc w:val="left"/>
      <w:pPr>
        <w:ind w:left="360" w:hanging="360"/>
      </w:pPr>
      <w:rPr>
        <w:rFonts w:ascii="Times New Roman" w:hAnsi="Times New Roman" w:cs="Times New Roman" w:hint="default"/>
        <w:b/>
        <w:i w:val="0"/>
        <w:sz w:val="20"/>
      </w:rPr>
    </w:lvl>
  </w:abstractNum>
  <w:abstractNum w:abstractNumId="12">
    <w:nsid w:val="6EAE48F7"/>
    <w:multiLevelType w:val="singleLevel"/>
    <w:tmpl w:val="C7103316"/>
    <w:lvl w:ilvl="0">
      <w:start w:val="1"/>
      <w:numFmt w:val="decimal"/>
      <w:lvlText w:val="%1) "/>
      <w:legacy w:legacy="1" w:legacySpace="0" w:legacyIndent="360"/>
      <w:lvlJc w:val="left"/>
      <w:pPr>
        <w:ind w:left="1440" w:hanging="360"/>
      </w:pPr>
      <w:rPr>
        <w:rFonts w:ascii="Times New Roman" w:hAnsi="Times New Roman" w:cs="Times New Roman" w:hint="default"/>
        <w:b w:val="0"/>
        <w:i w:val="0"/>
        <w:sz w:val="20"/>
      </w:rPr>
    </w:lvl>
  </w:abstractNum>
  <w:abstractNum w:abstractNumId="13">
    <w:nsid w:val="74D14EAD"/>
    <w:multiLevelType w:val="singleLevel"/>
    <w:tmpl w:val="2D50C55E"/>
    <w:lvl w:ilvl="0">
      <w:start w:val="1"/>
      <w:numFmt w:val="decimal"/>
      <w:lvlText w:val="%1) "/>
      <w:legacy w:legacy="1" w:legacySpace="0" w:legacyIndent="360"/>
      <w:lvlJc w:val="left"/>
      <w:pPr>
        <w:ind w:left="360" w:hanging="360"/>
      </w:pPr>
      <w:rPr>
        <w:rFonts w:ascii="Times New Roman" w:hAnsi="Times New Roman" w:cs="Times New Roman" w:hint="default"/>
        <w:b/>
        <w:i w:val="0"/>
        <w:sz w:val="20"/>
      </w:rPr>
    </w:lvl>
  </w:abstractNum>
  <w:abstractNum w:abstractNumId="14">
    <w:nsid w:val="7EEB5240"/>
    <w:multiLevelType w:val="singleLevel"/>
    <w:tmpl w:val="2A6E35DA"/>
    <w:lvl w:ilvl="0">
      <w:numFmt w:val="decimal"/>
      <w:lvlText w:val="0.%1 "/>
      <w:legacy w:legacy="1" w:legacySpace="0" w:legacyIndent="360"/>
      <w:lvlJc w:val="left"/>
      <w:pPr>
        <w:ind w:left="360" w:hanging="360"/>
      </w:pPr>
      <w:rPr>
        <w:rFonts w:ascii="Times New Roman" w:hAnsi="Times New Roman" w:cs="Times New Roman" w:hint="default"/>
        <w:b w:val="0"/>
        <w:i w:val="0"/>
        <w:sz w:val="20"/>
        <w:u w:val="none"/>
      </w:rPr>
    </w:lvl>
  </w:abstractNum>
  <w:num w:numId="1">
    <w:abstractNumId w:val="0"/>
    <w:lvlOverride w:ilvl="0">
      <w:lvl w:ilvl="0">
        <w:start w:val="1"/>
        <w:numFmt w:val="bullet"/>
        <w:lvlText w:val=""/>
        <w:legacy w:legacy="1" w:legacySpace="0" w:legacyIndent="360"/>
        <w:lvlJc w:val="left"/>
        <w:pPr>
          <w:ind w:left="360" w:hanging="360"/>
        </w:pPr>
        <w:rPr>
          <w:rFonts w:ascii="Symbol" w:hAnsi="Symbol" w:hint="default"/>
        </w:rPr>
      </w:lvl>
    </w:lvlOverride>
  </w:num>
  <w:num w:numId="2">
    <w:abstractNumId w:val="10"/>
  </w:num>
  <w:num w:numId="3">
    <w:abstractNumId w:val="14"/>
  </w:num>
  <w:num w:numId="4">
    <w:abstractNumId w:val="5"/>
  </w:num>
  <w:num w:numId="5">
    <w:abstractNumId w:val="0"/>
    <w:lvlOverride w:ilvl="0">
      <w:lvl w:ilvl="0">
        <w:start w:val="1"/>
        <w:numFmt w:val="bullet"/>
        <w:lvlText w:val=""/>
        <w:legacy w:legacy="1" w:legacySpace="0" w:legacyIndent="360"/>
        <w:lvlJc w:val="left"/>
        <w:pPr>
          <w:ind w:left="1080" w:hanging="360"/>
        </w:pPr>
        <w:rPr>
          <w:rFonts w:ascii="Symbol" w:hAnsi="Symbol" w:hint="default"/>
        </w:rPr>
      </w:lvl>
    </w:lvlOverride>
  </w:num>
  <w:num w:numId="6">
    <w:abstractNumId w:val="1"/>
  </w:num>
  <w:num w:numId="7">
    <w:abstractNumId w:val="9"/>
  </w:num>
  <w:num w:numId="8">
    <w:abstractNumId w:val="11"/>
  </w:num>
  <w:num w:numId="9">
    <w:abstractNumId w:val="2"/>
  </w:num>
  <w:num w:numId="10">
    <w:abstractNumId w:val="2"/>
    <w:lvlOverride w:ilvl="0">
      <w:lvl w:ilvl="0">
        <w:start w:val="1"/>
        <w:numFmt w:val="lowerLetter"/>
        <w:lvlText w:val="%1) "/>
        <w:legacy w:legacy="1" w:legacySpace="0" w:legacyIndent="360"/>
        <w:lvlJc w:val="left"/>
        <w:pPr>
          <w:ind w:left="1080" w:hanging="360"/>
        </w:pPr>
        <w:rPr>
          <w:rFonts w:ascii="Times New Roman" w:hAnsi="Times New Roman" w:cs="Times New Roman" w:hint="default"/>
          <w:b w:val="0"/>
          <w:i w:val="0"/>
          <w:sz w:val="20"/>
        </w:rPr>
      </w:lvl>
    </w:lvlOverride>
  </w:num>
  <w:num w:numId="11">
    <w:abstractNumId w:val="4"/>
  </w:num>
  <w:num w:numId="12">
    <w:abstractNumId w:val="12"/>
  </w:num>
  <w:num w:numId="13">
    <w:abstractNumId w:val="6"/>
  </w:num>
  <w:num w:numId="14">
    <w:abstractNumId w:val="7"/>
  </w:num>
  <w:num w:numId="15">
    <w:abstractNumId w:val="7"/>
    <w:lvlOverride w:ilvl="0">
      <w:lvl w:ilvl="0">
        <w:start w:val="1"/>
        <w:numFmt w:val="decimal"/>
        <w:lvlText w:val="%1) "/>
        <w:legacy w:legacy="1" w:legacySpace="0" w:legacyIndent="360"/>
        <w:lvlJc w:val="left"/>
        <w:pPr>
          <w:ind w:left="1800" w:hanging="360"/>
        </w:pPr>
        <w:rPr>
          <w:rFonts w:ascii="Times New Roman" w:hAnsi="Times New Roman" w:cs="Times New Roman" w:hint="default"/>
          <w:b w:val="0"/>
          <w:i w:val="0"/>
          <w:sz w:val="20"/>
        </w:rPr>
      </w:lvl>
    </w:lvlOverride>
  </w:num>
  <w:num w:numId="16">
    <w:abstractNumId w:val="3"/>
  </w:num>
  <w:num w:numId="17">
    <w:abstractNumId w:val="3"/>
    <w:lvlOverride w:ilvl="0">
      <w:lvl w:ilvl="0">
        <w:start w:val="6"/>
        <w:numFmt w:val="decimal"/>
        <w:lvlText w:val="%1) "/>
        <w:legacy w:legacy="1" w:legacySpace="0" w:legacyIndent="360"/>
        <w:lvlJc w:val="left"/>
        <w:pPr>
          <w:ind w:left="1800" w:hanging="360"/>
        </w:pPr>
        <w:rPr>
          <w:rFonts w:ascii="Times New Roman" w:hAnsi="Times New Roman" w:cs="Times New Roman" w:hint="default"/>
          <w:b w:val="0"/>
          <w:i w:val="0"/>
          <w:sz w:val="20"/>
        </w:rPr>
      </w:lvl>
    </w:lvlOverride>
  </w:num>
  <w:num w:numId="18">
    <w:abstractNumId w:val="13"/>
  </w:num>
  <w:num w:numId="19">
    <w:abstractNumId w:val="13"/>
    <w:lvlOverride w:ilvl="0">
      <w:lvl w:ilvl="0">
        <w:start w:val="4"/>
        <w:numFmt w:val="decimal"/>
        <w:lvlText w:val="%1) "/>
        <w:legacy w:legacy="1" w:legacySpace="0" w:legacyIndent="360"/>
        <w:lvlJc w:val="left"/>
        <w:pPr>
          <w:ind w:left="360" w:hanging="360"/>
        </w:pPr>
        <w:rPr>
          <w:rFonts w:ascii="Times New Roman" w:hAnsi="Times New Roman" w:cs="Times New Roman" w:hint="default"/>
          <w:b/>
          <w:i w:val="0"/>
          <w:sz w:val="20"/>
        </w:rPr>
      </w:lvl>
    </w:lvlOverride>
  </w:num>
  <w:num w:numId="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5"/>
  <w:doNotTrackMoves/>
  <w:defaultTabStop w:val="720"/>
  <w:doNotHyphenateCaps/>
  <w:evenAndOddHeaders/>
  <w:drawingGridHorizontalSpacing w:val="120"/>
  <w:drawingGridVerticalSpacing w:val="120"/>
  <w:displayVerticalDrawingGridEvery w:val="0"/>
  <w:doNotUseMarginsForDrawingGridOrigin/>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557E"/>
    <w:rsid w:val="00093D7E"/>
    <w:rsid w:val="001F3DF9"/>
    <w:rsid w:val="00217262"/>
    <w:rsid w:val="002A2D49"/>
    <w:rsid w:val="002C51E9"/>
    <w:rsid w:val="002C6D9B"/>
    <w:rsid w:val="002E6C7C"/>
    <w:rsid w:val="00343346"/>
    <w:rsid w:val="00414785"/>
    <w:rsid w:val="00430806"/>
    <w:rsid w:val="00433F73"/>
    <w:rsid w:val="00446EA9"/>
    <w:rsid w:val="0046580C"/>
    <w:rsid w:val="00485534"/>
    <w:rsid w:val="004D4649"/>
    <w:rsid w:val="005854EE"/>
    <w:rsid w:val="00613E4E"/>
    <w:rsid w:val="006B0EDD"/>
    <w:rsid w:val="00744718"/>
    <w:rsid w:val="007A1F84"/>
    <w:rsid w:val="007D5BD0"/>
    <w:rsid w:val="0082557E"/>
    <w:rsid w:val="008E348E"/>
    <w:rsid w:val="0092756E"/>
    <w:rsid w:val="009D64B4"/>
    <w:rsid w:val="009F7167"/>
    <w:rsid w:val="00A96DD8"/>
    <w:rsid w:val="00AC2AC0"/>
    <w:rsid w:val="00B0055F"/>
    <w:rsid w:val="00B5582C"/>
    <w:rsid w:val="00B66973"/>
    <w:rsid w:val="00BC283E"/>
    <w:rsid w:val="00CB1A7E"/>
    <w:rsid w:val="00D40C8E"/>
    <w:rsid w:val="00D426D3"/>
    <w:rsid w:val="00DD716D"/>
    <w:rsid w:val="00E272F4"/>
    <w:rsid w:val="00E35AF6"/>
    <w:rsid w:val="00E77622"/>
    <w:rsid w:val="00E82776"/>
    <w:rsid w:val="00F16BC1"/>
    <w:rsid w:val="00FC5917"/>
    <w:rsid w:val="00FF4B1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4852BA7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overflowPunct w:val="0"/>
      <w:autoSpaceDE w:val="0"/>
      <w:autoSpaceDN w:val="0"/>
      <w:adjustRightInd w:val="0"/>
      <w:textAlignment w:val="baseline"/>
    </w:pPr>
  </w:style>
  <w:style w:type="paragraph" w:styleId="Heading1">
    <w:name w:val="heading 1"/>
    <w:basedOn w:val="Normal"/>
    <w:next w:val="Normal"/>
    <w:link w:val="Heading1Char"/>
    <w:uiPriority w:val="99"/>
    <w:qFormat/>
    <w:pPr>
      <w:spacing w:before="120" w:after="60"/>
      <w:outlineLvl w:val="0"/>
    </w:pPr>
    <w:rPr>
      <w:rFonts w:ascii="MS Sans Serif" w:hAnsi="MS Sans Serif"/>
      <w:b/>
      <w:sz w:val="28"/>
    </w:rPr>
  </w:style>
  <w:style w:type="paragraph" w:styleId="Heading2">
    <w:name w:val="heading 2"/>
    <w:basedOn w:val="Normal"/>
    <w:next w:val="Normal"/>
    <w:link w:val="Heading2Char"/>
    <w:uiPriority w:val="99"/>
    <w:qFormat/>
    <w:rsid w:val="00093D7E"/>
    <w:pPr>
      <w:keepNext/>
      <w:spacing w:before="120"/>
      <w:outlineLvl w:val="1"/>
    </w:pPr>
    <w:rPr>
      <w:b/>
      <w:sz w:val="28"/>
    </w:rPr>
  </w:style>
  <w:style w:type="paragraph" w:styleId="Heading3">
    <w:name w:val="heading 3"/>
    <w:basedOn w:val="Normal"/>
    <w:next w:val="Normal"/>
    <w:link w:val="Heading3Char"/>
    <w:uiPriority w:val="99"/>
    <w:qFormat/>
    <w:rsid w:val="00E77622"/>
    <w:pPr>
      <w:keepNext/>
      <w:spacing w:before="240" w:after="60"/>
      <w:outlineLvl w:val="2"/>
    </w:pPr>
    <w:rPr>
      <w:sz w:val="24"/>
    </w:rPr>
  </w:style>
  <w:style w:type="paragraph" w:styleId="Heading4">
    <w:name w:val="heading 4"/>
    <w:basedOn w:val="Normal"/>
    <w:next w:val="Normal"/>
    <w:link w:val="Heading4Char"/>
    <w:uiPriority w:val="99"/>
    <w:qFormat/>
    <w:pPr>
      <w:keepNext/>
      <w:spacing w:before="240" w:after="60"/>
      <w:outlineLvl w:val="3"/>
    </w:pPr>
    <w:rPr>
      <w:rFonts w:ascii="Arial" w:hAnsi="Arial"/>
      <w:b/>
      <w:sz w:val="24"/>
    </w:rPr>
  </w:style>
  <w:style w:type="paragraph" w:styleId="Heading5">
    <w:name w:val="heading 5"/>
    <w:basedOn w:val="Normal"/>
    <w:next w:val="Normal"/>
    <w:link w:val="Heading5Char"/>
    <w:uiPriority w:val="99"/>
    <w:qFormat/>
    <w:pPr>
      <w:spacing w:before="240" w:after="60"/>
      <w:outlineLvl w:val="4"/>
    </w:pPr>
    <w:rPr>
      <w:rFonts w:ascii="Arial" w:hAnsi="Arial"/>
      <w:sz w:val="22"/>
    </w:rPr>
  </w:style>
  <w:style w:type="paragraph" w:styleId="Heading6">
    <w:name w:val="heading 6"/>
    <w:basedOn w:val="Normal"/>
    <w:next w:val="Normal"/>
    <w:link w:val="Heading6Char"/>
    <w:uiPriority w:val="99"/>
    <w:qFormat/>
    <w:pPr>
      <w:spacing w:before="240" w:after="60"/>
      <w:outlineLvl w:val="5"/>
    </w:pPr>
    <w:rPr>
      <w:i/>
      <w:sz w:val="22"/>
    </w:rPr>
  </w:style>
  <w:style w:type="paragraph" w:styleId="Heading7">
    <w:name w:val="heading 7"/>
    <w:basedOn w:val="Normal"/>
    <w:next w:val="Normal"/>
    <w:link w:val="Heading7Char"/>
    <w:uiPriority w:val="99"/>
    <w:qFormat/>
    <w:pPr>
      <w:spacing w:before="240" w:after="60"/>
      <w:outlineLvl w:val="6"/>
    </w:pPr>
    <w:rPr>
      <w:rFonts w:ascii="Arial" w:hAnsi="Arial"/>
    </w:rPr>
  </w:style>
  <w:style w:type="paragraph" w:styleId="Heading8">
    <w:name w:val="heading 8"/>
    <w:basedOn w:val="Normal"/>
    <w:next w:val="Normal"/>
    <w:link w:val="Heading8Char"/>
    <w:uiPriority w:val="99"/>
    <w:qFormat/>
    <w:pPr>
      <w:spacing w:before="240" w:after="60"/>
      <w:outlineLvl w:val="7"/>
    </w:pPr>
    <w:rPr>
      <w:rFonts w:ascii="Arial" w:hAnsi="Arial"/>
      <w:i/>
    </w:rPr>
  </w:style>
  <w:style w:type="paragraph" w:styleId="Heading9">
    <w:name w:val="heading 9"/>
    <w:basedOn w:val="Normal"/>
    <w:next w:val="Normal"/>
    <w:link w:val="Heading9Char"/>
    <w:uiPriority w:val="99"/>
    <w:qFormat/>
    <w:p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5BD0"/>
    <w:rPr>
      <w:rFonts w:ascii="MS Sans Serif" w:hAnsi="MS Sans Serif"/>
      <w:b/>
      <w:sz w:val="28"/>
    </w:rPr>
  </w:style>
  <w:style w:type="character" w:customStyle="1" w:styleId="Heading2Char">
    <w:name w:val="Heading 2 Char"/>
    <w:basedOn w:val="DefaultParagraphFont"/>
    <w:link w:val="Heading2"/>
    <w:uiPriority w:val="9"/>
    <w:rsid w:val="007D5BD0"/>
    <w:rPr>
      <w:b/>
      <w:sz w:val="28"/>
    </w:rPr>
  </w:style>
  <w:style w:type="character" w:customStyle="1" w:styleId="Heading3Char">
    <w:name w:val="Heading 3 Char"/>
    <w:basedOn w:val="DefaultParagraphFont"/>
    <w:link w:val="Heading3"/>
    <w:uiPriority w:val="9"/>
    <w:rsid w:val="007D5BD0"/>
    <w:rPr>
      <w:sz w:val="24"/>
    </w:rPr>
  </w:style>
  <w:style w:type="character" w:customStyle="1" w:styleId="Heading4Char">
    <w:name w:val="Heading 4 Char"/>
    <w:basedOn w:val="DefaultParagraphFont"/>
    <w:link w:val="Heading4"/>
    <w:uiPriority w:val="9"/>
    <w:rsid w:val="007D5BD0"/>
    <w:rPr>
      <w:rFonts w:ascii="Arial" w:hAnsi="Arial"/>
      <w:b/>
      <w:sz w:val="24"/>
    </w:rPr>
  </w:style>
  <w:style w:type="character" w:customStyle="1" w:styleId="Heading5Char">
    <w:name w:val="Heading 5 Char"/>
    <w:basedOn w:val="DefaultParagraphFont"/>
    <w:link w:val="Heading5"/>
    <w:uiPriority w:val="9"/>
    <w:rsid w:val="007D5BD0"/>
    <w:rPr>
      <w:rFonts w:ascii="Arial" w:hAnsi="Arial"/>
      <w:sz w:val="22"/>
    </w:rPr>
  </w:style>
  <w:style w:type="character" w:customStyle="1" w:styleId="Heading6Char">
    <w:name w:val="Heading 6 Char"/>
    <w:basedOn w:val="DefaultParagraphFont"/>
    <w:link w:val="Heading6"/>
    <w:uiPriority w:val="9"/>
    <w:rsid w:val="007D5BD0"/>
    <w:rPr>
      <w:i/>
      <w:sz w:val="22"/>
    </w:rPr>
  </w:style>
  <w:style w:type="character" w:customStyle="1" w:styleId="Heading7Char">
    <w:name w:val="Heading 7 Char"/>
    <w:basedOn w:val="DefaultParagraphFont"/>
    <w:link w:val="Heading7"/>
    <w:uiPriority w:val="9"/>
    <w:rsid w:val="007D5BD0"/>
    <w:rPr>
      <w:rFonts w:ascii="Arial" w:hAnsi="Arial"/>
    </w:rPr>
  </w:style>
  <w:style w:type="character" w:customStyle="1" w:styleId="Heading8Char">
    <w:name w:val="Heading 8 Char"/>
    <w:basedOn w:val="DefaultParagraphFont"/>
    <w:link w:val="Heading8"/>
    <w:uiPriority w:val="9"/>
    <w:rsid w:val="007D5BD0"/>
    <w:rPr>
      <w:rFonts w:ascii="Arial" w:hAnsi="Arial"/>
      <w:i/>
    </w:rPr>
  </w:style>
  <w:style w:type="character" w:customStyle="1" w:styleId="Heading9Char">
    <w:name w:val="Heading 9 Char"/>
    <w:basedOn w:val="DefaultParagraphFont"/>
    <w:link w:val="Heading9"/>
    <w:uiPriority w:val="9"/>
    <w:rsid w:val="007D5BD0"/>
    <w:rPr>
      <w:rFonts w:ascii="Arial" w:hAnsi="Arial"/>
      <w:b/>
      <w:i/>
      <w:sz w:val="18"/>
    </w:rPr>
  </w:style>
  <w:style w:type="paragraph" w:customStyle="1" w:styleId="bulletedlist">
    <w:name w:val="bulleted list"/>
    <w:basedOn w:val="Normal"/>
    <w:uiPriority w:val="99"/>
    <w:pPr>
      <w:tabs>
        <w:tab w:val="left" w:pos="720"/>
      </w:tabs>
      <w:ind w:left="720" w:hanging="360"/>
    </w:pPr>
    <w:rPr>
      <w:rFonts w:ascii="MS Sans Serif" w:hAnsi="MS Sans Serif"/>
    </w:rPr>
  </w:style>
  <w:style w:type="paragraph" w:styleId="Header">
    <w:name w:val="header"/>
    <w:basedOn w:val="Normal"/>
    <w:link w:val="HeaderChar"/>
    <w:uiPriority w:val="99"/>
    <w:pPr>
      <w:tabs>
        <w:tab w:val="center" w:pos="4320"/>
        <w:tab w:val="right" w:pos="8640"/>
      </w:tabs>
    </w:pPr>
  </w:style>
  <w:style w:type="character" w:customStyle="1" w:styleId="HeaderChar">
    <w:name w:val="Header Char"/>
    <w:basedOn w:val="DefaultParagraphFont"/>
    <w:link w:val="Header"/>
    <w:uiPriority w:val="99"/>
    <w:semiHidden/>
    <w:rsid w:val="007D5BD0"/>
  </w:style>
  <w:style w:type="paragraph" w:styleId="Footer">
    <w:name w:val="footer"/>
    <w:basedOn w:val="Normal"/>
    <w:link w:val="FooterChar"/>
    <w:uiPriority w:val="99"/>
    <w:pPr>
      <w:tabs>
        <w:tab w:val="center" w:pos="4320"/>
        <w:tab w:val="right" w:pos="8640"/>
      </w:tabs>
    </w:pPr>
  </w:style>
  <w:style w:type="character" w:customStyle="1" w:styleId="FooterChar">
    <w:name w:val="Footer Char"/>
    <w:basedOn w:val="DefaultParagraphFont"/>
    <w:link w:val="Footer"/>
    <w:uiPriority w:val="99"/>
    <w:semiHidden/>
    <w:rsid w:val="007D5BD0"/>
  </w:style>
  <w:style w:type="character" w:styleId="PageNumber">
    <w:name w:val="page number"/>
    <w:basedOn w:val="DefaultParagraphFont"/>
    <w:uiPriority w:val="99"/>
  </w:style>
  <w:style w:type="paragraph" w:styleId="BalloonText">
    <w:name w:val="Balloon Text"/>
    <w:basedOn w:val="Normal"/>
    <w:link w:val="BalloonTextChar"/>
    <w:uiPriority w:val="99"/>
    <w:semiHidden/>
    <w:unhideWhenUsed/>
    <w:rsid w:val="0082557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2557E"/>
    <w:rPr>
      <w:rFonts w:ascii="Lucida Grande" w:hAnsi="Lucida Grande" w:cs="Lucida Grande"/>
      <w:sz w:val="18"/>
      <w:szCs w:val="18"/>
    </w:rPr>
  </w:style>
  <w:style w:type="paragraph" w:styleId="BodyText">
    <w:name w:val="Body Text"/>
    <w:basedOn w:val="Normal"/>
    <w:link w:val="BodyTextChar"/>
    <w:uiPriority w:val="99"/>
    <w:rsid w:val="002C51E9"/>
    <w:pPr>
      <w:overflowPunct/>
      <w:spacing w:before="130"/>
      <w:ind w:firstLine="720"/>
      <w:textAlignment w:val="auto"/>
    </w:pPr>
    <w:rPr>
      <w:rFonts w:ascii="Ottawa" w:eastAsiaTheme="minorEastAsia" w:hAnsi="Ottawa" w:cs="Ottawa"/>
      <w:color w:val="000000"/>
      <w:sz w:val="18"/>
      <w:szCs w:val="18"/>
    </w:rPr>
  </w:style>
  <w:style w:type="character" w:customStyle="1" w:styleId="BodyTextChar">
    <w:name w:val="Body Text Char"/>
    <w:basedOn w:val="DefaultParagraphFont"/>
    <w:link w:val="BodyText"/>
    <w:uiPriority w:val="99"/>
    <w:rsid w:val="002C51E9"/>
    <w:rPr>
      <w:rFonts w:ascii="Ottawa" w:eastAsiaTheme="minorEastAsia" w:hAnsi="Ottawa" w:cs="Ottawa"/>
      <w:color w:val="000000"/>
      <w:sz w:val="18"/>
      <w:szCs w:val="18"/>
    </w:rPr>
  </w:style>
  <w:style w:type="paragraph" w:customStyle="1" w:styleId="Default">
    <w:name w:val="Default"/>
    <w:rsid w:val="002C51E9"/>
    <w:pPr>
      <w:autoSpaceDE w:val="0"/>
      <w:autoSpaceDN w:val="0"/>
      <w:adjustRightInd w:val="0"/>
    </w:pPr>
    <w:rPr>
      <w:rFonts w:ascii="Georgia" w:eastAsiaTheme="minorEastAsia" w:hAnsi="Georgia" w:cs="Georgia"/>
      <w:color w:val="000000"/>
      <w:sz w:val="24"/>
      <w:szCs w:val="24"/>
    </w:rPr>
  </w:style>
  <w:style w:type="paragraph" w:styleId="NormalIndent">
    <w:name w:val="Normal Indent"/>
    <w:basedOn w:val="Normal"/>
    <w:uiPriority w:val="99"/>
    <w:rsid w:val="00BC283E"/>
    <w:pPr>
      <w:spacing w:before="120"/>
      <w:ind w:left="720"/>
    </w:pPr>
    <w:rPr>
      <w:rFonts w:ascii="MS Sans Serif" w:hAnsi="MS Sans Serif"/>
    </w:rPr>
  </w:style>
  <w:style w:type="paragraph" w:styleId="ListParagraph">
    <w:name w:val="List Paragraph"/>
    <w:basedOn w:val="Normal"/>
    <w:uiPriority w:val="34"/>
    <w:qFormat/>
    <w:rsid w:val="00B66973"/>
    <w:pPr>
      <w:ind w:left="720"/>
      <w:contextualSpacing/>
    </w:pPr>
  </w:style>
  <w:style w:type="character" w:customStyle="1" w:styleId="CommentTextChar">
    <w:name w:val="Comment Text Char"/>
    <w:basedOn w:val="DefaultParagraphFont"/>
    <w:link w:val="CommentText"/>
    <w:semiHidden/>
    <w:rsid w:val="007D5BD0"/>
    <w:rPr>
      <w:rFonts w:ascii="Times" w:hAnsi="Times"/>
    </w:rPr>
  </w:style>
  <w:style w:type="paragraph" w:styleId="CommentText">
    <w:name w:val="annotation text"/>
    <w:basedOn w:val="Normal"/>
    <w:link w:val="CommentTextChar"/>
    <w:semiHidden/>
    <w:rsid w:val="007D5BD0"/>
    <w:rPr>
      <w:rFonts w:ascii="Times" w:hAnsi="Times"/>
    </w:rPr>
  </w:style>
  <w:style w:type="paragraph" w:customStyle="1" w:styleId="PageHeading">
    <w:name w:val="Page Heading"/>
    <w:basedOn w:val="Normal"/>
    <w:next w:val="Normal"/>
    <w:rsid w:val="007D5BD0"/>
    <w:rPr>
      <w:b/>
      <w:sz w:val="72"/>
    </w:rPr>
  </w:style>
  <w:style w:type="paragraph" w:customStyle="1" w:styleId="SectionHeading">
    <w:name w:val="Section Heading"/>
    <w:basedOn w:val="Heading1"/>
    <w:next w:val="Normal"/>
    <w:rsid w:val="007D5BD0"/>
    <w:pPr>
      <w:tabs>
        <w:tab w:val="left" w:pos="720"/>
      </w:tabs>
      <w:outlineLvl w:val="9"/>
    </w:pPr>
    <w:rPr>
      <w:rFonts w:ascii="Times New Roman" w:hAnsi="Times New Roman"/>
    </w:rPr>
  </w:style>
  <w:style w:type="paragraph" w:customStyle="1" w:styleId="text">
    <w:name w:val="text"/>
    <w:basedOn w:val="List"/>
    <w:uiPriority w:val="99"/>
    <w:rsid w:val="001F3DF9"/>
  </w:style>
  <w:style w:type="paragraph" w:styleId="List">
    <w:name w:val="List"/>
    <w:basedOn w:val="Normal"/>
    <w:uiPriority w:val="99"/>
    <w:rsid w:val="001F3DF9"/>
    <w:pPr>
      <w:tabs>
        <w:tab w:val="left" w:pos="990"/>
      </w:tabs>
      <w:overflowPunct/>
      <w:spacing w:before="120"/>
      <w:textAlignment w:val="auto"/>
    </w:pPr>
    <w:rPr>
      <w:rFonts w:ascii="MS Serif" w:eastAsiaTheme="minorEastAsia" w:hAnsi="MS Serif" w:cs="MS Serif"/>
    </w:rPr>
  </w:style>
  <w:style w:type="character" w:styleId="LineNumber">
    <w:name w:val="line number"/>
    <w:basedOn w:val="DefaultParagraphFont"/>
    <w:uiPriority w:val="99"/>
    <w:rsid w:val="001F3DF9"/>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overflowPunct w:val="0"/>
      <w:autoSpaceDE w:val="0"/>
      <w:autoSpaceDN w:val="0"/>
      <w:adjustRightInd w:val="0"/>
      <w:textAlignment w:val="baseline"/>
    </w:pPr>
  </w:style>
  <w:style w:type="paragraph" w:styleId="Heading1">
    <w:name w:val="heading 1"/>
    <w:basedOn w:val="Normal"/>
    <w:next w:val="Normal"/>
    <w:link w:val="Heading1Char"/>
    <w:uiPriority w:val="99"/>
    <w:qFormat/>
    <w:pPr>
      <w:spacing w:before="120" w:after="60"/>
      <w:outlineLvl w:val="0"/>
    </w:pPr>
    <w:rPr>
      <w:rFonts w:ascii="MS Sans Serif" w:hAnsi="MS Sans Serif"/>
      <w:b/>
      <w:sz w:val="28"/>
    </w:rPr>
  </w:style>
  <w:style w:type="paragraph" w:styleId="Heading2">
    <w:name w:val="heading 2"/>
    <w:basedOn w:val="Normal"/>
    <w:next w:val="Normal"/>
    <w:link w:val="Heading2Char"/>
    <w:uiPriority w:val="99"/>
    <w:qFormat/>
    <w:rsid w:val="00093D7E"/>
    <w:pPr>
      <w:keepNext/>
      <w:spacing w:before="120"/>
      <w:outlineLvl w:val="1"/>
    </w:pPr>
    <w:rPr>
      <w:b/>
      <w:sz w:val="28"/>
    </w:rPr>
  </w:style>
  <w:style w:type="paragraph" w:styleId="Heading3">
    <w:name w:val="heading 3"/>
    <w:basedOn w:val="Normal"/>
    <w:next w:val="Normal"/>
    <w:link w:val="Heading3Char"/>
    <w:uiPriority w:val="99"/>
    <w:qFormat/>
    <w:rsid w:val="00E77622"/>
    <w:pPr>
      <w:keepNext/>
      <w:spacing w:before="240" w:after="60"/>
      <w:outlineLvl w:val="2"/>
    </w:pPr>
    <w:rPr>
      <w:sz w:val="24"/>
    </w:rPr>
  </w:style>
  <w:style w:type="paragraph" w:styleId="Heading4">
    <w:name w:val="heading 4"/>
    <w:basedOn w:val="Normal"/>
    <w:next w:val="Normal"/>
    <w:link w:val="Heading4Char"/>
    <w:uiPriority w:val="99"/>
    <w:qFormat/>
    <w:pPr>
      <w:keepNext/>
      <w:spacing w:before="240" w:after="60"/>
      <w:outlineLvl w:val="3"/>
    </w:pPr>
    <w:rPr>
      <w:rFonts w:ascii="Arial" w:hAnsi="Arial"/>
      <w:b/>
      <w:sz w:val="24"/>
    </w:rPr>
  </w:style>
  <w:style w:type="paragraph" w:styleId="Heading5">
    <w:name w:val="heading 5"/>
    <w:basedOn w:val="Normal"/>
    <w:next w:val="Normal"/>
    <w:link w:val="Heading5Char"/>
    <w:uiPriority w:val="99"/>
    <w:qFormat/>
    <w:pPr>
      <w:spacing w:before="240" w:after="60"/>
      <w:outlineLvl w:val="4"/>
    </w:pPr>
    <w:rPr>
      <w:rFonts w:ascii="Arial" w:hAnsi="Arial"/>
      <w:sz w:val="22"/>
    </w:rPr>
  </w:style>
  <w:style w:type="paragraph" w:styleId="Heading6">
    <w:name w:val="heading 6"/>
    <w:basedOn w:val="Normal"/>
    <w:next w:val="Normal"/>
    <w:link w:val="Heading6Char"/>
    <w:uiPriority w:val="99"/>
    <w:qFormat/>
    <w:pPr>
      <w:spacing w:before="240" w:after="60"/>
      <w:outlineLvl w:val="5"/>
    </w:pPr>
    <w:rPr>
      <w:i/>
      <w:sz w:val="22"/>
    </w:rPr>
  </w:style>
  <w:style w:type="paragraph" w:styleId="Heading7">
    <w:name w:val="heading 7"/>
    <w:basedOn w:val="Normal"/>
    <w:next w:val="Normal"/>
    <w:link w:val="Heading7Char"/>
    <w:uiPriority w:val="99"/>
    <w:qFormat/>
    <w:pPr>
      <w:spacing w:before="240" w:after="60"/>
      <w:outlineLvl w:val="6"/>
    </w:pPr>
    <w:rPr>
      <w:rFonts w:ascii="Arial" w:hAnsi="Arial"/>
    </w:rPr>
  </w:style>
  <w:style w:type="paragraph" w:styleId="Heading8">
    <w:name w:val="heading 8"/>
    <w:basedOn w:val="Normal"/>
    <w:next w:val="Normal"/>
    <w:link w:val="Heading8Char"/>
    <w:uiPriority w:val="99"/>
    <w:qFormat/>
    <w:pPr>
      <w:spacing w:before="240" w:after="60"/>
      <w:outlineLvl w:val="7"/>
    </w:pPr>
    <w:rPr>
      <w:rFonts w:ascii="Arial" w:hAnsi="Arial"/>
      <w:i/>
    </w:rPr>
  </w:style>
  <w:style w:type="paragraph" w:styleId="Heading9">
    <w:name w:val="heading 9"/>
    <w:basedOn w:val="Normal"/>
    <w:next w:val="Normal"/>
    <w:link w:val="Heading9Char"/>
    <w:uiPriority w:val="99"/>
    <w:qFormat/>
    <w:p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5BD0"/>
    <w:rPr>
      <w:rFonts w:ascii="MS Sans Serif" w:hAnsi="MS Sans Serif"/>
      <w:b/>
      <w:sz w:val="28"/>
    </w:rPr>
  </w:style>
  <w:style w:type="character" w:customStyle="1" w:styleId="Heading2Char">
    <w:name w:val="Heading 2 Char"/>
    <w:basedOn w:val="DefaultParagraphFont"/>
    <w:link w:val="Heading2"/>
    <w:uiPriority w:val="9"/>
    <w:rsid w:val="007D5BD0"/>
    <w:rPr>
      <w:b/>
      <w:sz w:val="28"/>
    </w:rPr>
  </w:style>
  <w:style w:type="character" w:customStyle="1" w:styleId="Heading3Char">
    <w:name w:val="Heading 3 Char"/>
    <w:basedOn w:val="DefaultParagraphFont"/>
    <w:link w:val="Heading3"/>
    <w:uiPriority w:val="9"/>
    <w:rsid w:val="007D5BD0"/>
    <w:rPr>
      <w:sz w:val="24"/>
    </w:rPr>
  </w:style>
  <w:style w:type="character" w:customStyle="1" w:styleId="Heading4Char">
    <w:name w:val="Heading 4 Char"/>
    <w:basedOn w:val="DefaultParagraphFont"/>
    <w:link w:val="Heading4"/>
    <w:uiPriority w:val="9"/>
    <w:rsid w:val="007D5BD0"/>
    <w:rPr>
      <w:rFonts w:ascii="Arial" w:hAnsi="Arial"/>
      <w:b/>
      <w:sz w:val="24"/>
    </w:rPr>
  </w:style>
  <w:style w:type="character" w:customStyle="1" w:styleId="Heading5Char">
    <w:name w:val="Heading 5 Char"/>
    <w:basedOn w:val="DefaultParagraphFont"/>
    <w:link w:val="Heading5"/>
    <w:uiPriority w:val="9"/>
    <w:rsid w:val="007D5BD0"/>
    <w:rPr>
      <w:rFonts w:ascii="Arial" w:hAnsi="Arial"/>
      <w:sz w:val="22"/>
    </w:rPr>
  </w:style>
  <w:style w:type="character" w:customStyle="1" w:styleId="Heading6Char">
    <w:name w:val="Heading 6 Char"/>
    <w:basedOn w:val="DefaultParagraphFont"/>
    <w:link w:val="Heading6"/>
    <w:uiPriority w:val="9"/>
    <w:rsid w:val="007D5BD0"/>
    <w:rPr>
      <w:i/>
      <w:sz w:val="22"/>
    </w:rPr>
  </w:style>
  <w:style w:type="character" w:customStyle="1" w:styleId="Heading7Char">
    <w:name w:val="Heading 7 Char"/>
    <w:basedOn w:val="DefaultParagraphFont"/>
    <w:link w:val="Heading7"/>
    <w:uiPriority w:val="9"/>
    <w:rsid w:val="007D5BD0"/>
    <w:rPr>
      <w:rFonts w:ascii="Arial" w:hAnsi="Arial"/>
    </w:rPr>
  </w:style>
  <w:style w:type="character" w:customStyle="1" w:styleId="Heading8Char">
    <w:name w:val="Heading 8 Char"/>
    <w:basedOn w:val="DefaultParagraphFont"/>
    <w:link w:val="Heading8"/>
    <w:uiPriority w:val="9"/>
    <w:rsid w:val="007D5BD0"/>
    <w:rPr>
      <w:rFonts w:ascii="Arial" w:hAnsi="Arial"/>
      <w:i/>
    </w:rPr>
  </w:style>
  <w:style w:type="character" w:customStyle="1" w:styleId="Heading9Char">
    <w:name w:val="Heading 9 Char"/>
    <w:basedOn w:val="DefaultParagraphFont"/>
    <w:link w:val="Heading9"/>
    <w:uiPriority w:val="9"/>
    <w:rsid w:val="007D5BD0"/>
    <w:rPr>
      <w:rFonts w:ascii="Arial" w:hAnsi="Arial"/>
      <w:b/>
      <w:i/>
      <w:sz w:val="18"/>
    </w:rPr>
  </w:style>
  <w:style w:type="paragraph" w:customStyle="1" w:styleId="bulletedlist">
    <w:name w:val="bulleted list"/>
    <w:basedOn w:val="Normal"/>
    <w:uiPriority w:val="99"/>
    <w:pPr>
      <w:tabs>
        <w:tab w:val="left" w:pos="720"/>
      </w:tabs>
      <w:ind w:left="720" w:hanging="360"/>
    </w:pPr>
    <w:rPr>
      <w:rFonts w:ascii="MS Sans Serif" w:hAnsi="MS Sans Serif"/>
    </w:rPr>
  </w:style>
  <w:style w:type="paragraph" w:styleId="Header">
    <w:name w:val="header"/>
    <w:basedOn w:val="Normal"/>
    <w:link w:val="HeaderChar"/>
    <w:uiPriority w:val="99"/>
    <w:pPr>
      <w:tabs>
        <w:tab w:val="center" w:pos="4320"/>
        <w:tab w:val="right" w:pos="8640"/>
      </w:tabs>
    </w:pPr>
  </w:style>
  <w:style w:type="character" w:customStyle="1" w:styleId="HeaderChar">
    <w:name w:val="Header Char"/>
    <w:basedOn w:val="DefaultParagraphFont"/>
    <w:link w:val="Header"/>
    <w:uiPriority w:val="99"/>
    <w:semiHidden/>
    <w:rsid w:val="007D5BD0"/>
  </w:style>
  <w:style w:type="paragraph" w:styleId="Footer">
    <w:name w:val="footer"/>
    <w:basedOn w:val="Normal"/>
    <w:link w:val="FooterChar"/>
    <w:uiPriority w:val="99"/>
    <w:pPr>
      <w:tabs>
        <w:tab w:val="center" w:pos="4320"/>
        <w:tab w:val="right" w:pos="8640"/>
      </w:tabs>
    </w:pPr>
  </w:style>
  <w:style w:type="character" w:customStyle="1" w:styleId="FooterChar">
    <w:name w:val="Footer Char"/>
    <w:basedOn w:val="DefaultParagraphFont"/>
    <w:link w:val="Footer"/>
    <w:uiPriority w:val="99"/>
    <w:semiHidden/>
    <w:rsid w:val="007D5BD0"/>
  </w:style>
  <w:style w:type="character" w:styleId="PageNumber">
    <w:name w:val="page number"/>
    <w:basedOn w:val="DefaultParagraphFont"/>
    <w:uiPriority w:val="99"/>
  </w:style>
  <w:style w:type="paragraph" w:styleId="BalloonText">
    <w:name w:val="Balloon Text"/>
    <w:basedOn w:val="Normal"/>
    <w:link w:val="BalloonTextChar"/>
    <w:uiPriority w:val="99"/>
    <w:semiHidden/>
    <w:unhideWhenUsed/>
    <w:rsid w:val="0082557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2557E"/>
    <w:rPr>
      <w:rFonts w:ascii="Lucida Grande" w:hAnsi="Lucida Grande" w:cs="Lucida Grande"/>
      <w:sz w:val="18"/>
      <w:szCs w:val="18"/>
    </w:rPr>
  </w:style>
  <w:style w:type="paragraph" w:styleId="BodyText">
    <w:name w:val="Body Text"/>
    <w:basedOn w:val="Normal"/>
    <w:link w:val="BodyTextChar"/>
    <w:uiPriority w:val="99"/>
    <w:rsid w:val="002C51E9"/>
    <w:pPr>
      <w:overflowPunct/>
      <w:spacing w:before="130"/>
      <w:ind w:firstLine="720"/>
      <w:textAlignment w:val="auto"/>
    </w:pPr>
    <w:rPr>
      <w:rFonts w:ascii="Ottawa" w:eastAsiaTheme="minorEastAsia" w:hAnsi="Ottawa" w:cs="Ottawa"/>
      <w:color w:val="000000"/>
      <w:sz w:val="18"/>
      <w:szCs w:val="18"/>
    </w:rPr>
  </w:style>
  <w:style w:type="character" w:customStyle="1" w:styleId="BodyTextChar">
    <w:name w:val="Body Text Char"/>
    <w:basedOn w:val="DefaultParagraphFont"/>
    <w:link w:val="BodyText"/>
    <w:uiPriority w:val="99"/>
    <w:rsid w:val="002C51E9"/>
    <w:rPr>
      <w:rFonts w:ascii="Ottawa" w:eastAsiaTheme="minorEastAsia" w:hAnsi="Ottawa" w:cs="Ottawa"/>
      <w:color w:val="000000"/>
      <w:sz w:val="18"/>
      <w:szCs w:val="18"/>
    </w:rPr>
  </w:style>
  <w:style w:type="paragraph" w:customStyle="1" w:styleId="Default">
    <w:name w:val="Default"/>
    <w:rsid w:val="002C51E9"/>
    <w:pPr>
      <w:autoSpaceDE w:val="0"/>
      <w:autoSpaceDN w:val="0"/>
      <w:adjustRightInd w:val="0"/>
    </w:pPr>
    <w:rPr>
      <w:rFonts w:ascii="Georgia" w:eastAsiaTheme="minorEastAsia" w:hAnsi="Georgia" w:cs="Georgia"/>
      <w:color w:val="000000"/>
      <w:sz w:val="24"/>
      <w:szCs w:val="24"/>
    </w:rPr>
  </w:style>
  <w:style w:type="paragraph" w:styleId="NormalIndent">
    <w:name w:val="Normal Indent"/>
    <w:basedOn w:val="Normal"/>
    <w:uiPriority w:val="99"/>
    <w:rsid w:val="00BC283E"/>
    <w:pPr>
      <w:spacing w:before="120"/>
      <w:ind w:left="720"/>
    </w:pPr>
    <w:rPr>
      <w:rFonts w:ascii="MS Sans Serif" w:hAnsi="MS Sans Serif"/>
    </w:rPr>
  </w:style>
  <w:style w:type="paragraph" w:styleId="ListParagraph">
    <w:name w:val="List Paragraph"/>
    <w:basedOn w:val="Normal"/>
    <w:uiPriority w:val="34"/>
    <w:qFormat/>
    <w:rsid w:val="00B66973"/>
    <w:pPr>
      <w:ind w:left="720"/>
      <w:contextualSpacing/>
    </w:pPr>
  </w:style>
  <w:style w:type="character" w:customStyle="1" w:styleId="CommentTextChar">
    <w:name w:val="Comment Text Char"/>
    <w:basedOn w:val="DefaultParagraphFont"/>
    <w:link w:val="CommentText"/>
    <w:semiHidden/>
    <w:rsid w:val="007D5BD0"/>
    <w:rPr>
      <w:rFonts w:ascii="Times" w:hAnsi="Times"/>
    </w:rPr>
  </w:style>
  <w:style w:type="paragraph" w:styleId="CommentText">
    <w:name w:val="annotation text"/>
    <w:basedOn w:val="Normal"/>
    <w:link w:val="CommentTextChar"/>
    <w:semiHidden/>
    <w:rsid w:val="007D5BD0"/>
    <w:rPr>
      <w:rFonts w:ascii="Times" w:hAnsi="Times"/>
    </w:rPr>
  </w:style>
  <w:style w:type="paragraph" w:customStyle="1" w:styleId="PageHeading">
    <w:name w:val="Page Heading"/>
    <w:basedOn w:val="Normal"/>
    <w:next w:val="Normal"/>
    <w:rsid w:val="007D5BD0"/>
    <w:rPr>
      <w:b/>
      <w:sz w:val="72"/>
    </w:rPr>
  </w:style>
  <w:style w:type="paragraph" w:customStyle="1" w:styleId="SectionHeading">
    <w:name w:val="Section Heading"/>
    <w:basedOn w:val="Heading1"/>
    <w:next w:val="Normal"/>
    <w:rsid w:val="007D5BD0"/>
    <w:pPr>
      <w:tabs>
        <w:tab w:val="left" w:pos="720"/>
      </w:tabs>
      <w:outlineLvl w:val="9"/>
    </w:pPr>
    <w:rPr>
      <w:rFonts w:ascii="Times New Roman" w:hAnsi="Times New Roman"/>
    </w:rPr>
  </w:style>
  <w:style w:type="paragraph" w:customStyle="1" w:styleId="text">
    <w:name w:val="text"/>
    <w:basedOn w:val="List"/>
    <w:uiPriority w:val="99"/>
    <w:rsid w:val="001F3DF9"/>
  </w:style>
  <w:style w:type="paragraph" w:styleId="List">
    <w:name w:val="List"/>
    <w:basedOn w:val="Normal"/>
    <w:uiPriority w:val="99"/>
    <w:rsid w:val="001F3DF9"/>
    <w:pPr>
      <w:tabs>
        <w:tab w:val="left" w:pos="990"/>
      </w:tabs>
      <w:overflowPunct/>
      <w:spacing w:before="120"/>
      <w:textAlignment w:val="auto"/>
    </w:pPr>
    <w:rPr>
      <w:rFonts w:ascii="MS Serif" w:eastAsiaTheme="minorEastAsia" w:hAnsi="MS Serif" w:cs="MS Serif"/>
    </w:rPr>
  </w:style>
  <w:style w:type="character" w:styleId="LineNumber">
    <w:name w:val="line number"/>
    <w:basedOn w:val="DefaultParagraphFont"/>
    <w:uiPriority w:val="99"/>
    <w:rsid w:val="001F3D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0604603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50.wmf"/><Relationship Id="rId107" Type="http://schemas.openxmlformats.org/officeDocument/2006/relationships/oleObject" Target="embeddings/oleObject49.bin"/><Relationship Id="rId108" Type="http://schemas.openxmlformats.org/officeDocument/2006/relationships/image" Target="media/image51.wmf"/><Relationship Id="rId109" Type="http://schemas.openxmlformats.org/officeDocument/2006/relationships/oleObject" Target="embeddings/oleObject50.bin"/><Relationship Id="rId70" Type="http://schemas.openxmlformats.org/officeDocument/2006/relationships/image" Target="media/image32.wmf"/><Relationship Id="rId71" Type="http://schemas.openxmlformats.org/officeDocument/2006/relationships/oleObject" Target="embeddings/oleObject31.bin"/><Relationship Id="rId72" Type="http://schemas.openxmlformats.org/officeDocument/2006/relationships/image" Target="media/image33.wmf"/><Relationship Id="rId73" Type="http://schemas.openxmlformats.org/officeDocument/2006/relationships/oleObject" Target="embeddings/oleObject32.bin"/><Relationship Id="rId74" Type="http://schemas.openxmlformats.org/officeDocument/2006/relationships/image" Target="media/image34.wmf"/><Relationship Id="rId75" Type="http://schemas.openxmlformats.org/officeDocument/2006/relationships/oleObject" Target="embeddings/oleObject33.bin"/><Relationship Id="rId76" Type="http://schemas.openxmlformats.org/officeDocument/2006/relationships/image" Target="media/image35.emf"/><Relationship Id="rId77" Type="http://schemas.openxmlformats.org/officeDocument/2006/relationships/oleObject" Target="embeddings/oleObject34.bin"/><Relationship Id="rId78" Type="http://schemas.openxmlformats.org/officeDocument/2006/relationships/image" Target="media/image36.emf"/><Relationship Id="rId79" Type="http://schemas.openxmlformats.org/officeDocument/2006/relationships/oleObject" Target="embeddings/oleObject35.bin"/><Relationship Id="rId170" Type="http://schemas.openxmlformats.org/officeDocument/2006/relationships/image" Target="media/image82.wmf"/><Relationship Id="rId171" Type="http://schemas.openxmlformats.org/officeDocument/2006/relationships/oleObject" Target="embeddings/oleObject80.bin"/><Relationship Id="rId172" Type="http://schemas.openxmlformats.org/officeDocument/2006/relationships/image" Target="media/image83.wmf"/><Relationship Id="rId173" Type="http://schemas.openxmlformats.org/officeDocument/2006/relationships/oleObject" Target="embeddings/oleObject81.bin"/><Relationship Id="rId174" Type="http://schemas.openxmlformats.org/officeDocument/2006/relationships/image" Target="media/image84.wmf"/><Relationship Id="rId175" Type="http://schemas.openxmlformats.org/officeDocument/2006/relationships/oleObject" Target="embeddings/oleObject82.bin"/><Relationship Id="rId176" Type="http://schemas.openxmlformats.org/officeDocument/2006/relationships/image" Target="media/image85.wmf"/><Relationship Id="rId177" Type="http://schemas.openxmlformats.org/officeDocument/2006/relationships/oleObject" Target="embeddings/oleObject83.bin"/><Relationship Id="rId178" Type="http://schemas.openxmlformats.org/officeDocument/2006/relationships/image" Target="media/image86.wmf"/><Relationship Id="rId179" Type="http://schemas.openxmlformats.org/officeDocument/2006/relationships/oleObject" Target="embeddings/oleObject84.bin"/><Relationship Id="rId260" Type="http://schemas.openxmlformats.org/officeDocument/2006/relationships/image" Target="media/image127.wmf"/><Relationship Id="rId10" Type="http://schemas.openxmlformats.org/officeDocument/2006/relationships/image" Target="media/image2.wmf"/><Relationship Id="rId11" Type="http://schemas.openxmlformats.org/officeDocument/2006/relationships/oleObject" Target="embeddings/oleObject1.bin"/><Relationship Id="rId12" Type="http://schemas.openxmlformats.org/officeDocument/2006/relationships/image" Target="media/image3.wmf"/><Relationship Id="rId13" Type="http://schemas.openxmlformats.org/officeDocument/2006/relationships/oleObject" Target="embeddings/oleObject2.bin"/><Relationship Id="rId14" Type="http://schemas.openxmlformats.org/officeDocument/2006/relationships/image" Target="media/image4.emf"/><Relationship Id="rId15" Type="http://schemas.openxmlformats.org/officeDocument/2006/relationships/oleObject" Target="embeddings/oleObject3.bin"/><Relationship Id="rId16" Type="http://schemas.openxmlformats.org/officeDocument/2006/relationships/image" Target="media/image5.wmf"/><Relationship Id="rId17" Type="http://schemas.openxmlformats.org/officeDocument/2006/relationships/oleObject" Target="embeddings/oleObject4.bin"/><Relationship Id="rId18" Type="http://schemas.openxmlformats.org/officeDocument/2006/relationships/image" Target="media/image6.wmf"/><Relationship Id="rId19" Type="http://schemas.openxmlformats.org/officeDocument/2006/relationships/oleObject" Target="embeddings/oleObject5.bin"/><Relationship Id="rId261" Type="http://schemas.openxmlformats.org/officeDocument/2006/relationships/oleObject" Target="embeddings/oleObject123.bin"/><Relationship Id="rId262" Type="http://schemas.openxmlformats.org/officeDocument/2006/relationships/image" Target="media/image128.wmf"/><Relationship Id="rId263" Type="http://schemas.openxmlformats.org/officeDocument/2006/relationships/oleObject" Target="embeddings/oleObject124.bin"/><Relationship Id="rId264" Type="http://schemas.openxmlformats.org/officeDocument/2006/relationships/image" Target="media/image129.emf"/><Relationship Id="rId110" Type="http://schemas.openxmlformats.org/officeDocument/2006/relationships/image" Target="media/image52.wmf"/><Relationship Id="rId111" Type="http://schemas.openxmlformats.org/officeDocument/2006/relationships/oleObject" Target="embeddings/oleObject51.bin"/><Relationship Id="rId112" Type="http://schemas.openxmlformats.org/officeDocument/2006/relationships/image" Target="media/image53.wmf"/><Relationship Id="rId113" Type="http://schemas.openxmlformats.org/officeDocument/2006/relationships/oleObject" Target="embeddings/oleObject52.bin"/><Relationship Id="rId114" Type="http://schemas.openxmlformats.org/officeDocument/2006/relationships/image" Target="media/image54.wmf"/><Relationship Id="rId115" Type="http://schemas.openxmlformats.org/officeDocument/2006/relationships/oleObject" Target="embeddings/oleObject53.bin"/><Relationship Id="rId116" Type="http://schemas.openxmlformats.org/officeDocument/2006/relationships/image" Target="media/image55.wmf"/><Relationship Id="rId117" Type="http://schemas.openxmlformats.org/officeDocument/2006/relationships/oleObject" Target="embeddings/oleObject54.bin"/><Relationship Id="rId118" Type="http://schemas.openxmlformats.org/officeDocument/2006/relationships/image" Target="media/image56.wmf"/><Relationship Id="rId119" Type="http://schemas.openxmlformats.org/officeDocument/2006/relationships/oleObject" Target="embeddings/oleObject55.bin"/><Relationship Id="rId200" Type="http://schemas.openxmlformats.org/officeDocument/2006/relationships/image" Target="media/image97.wmf"/><Relationship Id="rId201" Type="http://schemas.openxmlformats.org/officeDocument/2006/relationships/oleObject" Target="embeddings/oleObject95.bin"/><Relationship Id="rId202" Type="http://schemas.openxmlformats.org/officeDocument/2006/relationships/image" Target="media/image98.wmf"/><Relationship Id="rId203" Type="http://schemas.openxmlformats.org/officeDocument/2006/relationships/oleObject" Target="embeddings/oleObject96.bin"/><Relationship Id="rId204" Type="http://schemas.openxmlformats.org/officeDocument/2006/relationships/image" Target="media/image99.wmf"/><Relationship Id="rId205" Type="http://schemas.openxmlformats.org/officeDocument/2006/relationships/oleObject" Target="embeddings/oleObject97.bin"/><Relationship Id="rId206" Type="http://schemas.openxmlformats.org/officeDocument/2006/relationships/image" Target="media/image100.wmf"/><Relationship Id="rId207" Type="http://schemas.openxmlformats.org/officeDocument/2006/relationships/oleObject" Target="embeddings/oleObject98.bin"/><Relationship Id="rId208" Type="http://schemas.openxmlformats.org/officeDocument/2006/relationships/image" Target="media/image101.wmf"/><Relationship Id="rId209" Type="http://schemas.openxmlformats.org/officeDocument/2006/relationships/oleObject" Target="embeddings/oleObject99.bin"/><Relationship Id="rId265" Type="http://schemas.openxmlformats.org/officeDocument/2006/relationships/oleObject" Target="embeddings/oleObject125.bin"/><Relationship Id="rId266" Type="http://schemas.openxmlformats.org/officeDocument/2006/relationships/image" Target="media/image130.emf"/><Relationship Id="rId267" Type="http://schemas.openxmlformats.org/officeDocument/2006/relationships/oleObject" Target="embeddings/oleObject126.bin"/><Relationship Id="rId268" Type="http://schemas.openxmlformats.org/officeDocument/2006/relationships/image" Target="media/image131.emf"/><Relationship Id="rId269" Type="http://schemas.openxmlformats.org/officeDocument/2006/relationships/oleObject" Target="embeddings/oleObject127.bin"/><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80" Type="http://schemas.openxmlformats.org/officeDocument/2006/relationships/image" Target="media/image37.emf"/><Relationship Id="rId81" Type="http://schemas.openxmlformats.org/officeDocument/2006/relationships/oleObject" Target="embeddings/oleObject36.bin"/><Relationship Id="rId82" Type="http://schemas.openxmlformats.org/officeDocument/2006/relationships/image" Target="media/image38.emf"/><Relationship Id="rId83" Type="http://schemas.openxmlformats.org/officeDocument/2006/relationships/oleObject" Target="embeddings/oleObject37.bin"/><Relationship Id="rId84" Type="http://schemas.openxmlformats.org/officeDocument/2006/relationships/image" Target="media/image39.emf"/><Relationship Id="rId85" Type="http://schemas.openxmlformats.org/officeDocument/2006/relationships/oleObject" Target="embeddings/oleObject38.bin"/><Relationship Id="rId86" Type="http://schemas.openxmlformats.org/officeDocument/2006/relationships/image" Target="media/image40.emf"/><Relationship Id="rId87" Type="http://schemas.openxmlformats.org/officeDocument/2006/relationships/oleObject" Target="embeddings/oleObject39.bin"/><Relationship Id="rId88" Type="http://schemas.openxmlformats.org/officeDocument/2006/relationships/image" Target="media/image41.wmf"/><Relationship Id="rId89" Type="http://schemas.openxmlformats.org/officeDocument/2006/relationships/oleObject" Target="embeddings/oleObject40.bin"/><Relationship Id="rId180" Type="http://schemas.openxmlformats.org/officeDocument/2006/relationships/image" Target="media/image87.wmf"/><Relationship Id="rId181" Type="http://schemas.openxmlformats.org/officeDocument/2006/relationships/oleObject" Target="embeddings/oleObject85.bin"/><Relationship Id="rId182" Type="http://schemas.openxmlformats.org/officeDocument/2006/relationships/image" Target="media/image88.wmf"/><Relationship Id="rId183" Type="http://schemas.openxmlformats.org/officeDocument/2006/relationships/oleObject" Target="embeddings/oleObject86.bin"/><Relationship Id="rId184" Type="http://schemas.openxmlformats.org/officeDocument/2006/relationships/image" Target="media/image89.wmf"/><Relationship Id="rId185" Type="http://schemas.openxmlformats.org/officeDocument/2006/relationships/oleObject" Target="embeddings/oleObject87.bin"/><Relationship Id="rId186" Type="http://schemas.openxmlformats.org/officeDocument/2006/relationships/image" Target="media/image90.wmf"/><Relationship Id="rId187" Type="http://schemas.openxmlformats.org/officeDocument/2006/relationships/oleObject" Target="embeddings/oleObject88.bin"/><Relationship Id="rId188" Type="http://schemas.openxmlformats.org/officeDocument/2006/relationships/image" Target="media/image91.wmf"/><Relationship Id="rId189" Type="http://schemas.openxmlformats.org/officeDocument/2006/relationships/oleObject" Target="embeddings/oleObject89.bin"/><Relationship Id="rId270" Type="http://schemas.openxmlformats.org/officeDocument/2006/relationships/image" Target="media/image132.emf"/><Relationship Id="rId20" Type="http://schemas.openxmlformats.org/officeDocument/2006/relationships/image" Target="media/image7.wmf"/><Relationship Id="rId21" Type="http://schemas.openxmlformats.org/officeDocument/2006/relationships/oleObject" Target="embeddings/oleObject6.bin"/><Relationship Id="rId22" Type="http://schemas.openxmlformats.org/officeDocument/2006/relationships/image" Target="media/image8.wmf"/><Relationship Id="rId23" Type="http://schemas.openxmlformats.org/officeDocument/2006/relationships/oleObject" Target="embeddings/oleObject7.bin"/><Relationship Id="rId24" Type="http://schemas.openxmlformats.org/officeDocument/2006/relationships/image" Target="media/image9.wmf"/><Relationship Id="rId25" Type="http://schemas.openxmlformats.org/officeDocument/2006/relationships/oleObject" Target="embeddings/oleObject8.bin"/><Relationship Id="rId26" Type="http://schemas.openxmlformats.org/officeDocument/2006/relationships/image" Target="media/image10.emf"/><Relationship Id="rId27" Type="http://schemas.openxmlformats.org/officeDocument/2006/relationships/oleObject" Target="embeddings/oleObject9.bin"/><Relationship Id="rId28" Type="http://schemas.openxmlformats.org/officeDocument/2006/relationships/image" Target="media/image11.emf"/><Relationship Id="rId29" Type="http://schemas.openxmlformats.org/officeDocument/2006/relationships/oleObject" Target="embeddings/oleObject10.bin"/><Relationship Id="rId271" Type="http://schemas.openxmlformats.org/officeDocument/2006/relationships/oleObject" Target="embeddings/oleObject128.bin"/><Relationship Id="rId272" Type="http://schemas.openxmlformats.org/officeDocument/2006/relationships/image" Target="media/image133.wmf"/><Relationship Id="rId273" Type="http://schemas.openxmlformats.org/officeDocument/2006/relationships/oleObject" Target="embeddings/oleObject129.bin"/><Relationship Id="rId274" Type="http://schemas.openxmlformats.org/officeDocument/2006/relationships/image" Target="media/image134.wmf"/><Relationship Id="rId120" Type="http://schemas.openxmlformats.org/officeDocument/2006/relationships/image" Target="media/image57.wmf"/><Relationship Id="rId121" Type="http://schemas.openxmlformats.org/officeDocument/2006/relationships/oleObject" Target="embeddings/oleObject56.bin"/><Relationship Id="rId122" Type="http://schemas.openxmlformats.org/officeDocument/2006/relationships/image" Target="media/image58.emf"/><Relationship Id="rId123" Type="http://schemas.openxmlformats.org/officeDocument/2006/relationships/oleObject" Target="embeddings/oleObject57.bin"/><Relationship Id="rId124" Type="http://schemas.openxmlformats.org/officeDocument/2006/relationships/image" Target="media/image59.emf"/><Relationship Id="rId125" Type="http://schemas.openxmlformats.org/officeDocument/2006/relationships/oleObject" Target="embeddings/oleObject58.bin"/><Relationship Id="rId126" Type="http://schemas.openxmlformats.org/officeDocument/2006/relationships/image" Target="media/image60.emf"/><Relationship Id="rId127" Type="http://schemas.openxmlformats.org/officeDocument/2006/relationships/oleObject" Target="embeddings/oleObject59.bin"/><Relationship Id="rId128" Type="http://schemas.openxmlformats.org/officeDocument/2006/relationships/image" Target="media/image61.wmf"/><Relationship Id="rId129" Type="http://schemas.openxmlformats.org/officeDocument/2006/relationships/oleObject" Target="embeddings/oleObject60.bin"/><Relationship Id="rId210" Type="http://schemas.openxmlformats.org/officeDocument/2006/relationships/image" Target="media/image102.wmf"/><Relationship Id="rId211" Type="http://schemas.openxmlformats.org/officeDocument/2006/relationships/oleObject" Target="embeddings/oleObject100.bin"/><Relationship Id="rId212" Type="http://schemas.openxmlformats.org/officeDocument/2006/relationships/image" Target="media/image103.wmf"/><Relationship Id="rId213" Type="http://schemas.openxmlformats.org/officeDocument/2006/relationships/oleObject" Target="embeddings/Microsoft_Word_97_-_2004_Document2.doc"/><Relationship Id="rId214" Type="http://schemas.openxmlformats.org/officeDocument/2006/relationships/image" Target="media/image104.emf"/><Relationship Id="rId215" Type="http://schemas.openxmlformats.org/officeDocument/2006/relationships/oleObject" Target="embeddings/oleObject101.bin"/><Relationship Id="rId216" Type="http://schemas.openxmlformats.org/officeDocument/2006/relationships/image" Target="media/image105.wmf"/><Relationship Id="rId217" Type="http://schemas.openxmlformats.org/officeDocument/2006/relationships/oleObject" Target="embeddings/Microsoft_Word_97_-_2004_Document3.doc"/><Relationship Id="rId218" Type="http://schemas.openxmlformats.org/officeDocument/2006/relationships/image" Target="media/image106.emf"/><Relationship Id="rId219" Type="http://schemas.openxmlformats.org/officeDocument/2006/relationships/oleObject" Target="embeddings/oleObject102.bin"/><Relationship Id="rId275" Type="http://schemas.openxmlformats.org/officeDocument/2006/relationships/oleObject" Target="embeddings/oleObject130.bin"/><Relationship Id="rId276" Type="http://schemas.openxmlformats.org/officeDocument/2006/relationships/image" Target="media/image135.wmf"/><Relationship Id="rId277" Type="http://schemas.openxmlformats.org/officeDocument/2006/relationships/oleObject" Target="embeddings/oleObject131.bin"/><Relationship Id="rId278" Type="http://schemas.openxmlformats.org/officeDocument/2006/relationships/image" Target="media/image136.wmf"/><Relationship Id="rId279" Type="http://schemas.openxmlformats.org/officeDocument/2006/relationships/oleObject" Target="embeddings/oleObject132.bin"/><Relationship Id="rId300" Type="http://schemas.openxmlformats.org/officeDocument/2006/relationships/image" Target="media/image147.wmf"/><Relationship Id="rId301" Type="http://schemas.openxmlformats.org/officeDocument/2006/relationships/oleObject" Target="embeddings/Microsoft_Excel_97_-_2004_Worksheet6.xls"/><Relationship Id="rId302" Type="http://schemas.openxmlformats.org/officeDocument/2006/relationships/image" Target="media/image148.wmf"/><Relationship Id="rId303" Type="http://schemas.openxmlformats.org/officeDocument/2006/relationships/oleObject" Target="embeddings/oleObject141.bin"/><Relationship Id="rId304" Type="http://schemas.openxmlformats.org/officeDocument/2006/relationships/header" Target="header1.xml"/><Relationship Id="rId305" Type="http://schemas.openxmlformats.org/officeDocument/2006/relationships/header" Target="header2.xml"/><Relationship Id="rId306" Type="http://schemas.openxmlformats.org/officeDocument/2006/relationships/footer" Target="footer1.xml"/><Relationship Id="rId307" Type="http://schemas.openxmlformats.org/officeDocument/2006/relationships/footer" Target="footer2.xml"/><Relationship Id="rId308" Type="http://schemas.openxmlformats.org/officeDocument/2006/relationships/fontTable" Target="fontTable.xml"/><Relationship Id="rId309" Type="http://schemas.openxmlformats.org/officeDocument/2006/relationships/theme" Target="theme/theme1.xml"/><Relationship Id="rId90" Type="http://schemas.openxmlformats.org/officeDocument/2006/relationships/image" Target="media/image42.wmf"/><Relationship Id="rId91" Type="http://schemas.openxmlformats.org/officeDocument/2006/relationships/oleObject" Target="embeddings/oleObject41.bin"/><Relationship Id="rId92" Type="http://schemas.openxmlformats.org/officeDocument/2006/relationships/image" Target="media/image43.emf"/><Relationship Id="rId93" Type="http://schemas.openxmlformats.org/officeDocument/2006/relationships/oleObject" Target="embeddings/oleObject42.bin"/><Relationship Id="rId94" Type="http://schemas.openxmlformats.org/officeDocument/2006/relationships/image" Target="media/image44.emf"/><Relationship Id="rId95" Type="http://schemas.openxmlformats.org/officeDocument/2006/relationships/oleObject" Target="embeddings/oleObject43.bin"/><Relationship Id="rId96" Type="http://schemas.openxmlformats.org/officeDocument/2006/relationships/image" Target="media/image45.wmf"/><Relationship Id="rId97" Type="http://schemas.openxmlformats.org/officeDocument/2006/relationships/oleObject" Target="embeddings/oleObject44.bin"/><Relationship Id="rId98" Type="http://schemas.openxmlformats.org/officeDocument/2006/relationships/image" Target="media/image46.wmf"/><Relationship Id="rId99" Type="http://schemas.openxmlformats.org/officeDocument/2006/relationships/oleObject" Target="embeddings/oleObject45.bin"/><Relationship Id="rId190" Type="http://schemas.openxmlformats.org/officeDocument/2006/relationships/image" Target="media/image92.wmf"/><Relationship Id="rId191" Type="http://schemas.openxmlformats.org/officeDocument/2006/relationships/oleObject" Target="embeddings/oleObject90.bin"/><Relationship Id="rId192" Type="http://schemas.openxmlformats.org/officeDocument/2006/relationships/image" Target="media/image93.wmf"/><Relationship Id="rId193" Type="http://schemas.openxmlformats.org/officeDocument/2006/relationships/oleObject" Target="embeddings/oleObject91.bin"/><Relationship Id="rId194" Type="http://schemas.openxmlformats.org/officeDocument/2006/relationships/image" Target="media/image94.wmf"/><Relationship Id="rId195" Type="http://schemas.openxmlformats.org/officeDocument/2006/relationships/oleObject" Target="embeddings/oleObject92.bin"/><Relationship Id="rId196" Type="http://schemas.openxmlformats.org/officeDocument/2006/relationships/image" Target="media/image95.wmf"/><Relationship Id="rId197" Type="http://schemas.openxmlformats.org/officeDocument/2006/relationships/oleObject" Target="embeddings/oleObject93.bin"/><Relationship Id="rId198" Type="http://schemas.openxmlformats.org/officeDocument/2006/relationships/image" Target="media/image96.wmf"/><Relationship Id="rId199" Type="http://schemas.openxmlformats.org/officeDocument/2006/relationships/oleObject" Target="embeddings/oleObject94.bin"/><Relationship Id="rId280" Type="http://schemas.openxmlformats.org/officeDocument/2006/relationships/image" Target="media/image137.wmf"/><Relationship Id="rId30" Type="http://schemas.openxmlformats.org/officeDocument/2006/relationships/image" Target="media/image12.wmf"/><Relationship Id="rId31" Type="http://schemas.openxmlformats.org/officeDocument/2006/relationships/oleObject" Target="embeddings/oleObject11.bin"/><Relationship Id="rId32" Type="http://schemas.openxmlformats.org/officeDocument/2006/relationships/image" Target="media/image13.wmf"/><Relationship Id="rId33" Type="http://schemas.openxmlformats.org/officeDocument/2006/relationships/oleObject" Target="embeddings/oleObject12.bin"/><Relationship Id="rId34" Type="http://schemas.openxmlformats.org/officeDocument/2006/relationships/image" Target="media/image14.emf"/><Relationship Id="rId35" Type="http://schemas.openxmlformats.org/officeDocument/2006/relationships/oleObject" Target="embeddings/oleObject13.bin"/><Relationship Id="rId36" Type="http://schemas.openxmlformats.org/officeDocument/2006/relationships/image" Target="media/image15.emf"/><Relationship Id="rId37" Type="http://schemas.openxmlformats.org/officeDocument/2006/relationships/oleObject" Target="embeddings/oleObject14.bin"/><Relationship Id="rId38" Type="http://schemas.openxmlformats.org/officeDocument/2006/relationships/image" Target="media/image16.emf"/><Relationship Id="rId39" Type="http://schemas.openxmlformats.org/officeDocument/2006/relationships/oleObject" Target="embeddings/oleObject15.bin"/><Relationship Id="rId281" Type="http://schemas.openxmlformats.org/officeDocument/2006/relationships/oleObject" Target="embeddings/oleObject133.bin"/><Relationship Id="rId282" Type="http://schemas.openxmlformats.org/officeDocument/2006/relationships/image" Target="media/image138.wmf"/><Relationship Id="rId283" Type="http://schemas.openxmlformats.org/officeDocument/2006/relationships/oleObject" Target="embeddings/oleObject134.bin"/><Relationship Id="rId284" Type="http://schemas.openxmlformats.org/officeDocument/2006/relationships/image" Target="media/image139.wmf"/><Relationship Id="rId130" Type="http://schemas.openxmlformats.org/officeDocument/2006/relationships/image" Target="media/image62.wmf"/><Relationship Id="rId131" Type="http://schemas.openxmlformats.org/officeDocument/2006/relationships/oleObject" Target="embeddings/oleObject61.bin"/><Relationship Id="rId132" Type="http://schemas.openxmlformats.org/officeDocument/2006/relationships/image" Target="media/image63.wmf"/><Relationship Id="rId133" Type="http://schemas.openxmlformats.org/officeDocument/2006/relationships/oleObject" Target="embeddings/Microsoft_Word_97_-_2004_Document1.doc"/><Relationship Id="rId220" Type="http://schemas.openxmlformats.org/officeDocument/2006/relationships/image" Target="media/image107.wmf"/><Relationship Id="rId221" Type="http://schemas.openxmlformats.org/officeDocument/2006/relationships/oleObject" Target="embeddings/oleObject103.bin"/><Relationship Id="rId222" Type="http://schemas.openxmlformats.org/officeDocument/2006/relationships/image" Target="media/image108.wmf"/><Relationship Id="rId223" Type="http://schemas.openxmlformats.org/officeDocument/2006/relationships/oleObject" Target="embeddings/oleObject104.bin"/><Relationship Id="rId224" Type="http://schemas.openxmlformats.org/officeDocument/2006/relationships/image" Target="media/image109.wmf"/><Relationship Id="rId225" Type="http://schemas.openxmlformats.org/officeDocument/2006/relationships/oleObject" Target="embeddings/oleObject105.bin"/><Relationship Id="rId226" Type="http://schemas.openxmlformats.org/officeDocument/2006/relationships/image" Target="media/image110.emf"/><Relationship Id="rId227" Type="http://schemas.openxmlformats.org/officeDocument/2006/relationships/oleObject" Target="embeddings/oleObject106.bin"/><Relationship Id="rId228" Type="http://schemas.openxmlformats.org/officeDocument/2006/relationships/image" Target="media/image111.wmf"/><Relationship Id="rId229" Type="http://schemas.openxmlformats.org/officeDocument/2006/relationships/oleObject" Target="embeddings/oleObject107.bin"/><Relationship Id="rId134" Type="http://schemas.openxmlformats.org/officeDocument/2006/relationships/image" Target="media/image64.emf"/><Relationship Id="rId135" Type="http://schemas.openxmlformats.org/officeDocument/2006/relationships/oleObject" Target="embeddings/oleObject62.bin"/><Relationship Id="rId136" Type="http://schemas.openxmlformats.org/officeDocument/2006/relationships/image" Target="media/image65.wmf"/><Relationship Id="rId137" Type="http://schemas.openxmlformats.org/officeDocument/2006/relationships/oleObject" Target="embeddings/oleObject63.bin"/><Relationship Id="rId138" Type="http://schemas.openxmlformats.org/officeDocument/2006/relationships/image" Target="media/image66.wmf"/><Relationship Id="rId139" Type="http://schemas.openxmlformats.org/officeDocument/2006/relationships/oleObject" Target="embeddings/oleObject64.bin"/><Relationship Id="rId285" Type="http://schemas.openxmlformats.org/officeDocument/2006/relationships/oleObject" Target="embeddings/oleObject135.bin"/><Relationship Id="rId286" Type="http://schemas.openxmlformats.org/officeDocument/2006/relationships/image" Target="media/image140.wmf"/><Relationship Id="rId287" Type="http://schemas.openxmlformats.org/officeDocument/2006/relationships/oleObject" Target="embeddings/oleObject136.bin"/><Relationship Id="rId288" Type="http://schemas.openxmlformats.org/officeDocument/2006/relationships/image" Target="media/image141.wmf"/><Relationship Id="rId289" Type="http://schemas.openxmlformats.org/officeDocument/2006/relationships/oleObject" Target="embeddings/oleObject137.bin"/><Relationship Id="rId290" Type="http://schemas.openxmlformats.org/officeDocument/2006/relationships/image" Target="media/image142.wmf"/><Relationship Id="rId291" Type="http://schemas.openxmlformats.org/officeDocument/2006/relationships/oleObject" Target="embeddings/oleObject138.bin"/><Relationship Id="rId292" Type="http://schemas.openxmlformats.org/officeDocument/2006/relationships/image" Target="media/image143.wmf"/><Relationship Id="rId293" Type="http://schemas.openxmlformats.org/officeDocument/2006/relationships/oleObject" Target="embeddings/oleObject139.bin"/><Relationship Id="rId294" Type="http://schemas.openxmlformats.org/officeDocument/2006/relationships/image" Target="media/image144.wmf"/><Relationship Id="rId295" Type="http://schemas.openxmlformats.org/officeDocument/2006/relationships/oleObject" Target="embeddings/oleObject140.bin"/><Relationship Id="rId296" Type="http://schemas.openxmlformats.org/officeDocument/2006/relationships/image" Target="media/image145.wmf"/><Relationship Id="rId40" Type="http://schemas.openxmlformats.org/officeDocument/2006/relationships/image" Target="media/image17.emf"/><Relationship Id="rId41" Type="http://schemas.openxmlformats.org/officeDocument/2006/relationships/oleObject" Target="embeddings/oleObject16.bin"/><Relationship Id="rId42" Type="http://schemas.openxmlformats.org/officeDocument/2006/relationships/image" Target="media/image18.emf"/><Relationship Id="rId43" Type="http://schemas.openxmlformats.org/officeDocument/2006/relationships/oleObject" Target="embeddings/oleObject17.bin"/><Relationship Id="rId44" Type="http://schemas.openxmlformats.org/officeDocument/2006/relationships/image" Target="media/image19.emf"/><Relationship Id="rId45" Type="http://schemas.openxmlformats.org/officeDocument/2006/relationships/oleObject" Target="embeddings/oleObject18.bin"/><Relationship Id="rId46" Type="http://schemas.openxmlformats.org/officeDocument/2006/relationships/image" Target="media/image20.emf"/><Relationship Id="rId47" Type="http://schemas.openxmlformats.org/officeDocument/2006/relationships/oleObject" Target="embeddings/oleObject19.bin"/><Relationship Id="rId48" Type="http://schemas.openxmlformats.org/officeDocument/2006/relationships/image" Target="media/image21.emf"/><Relationship Id="rId49" Type="http://schemas.openxmlformats.org/officeDocument/2006/relationships/oleObject" Target="embeddings/oleObject20.bin"/><Relationship Id="rId297" Type="http://schemas.openxmlformats.org/officeDocument/2006/relationships/oleObject" Target="embeddings/Microsoft_Excel_97_-_2004_Worksheet4.xls"/><Relationship Id="rId298" Type="http://schemas.openxmlformats.org/officeDocument/2006/relationships/image" Target="media/image146.wmf"/><Relationship Id="rId299" Type="http://schemas.openxmlformats.org/officeDocument/2006/relationships/oleObject" Target="embeddings/Microsoft_Excel_97_-_2004_Worksheet5.xls"/><Relationship Id="rId140" Type="http://schemas.openxmlformats.org/officeDocument/2006/relationships/image" Target="media/image67.wmf"/><Relationship Id="rId141" Type="http://schemas.openxmlformats.org/officeDocument/2006/relationships/oleObject" Target="embeddings/oleObject65.bin"/><Relationship Id="rId142" Type="http://schemas.openxmlformats.org/officeDocument/2006/relationships/image" Target="media/image68.wmf"/><Relationship Id="rId143" Type="http://schemas.openxmlformats.org/officeDocument/2006/relationships/oleObject" Target="embeddings/oleObject66.bin"/><Relationship Id="rId144" Type="http://schemas.openxmlformats.org/officeDocument/2006/relationships/image" Target="media/image69.wmf"/><Relationship Id="rId145" Type="http://schemas.openxmlformats.org/officeDocument/2006/relationships/oleObject" Target="embeddings/oleObject67.bin"/><Relationship Id="rId146" Type="http://schemas.openxmlformats.org/officeDocument/2006/relationships/image" Target="media/image70.wmf"/><Relationship Id="rId147" Type="http://schemas.openxmlformats.org/officeDocument/2006/relationships/oleObject" Target="embeddings/oleObject68.bin"/><Relationship Id="rId148" Type="http://schemas.openxmlformats.org/officeDocument/2006/relationships/image" Target="media/image71.wmf"/><Relationship Id="rId149" Type="http://schemas.openxmlformats.org/officeDocument/2006/relationships/oleObject" Target="embeddings/oleObject69.bin"/><Relationship Id="rId230" Type="http://schemas.openxmlformats.org/officeDocument/2006/relationships/image" Target="media/image112.wmf"/><Relationship Id="rId231" Type="http://schemas.openxmlformats.org/officeDocument/2006/relationships/oleObject" Target="embeddings/oleObject108.bin"/><Relationship Id="rId232" Type="http://schemas.openxmlformats.org/officeDocument/2006/relationships/image" Target="media/image113.wmf"/><Relationship Id="rId233" Type="http://schemas.openxmlformats.org/officeDocument/2006/relationships/oleObject" Target="embeddings/oleObject109.bin"/><Relationship Id="rId234" Type="http://schemas.openxmlformats.org/officeDocument/2006/relationships/image" Target="media/image114.emf"/><Relationship Id="rId235" Type="http://schemas.openxmlformats.org/officeDocument/2006/relationships/oleObject" Target="embeddings/oleObject110.bin"/><Relationship Id="rId236" Type="http://schemas.openxmlformats.org/officeDocument/2006/relationships/image" Target="media/image115.emf"/><Relationship Id="rId237" Type="http://schemas.openxmlformats.org/officeDocument/2006/relationships/oleObject" Target="embeddings/oleObject111.bin"/><Relationship Id="rId238" Type="http://schemas.openxmlformats.org/officeDocument/2006/relationships/image" Target="media/image116.emf"/><Relationship Id="rId239" Type="http://schemas.openxmlformats.org/officeDocument/2006/relationships/oleObject" Target="embeddings/oleObject112.bin"/><Relationship Id="rId50" Type="http://schemas.openxmlformats.org/officeDocument/2006/relationships/image" Target="media/image22.emf"/><Relationship Id="rId51" Type="http://schemas.openxmlformats.org/officeDocument/2006/relationships/oleObject" Target="embeddings/oleObject21.bin"/><Relationship Id="rId52" Type="http://schemas.openxmlformats.org/officeDocument/2006/relationships/image" Target="media/image23.wmf"/><Relationship Id="rId53" Type="http://schemas.openxmlformats.org/officeDocument/2006/relationships/oleObject" Target="embeddings/oleObject22.bin"/><Relationship Id="rId54" Type="http://schemas.openxmlformats.org/officeDocument/2006/relationships/image" Target="media/image24.wmf"/><Relationship Id="rId55" Type="http://schemas.openxmlformats.org/officeDocument/2006/relationships/oleObject" Target="embeddings/oleObject23.bin"/><Relationship Id="rId56" Type="http://schemas.openxmlformats.org/officeDocument/2006/relationships/image" Target="media/image25.wmf"/><Relationship Id="rId57" Type="http://schemas.openxmlformats.org/officeDocument/2006/relationships/oleObject" Target="embeddings/oleObject24.bin"/><Relationship Id="rId58" Type="http://schemas.openxmlformats.org/officeDocument/2006/relationships/image" Target="media/image26.wmf"/><Relationship Id="rId59" Type="http://schemas.openxmlformats.org/officeDocument/2006/relationships/oleObject" Target="embeddings/oleObject25.bin"/><Relationship Id="rId150" Type="http://schemas.openxmlformats.org/officeDocument/2006/relationships/image" Target="media/image72.wmf"/><Relationship Id="rId151" Type="http://schemas.openxmlformats.org/officeDocument/2006/relationships/oleObject" Target="embeddings/oleObject70.bin"/><Relationship Id="rId152" Type="http://schemas.openxmlformats.org/officeDocument/2006/relationships/image" Target="media/image73.emf"/><Relationship Id="rId153" Type="http://schemas.openxmlformats.org/officeDocument/2006/relationships/oleObject" Target="embeddings/oleObject71.bin"/><Relationship Id="rId154" Type="http://schemas.openxmlformats.org/officeDocument/2006/relationships/image" Target="media/image74.emf"/><Relationship Id="rId155" Type="http://schemas.openxmlformats.org/officeDocument/2006/relationships/oleObject" Target="embeddings/oleObject72.bin"/><Relationship Id="rId156" Type="http://schemas.openxmlformats.org/officeDocument/2006/relationships/image" Target="media/image75.emf"/><Relationship Id="rId157" Type="http://schemas.openxmlformats.org/officeDocument/2006/relationships/oleObject" Target="embeddings/oleObject73.bin"/><Relationship Id="rId158" Type="http://schemas.openxmlformats.org/officeDocument/2006/relationships/image" Target="media/image76.emf"/><Relationship Id="rId159" Type="http://schemas.openxmlformats.org/officeDocument/2006/relationships/oleObject" Target="embeddings/oleObject74.bin"/><Relationship Id="rId240" Type="http://schemas.openxmlformats.org/officeDocument/2006/relationships/image" Target="media/image117.emf"/><Relationship Id="rId241" Type="http://schemas.openxmlformats.org/officeDocument/2006/relationships/oleObject" Target="embeddings/oleObject113.bin"/><Relationship Id="rId242" Type="http://schemas.openxmlformats.org/officeDocument/2006/relationships/image" Target="media/image118.emf"/><Relationship Id="rId243" Type="http://schemas.openxmlformats.org/officeDocument/2006/relationships/oleObject" Target="embeddings/oleObject114.bin"/><Relationship Id="rId244" Type="http://schemas.openxmlformats.org/officeDocument/2006/relationships/image" Target="media/image119.emf"/><Relationship Id="rId245" Type="http://schemas.openxmlformats.org/officeDocument/2006/relationships/oleObject" Target="embeddings/oleObject115.bin"/><Relationship Id="rId246" Type="http://schemas.openxmlformats.org/officeDocument/2006/relationships/image" Target="media/image120.emf"/><Relationship Id="rId247" Type="http://schemas.openxmlformats.org/officeDocument/2006/relationships/oleObject" Target="embeddings/oleObject116.bin"/><Relationship Id="rId248" Type="http://schemas.openxmlformats.org/officeDocument/2006/relationships/image" Target="media/image121.wmf"/><Relationship Id="rId249" Type="http://schemas.openxmlformats.org/officeDocument/2006/relationships/oleObject" Target="embeddings/oleObject117.bin"/><Relationship Id="rId60" Type="http://schemas.openxmlformats.org/officeDocument/2006/relationships/image" Target="media/image27.wmf"/><Relationship Id="rId61" Type="http://schemas.openxmlformats.org/officeDocument/2006/relationships/oleObject" Target="embeddings/oleObject26.bin"/><Relationship Id="rId62" Type="http://schemas.openxmlformats.org/officeDocument/2006/relationships/image" Target="media/image28.emf"/><Relationship Id="rId63" Type="http://schemas.openxmlformats.org/officeDocument/2006/relationships/oleObject" Target="embeddings/oleObject27.bin"/><Relationship Id="rId64" Type="http://schemas.openxmlformats.org/officeDocument/2006/relationships/image" Target="media/image29.wmf"/><Relationship Id="rId65" Type="http://schemas.openxmlformats.org/officeDocument/2006/relationships/oleObject" Target="embeddings/oleObject28.bin"/><Relationship Id="rId66" Type="http://schemas.openxmlformats.org/officeDocument/2006/relationships/image" Target="media/image30.emf"/><Relationship Id="rId67" Type="http://schemas.openxmlformats.org/officeDocument/2006/relationships/oleObject" Target="embeddings/oleObject29.bin"/><Relationship Id="rId68" Type="http://schemas.openxmlformats.org/officeDocument/2006/relationships/image" Target="media/image31.wmf"/><Relationship Id="rId69" Type="http://schemas.openxmlformats.org/officeDocument/2006/relationships/oleObject" Target="embeddings/oleObject30.bin"/><Relationship Id="rId160" Type="http://schemas.openxmlformats.org/officeDocument/2006/relationships/image" Target="media/image77.wmf"/><Relationship Id="rId161" Type="http://schemas.openxmlformats.org/officeDocument/2006/relationships/oleObject" Target="embeddings/oleObject75.bin"/><Relationship Id="rId162" Type="http://schemas.openxmlformats.org/officeDocument/2006/relationships/image" Target="media/image78.wmf"/><Relationship Id="rId163" Type="http://schemas.openxmlformats.org/officeDocument/2006/relationships/oleObject" Target="embeddings/oleObject76.bin"/><Relationship Id="rId164" Type="http://schemas.openxmlformats.org/officeDocument/2006/relationships/image" Target="media/image79.wmf"/><Relationship Id="rId165" Type="http://schemas.openxmlformats.org/officeDocument/2006/relationships/oleObject" Target="embeddings/oleObject77.bin"/><Relationship Id="rId166" Type="http://schemas.openxmlformats.org/officeDocument/2006/relationships/image" Target="media/image80.wmf"/><Relationship Id="rId167" Type="http://schemas.openxmlformats.org/officeDocument/2006/relationships/oleObject" Target="embeddings/oleObject78.bin"/><Relationship Id="rId168" Type="http://schemas.openxmlformats.org/officeDocument/2006/relationships/image" Target="media/image81.wmf"/><Relationship Id="rId169" Type="http://schemas.openxmlformats.org/officeDocument/2006/relationships/oleObject" Target="embeddings/oleObject79.bin"/><Relationship Id="rId250" Type="http://schemas.openxmlformats.org/officeDocument/2006/relationships/image" Target="media/image122.wmf"/><Relationship Id="rId251" Type="http://schemas.openxmlformats.org/officeDocument/2006/relationships/oleObject" Target="embeddings/oleObject118.bin"/><Relationship Id="rId252" Type="http://schemas.openxmlformats.org/officeDocument/2006/relationships/image" Target="media/image123.wmf"/><Relationship Id="rId253" Type="http://schemas.openxmlformats.org/officeDocument/2006/relationships/oleObject" Target="embeddings/oleObject119.bin"/><Relationship Id="rId254" Type="http://schemas.openxmlformats.org/officeDocument/2006/relationships/image" Target="media/image124.emf"/><Relationship Id="rId255" Type="http://schemas.openxmlformats.org/officeDocument/2006/relationships/oleObject" Target="embeddings/oleObject120.bin"/><Relationship Id="rId256" Type="http://schemas.openxmlformats.org/officeDocument/2006/relationships/image" Target="media/image125.wmf"/><Relationship Id="rId257" Type="http://schemas.openxmlformats.org/officeDocument/2006/relationships/oleObject" Target="embeddings/oleObject121.bin"/><Relationship Id="rId258" Type="http://schemas.openxmlformats.org/officeDocument/2006/relationships/image" Target="media/image126.wmf"/><Relationship Id="rId259" Type="http://schemas.openxmlformats.org/officeDocument/2006/relationships/oleObject" Target="embeddings/oleObject122.bin"/><Relationship Id="rId100" Type="http://schemas.openxmlformats.org/officeDocument/2006/relationships/image" Target="media/image47.emf"/><Relationship Id="rId101" Type="http://schemas.openxmlformats.org/officeDocument/2006/relationships/oleObject" Target="embeddings/oleObject46.bin"/><Relationship Id="rId102" Type="http://schemas.openxmlformats.org/officeDocument/2006/relationships/image" Target="media/image48.wmf"/><Relationship Id="rId103" Type="http://schemas.openxmlformats.org/officeDocument/2006/relationships/oleObject" Target="embeddings/oleObject47.bin"/><Relationship Id="rId104" Type="http://schemas.openxmlformats.org/officeDocument/2006/relationships/image" Target="media/image49.wmf"/><Relationship Id="rId105" Type="http://schemas.openxmlformats.org/officeDocument/2006/relationships/oleObject" Target="embeddings/oleObject48.bin"/></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FC5DF3-9DEF-C34B-BEAD-0776715B3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43</Pages>
  <Words>26457</Words>
  <Characters>150805</Characters>
  <Application>Microsoft Macintosh Word</Application>
  <DocSecurity>0</DocSecurity>
  <Lines>1256</Lines>
  <Paragraphs>353</Paragraphs>
  <ScaleCrop>false</ScaleCrop>
  <HeadingPairs>
    <vt:vector size="2" baseType="variant">
      <vt:variant>
        <vt:lpstr>Title</vt:lpstr>
      </vt:variant>
      <vt:variant>
        <vt:i4>1</vt:i4>
      </vt:variant>
    </vt:vector>
  </HeadingPairs>
  <TitlesOfParts>
    <vt:vector size="1" baseType="lpstr">
      <vt:lpstr>1._General Information</vt:lpstr>
    </vt:vector>
  </TitlesOfParts>
  <Company>None</Company>
  <LinksUpToDate>false</LinksUpToDate>
  <CharactersWithSpaces>176909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1._General Information</dc:title>
  <dc:subject/>
  <dc:creator>Number Nine Computer Corporation</dc:creator>
  <cp:keywords/>
  <dc:description/>
  <cp:lastModifiedBy>Francis Bruno</cp:lastModifiedBy>
  <cp:revision>2</cp:revision>
  <dcterms:created xsi:type="dcterms:W3CDTF">2014-08-03T23:57:00Z</dcterms:created>
  <dcterms:modified xsi:type="dcterms:W3CDTF">2014-08-03T23:57:00Z</dcterms:modified>
</cp:coreProperties>
</file>